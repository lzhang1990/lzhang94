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A913F8" w14:textId="77777777"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w:t>
      </w:r>
      <w:proofErr w:type="spellStart"/>
      <w:r w:rsidRPr="002B5DB1">
        <w:rPr>
          <w:rFonts w:ascii="Times New Roman" w:hAnsi="Times New Roman" w:cs="Times New Roman"/>
          <w:color w:val="000000" w:themeColor="text1"/>
          <w:sz w:val="22"/>
          <w:szCs w:val="22"/>
        </w:rPr>
        <w:t>Hrutz</w:t>
      </w:r>
      <w:proofErr w:type="spellEnd"/>
      <w:r w:rsidRPr="002B5DB1">
        <w:rPr>
          <w:rFonts w:ascii="Times New Roman" w:hAnsi="Times New Roman" w:cs="Times New Roman"/>
          <w:color w:val="000000" w:themeColor="text1"/>
          <w:sz w:val="22"/>
          <w:szCs w:val="22"/>
        </w:rPr>
        <w:t xml:space="preserve"> &amp; Donovan, 2000; Hogan &amp; Holland, 2003), organizational citizenship behavior (OCB; </w:t>
      </w:r>
      <w:proofErr w:type="spellStart"/>
      <w:r w:rsidRPr="002B5DB1">
        <w:rPr>
          <w:rFonts w:ascii="Times New Roman" w:hAnsi="Times New Roman" w:cs="Times New Roman"/>
          <w:color w:val="000000" w:themeColor="text1"/>
          <w:sz w:val="22"/>
          <w:szCs w:val="22"/>
        </w:rPr>
        <w:t>Borman</w:t>
      </w:r>
      <w:proofErr w:type="spellEnd"/>
      <w:r w:rsidRPr="002B5DB1">
        <w:rPr>
          <w:rFonts w:ascii="Times New Roman" w:hAnsi="Times New Roman" w:cs="Times New Roman"/>
          <w:color w:val="000000" w:themeColor="text1"/>
          <w:sz w:val="22"/>
          <w:szCs w:val="22"/>
        </w:rPr>
        <w:t xml:space="preserve">, </w:t>
      </w:r>
      <w:proofErr w:type="spellStart"/>
      <w:r w:rsidRPr="002B5DB1">
        <w:rPr>
          <w:rFonts w:ascii="Times New Roman" w:hAnsi="Times New Roman" w:cs="Times New Roman"/>
          <w:color w:val="000000" w:themeColor="text1"/>
          <w:sz w:val="22"/>
          <w:szCs w:val="22"/>
        </w:rPr>
        <w:t>Penner</w:t>
      </w:r>
      <w:proofErr w:type="spellEnd"/>
      <w:r w:rsidRPr="002B5DB1">
        <w:rPr>
          <w:rFonts w:ascii="Times New Roman" w:hAnsi="Times New Roman" w:cs="Times New Roman"/>
          <w:color w:val="000000" w:themeColor="text1"/>
          <w:sz w:val="22"/>
          <w:szCs w:val="22"/>
        </w:rPr>
        <w:t xml:space="preserve">, Allen, &amp; </w:t>
      </w:r>
      <w:proofErr w:type="spellStart"/>
      <w:r w:rsidRPr="002B5DB1">
        <w:rPr>
          <w:rFonts w:ascii="Times New Roman" w:hAnsi="Times New Roman" w:cs="Times New Roman"/>
          <w:color w:val="000000" w:themeColor="text1"/>
          <w:sz w:val="22"/>
          <w:szCs w:val="22"/>
        </w:rPr>
        <w:t>Motowidlo</w:t>
      </w:r>
      <w:proofErr w:type="spellEnd"/>
      <w:r w:rsidRPr="002B5DB1">
        <w:rPr>
          <w:rFonts w:ascii="Times New Roman" w:hAnsi="Times New Roman" w:cs="Times New Roman"/>
          <w:color w:val="000000" w:themeColor="text1"/>
          <w:sz w:val="22"/>
          <w:szCs w:val="22"/>
        </w:rPr>
        <w:t xml:space="preserve">, 2001), counterproductive work behavior (CWB; Donnellan, </w:t>
      </w:r>
      <w:proofErr w:type="spellStart"/>
      <w:r w:rsidRPr="002B5DB1">
        <w:rPr>
          <w:rFonts w:ascii="Times New Roman" w:hAnsi="Times New Roman" w:cs="Times New Roman"/>
          <w:color w:val="000000" w:themeColor="text1"/>
          <w:sz w:val="22"/>
          <w:szCs w:val="22"/>
        </w:rPr>
        <w:t>Spilman</w:t>
      </w:r>
      <w:proofErr w:type="spellEnd"/>
      <w:r w:rsidRPr="002B5DB1">
        <w:rPr>
          <w:rFonts w:ascii="Times New Roman" w:hAnsi="Times New Roman" w:cs="Times New Roman"/>
          <w:color w:val="000000" w:themeColor="text1"/>
          <w:sz w:val="22"/>
          <w:szCs w:val="22"/>
        </w:rPr>
        <w:t xml:space="preserve">, Garcia, &amp; Conger, 2014), leadership (Judge, Bono, </w:t>
      </w:r>
      <w:proofErr w:type="spellStart"/>
      <w:r w:rsidRPr="002B5DB1">
        <w:rPr>
          <w:rFonts w:ascii="Times New Roman" w:hAnsi="Times New Roman" w:cs="Times New Roman"/>
          <w:color w:val="000000" w:themeColor="text1"/>
          <w:sz w:val="22"/>
          <w:szCs w:val="22"/>
        </w:rPr>
        <w:t>Ilies</w:t>
      </w:r>
      <w:proofErr w:type="spellEnd"/>
      <w:r w:rsidRPr="002B5DB1">
        <w:rPr>
          <w:rFonts w:ascii="Times New Roman" w:hAnsi="Times New Roman" w:cs="Times New Roman"/>
          <w:color w:val="000000" w:themeColor="text1"/>
          <w:sz w:val="22"/>
          <w:szCs w:val="22"/>
        </w:rPr>
        <w:t>, &amp; Gerhardt, 2002), and job satisfaction (Judge, Heller, &amp; Mount, 2002). In personnel selection, their good criterion-related validity along with their weak correlation with intelligence (</w:t>
      </w:r>
      <w:proofErr w:type="spellStart"/>
      <w:r w:rsidRPr="002B5DB1">
        <w:rPr>
          <w:rFonts w:ascii="Times New Roman" w:hAnsi="Times New Roman" w:cs="Times New Roman"/>
          <w:color w:val="000000" w:themeColor="text1"/>
          <w:sz w:val="22"/>
          <w:szCs w:val="22"/>
        </w:rPr>
        <w:t>Tett</w:t>
      </w:r>
      <w:proofErr w:type="spellEnd"/>
      <w:r w:rsidRPr="002B5DB1">
        <w:rPr>
          <w:rFonts w:ascii="Times New Roman" w:hAnsi="Times New Roman" w:cs="Times New Roman"/>
          <w:color w:val="000000" w:themeColor="text1"/>
          <w:sz w:val="22"/>
          <w:szCs w:val="22"/>
        </w:rPr>
        <w:t xml:space="preserve">, Jackson, &amp; Rothstein, 1991) </w:t>
      </w:r>
      <w:proofErr w:type="gramStart"/>
      <w:r w:rsidRPr="002B5DB1">
        <w:rPr>
          <w:rFonts w:ascii="Times New Roman" w:hAnsi="Times New Roman" w:cs="Times New Roman"/>
          <w:color w:val="000000" w:themeColor="text1"/>
          <w:sz w:val="22"/>
          <w:szCs w:val="22"/>
        </w:rPr>
        <w:t>have</w:t>
      </w:r>
      <w:proofErr w:type="gramEnd"/>
      <w:r w:rsidRPr="002B5DB1">
        <w:rPr>
          <w:rFonts w:ascii="Times New Roman" w:hAnsi="Times New Roman" w:cs="Times New Roman"/>
          <w:color w:val="000000" w:themeColor="text1"/>
          <w:sz w:val="22"/>
          <w:szCs w:val="22"/>
        </w:rPr>
        <w:t xml:space="preser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However, comparisons across groups are meaningless if the test is lacking measurement equivalence (ME;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&amp; </w:t>
      </w:r>
      <w:proofErr w:type="spellStart"/>
      <w:r w:rsidRPr="002B5DB1">
        <w:rPr>
          <w:rFonts w:ascii="Times New Roman" w:hAnsi="Times New Roman" w:cs="Times New Roman"/>
          <w:color w:val="000000" w:themeColor="text1"/>
          <w:sz w:val="22"/>
          <w:szCs w:val="22"/>
        </w:rPr>
        <w:t>Kanfer</w:t>
      </w:r>
      <w:proofErr w:type="spellEnd"/>
      <w:r w:rsidRPr="002B5DB1">
        <w:rPr>
          <w:rFonts w:ascii="Times New Roman" w:hAnsi="Times New Roman" w:cs="Times New Roman"/>
          <w:color w:val="000000" w:themeColor="text1"/>
          <w:sz w:val="22"/>
          <w:szCs w:val="22"/>
        </w:rPr>
        <w:t xml:space="preserve">, 1985). Without ME, it’s hard to know if an observed mean score difference is due to true group differences or to relationships that vary across groups between the latent variable and the observed scores (Raju, </w:t>
      </w:r>
      <w:proofErr w:type="spellStart"/>
      <w:r w:rsidRPr="002B5DB1">
        <w:rPr>
          <w:rFonts w:ascii="Times New Roman" w:hAnsi="Times New Roman" w:cs="Times New Roman"/>
          <w:color w:val="000000" w:themeColor="text1"/>
          <w:sz w:val="22"/>
          <w:szCs w:val="22"/>
        </w:rPr>
        <w:t>Laffitte</w:t>
      </w:r>
      <w:proofErr w:type="spellEnd"/>
      <w:r w:rsidRPr="002B5DB1">
        <w:rPr>
          <w:rFonts w:ascii="Times New Roman" w:hAnsi="Times New Roman" w:cs="Times New Roman"/>
          <w:color w:val="000000" w:themeColor="text1"/>
          <w:sz w:val="22"/>
          <w:szCs w:val="22"/>
        </w:rPr>
        <w:t xml:space="preserve">, &amp; Byrne, 2002). According to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(1984), </w:t>
      </w:r>
      <w:proofErr w:type="gramStart"/>
      <w:r w:rsidRPr="002B5DB1">
        <w:rPr>
          <w:rFonts w:ascii="Times New Roman" w:hAnsi="Times New Roman" w:cs="Times New Roman"/>
          <w:color w:val="000000" w:themeColor="text1"/>
          <w:sz w:val="22"/>
          <w:szCs w:val="22"/>
        </w:rPr>
        <w:t>ME</w:t>
      </w:r>
      <w:proofErr w:type="gramEnd"/>
      <w:r w:rsidRPr="002B5DB1">
        <w:rPr>
          <w:rFonts w:ascii="Times New Roman" w:hAnsi="Times New Roman" w:cs="Times New Roman"/>
          <w:color w:val="000000" w:themeColor="text1"/>
          <w:sz w:val="22"/>
          <w:szCs w:val="22"/>
        </w:rPr>
        <w:t xml:space="preserv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w:t>
      </w:r>
      <w:proofErr w:type="spellStart"/>
      <w:r w:rsidRPr="002B5DB1">
        <w:rPr>
          <w:rFonts w:ascii="Times New Roman" w:hAnsi="Times New Roman" w:cs="Times New Roman"/>
          <w:color w:val="000000" w:themeColor="text1"/>
          <w:sz w:val="22"/>
          <w:szCs w:val="22"/>
        </w:rPr>
        <w:t>Elllis</w:t>
      </w:r>
      <w:proofErr w:type="spellEnd"/>
      <w:r w:rsidRPr="002B5DB1">
        <w:rPr>
          <w:rFonts w:ascii="Times New Roman" w:hAnsi="Times New Roman" w:cs="Times New Roman"/>
          <w:color w:val="000000" w:themeColor="text1"/>
          <w:sz w:val="22"/>
          <w:szCs w:val="22"/>
        </w:rPr>
        <w:t xml:space="preserve">, Becker, &amp; Kimmel, 1993), the English-language version of the NEO Personality Inventory (NEO-PI; Huang, Church, &amp; </w:t>
      </w:r>
      <w:proofErr w:type="spellStart"/>
      <w:r w:rsidRPr="002B5DB1">
        <w:rPr>
          <w:rFonts w:ascii="Times New Roman" w:hAnsi="Times New Roman" w:cs="Times New Roman"/>
          <w:color w:val="000000" w:themeColor="text1"/>
          <w:sz w:val="22"/>
          <w:szCs w:val="22"/>
        </w:rPr>
        <w:t>Katigbak</w:t>
      </w:r>
      <w:proofErr w:type="spellEnd"/>
      <w:r w:rsidRPr="002B5DB1">
        <w:rPr>
          <w:rFonts w:ascii="Times New Roman" w:hAnsi="Times New Roman" w:cs="Times New Roman"/>
          <w:color w:val="000000" w:themeColor="text1"/>
          <w:sz w:val="22"/>
          <w:szCs w:val="22"/>
        </w:rPr>
        <w:t>, 1997), the Big Five Mini-Markers (Saucier, 1994; Nye, Roberts, Saucier, &amp; Zhou, 2008), and the Rosenberg Self-esteem Scale (</w:t>
      </w:r>
      <w:proofErr w:type="spellStart"/>
      <w:r w:rsidRPr="002B5DB1">
        <w:rPr>
          <w:rFonts w:ascii="Times New Roman" w:hAnsi="Times New Roman" w:cs="Times New Roman"/>
          <w:color w:val="000000" w:themeColor="text1"/>
          <w:sz w:val="22"/>
          <w:szCs w:val="22"/>
        </w:rPr>
        <w:t>Baranik</w:t>
      </w:r>
      <w:proofErr w:type="spellEnd"/>
      <w:r w:rsidRPr="002B5DB1">
        <w:rPr>
          <w:rFonts w:ascii="Times New Roman" w:hAnsi="Times New Roman" w:cs="Times New Roman"/>
          <w:color w:val="000000" w:themeColor="text1"/>
          <w:sz w:val="22"/>
          <w:szCs w:val="22"/>
        </w:rPr>
        <w:t xml:space="preserve">, </w:t>
      </w:r>
      <w:proofErr w:type="spellStart"/>
      <w:r w:rsidRPr="002B5DB1">
        <w:rPr>
          <w:rFonts w:ascii="Times New Roman" w:hAnsi="Times New Roman" w:cs="Times New Roman"/>
          <w:color w:val="000000" w:themeColor="text1"/>
          <w:sz w:val="22"/>
          <w:szCs w:val="22"/>
        </w:rPr>
        <w:t>Lakey</w:t>
      </w:r>
      <w:proofErr w:type="spellEnd"/>
      <w:r w:rsidRPr="002B5DB1">
        <w:rPr>
          <w:rFonts w:ascii="Times New Roman" w:hAnsi="Times New Roman" w:cs="Times New Roman"/>
          <w:color w:val="000000" w:themeColor="text1"/>
          <w:sz w:val="22"/>
          <w:szCs w:val="22"/>
        </w:rPr>
        <w:t>, Lance, Hua, &amp; Meade, 2008). The prevalence of measurement non-equivalence in personality tests makes it necessary that we always assess ME before scores are compared across groups or any selection decisions are made based upon these scores.</w:t>
      </w:r>
    </w:p>
    <w:p w14:paraId="0AD39C0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w:t>
      </w:r>
      <w:proofErr w:type="spellStart"/>
      <w:r w:rsidRPr="002B5DB1">
        <w:rPr>
          <w:rFonts w:ascii="Times New Roman" w:hAnsi="Times New Roman" w:cs="Times New Roman"/>
          <w:color w:val="000000" w:themeColor="text1"/>
          <w:sz w:val="22"/>
          <w:szCs w:val="22"/>
        </w:rPr>
        <w:t>configural</w:t>
      </w:r>
      <w:proofErr w:type="spellEnd"/>
      <w:r w:rsidRPr="002B5DB1">
        <w:rPr>
          <w:rFonts w:ascii="Times New Roman" w:hAnsi="Times New Roman" w:cs="Times New Roman"/>
          <w:color w:val="000000" w:themeColor="text1"/>
          <w:sz w:val="22"/>
          <w:szCs w:val="22"/>
        </w:rPr>
        <w:t xml:space="preserve">, metric, and scalar invariance (Vandenberg &amp; Lance, 2000). According to Horn and McArdle (1992), </w:t>
      </w:r>
      <w:proofErr w:type="spellStart"/>
      <w:r w:rsidRPr="002B5DB1">
        <w:rPr>
          <w:rFonts w:ascii="Times New Roman" w:hAnsi="Times New Roman" w:cs="Times New Roman"/>
          <w:color w:val="000000" w:themeColor="text1"/>
          <w:sz w:val="22"/>
          <w:szCs w:val="22"/>
        </w:rPr>
        <w:t>configural</w:t>
      </w:r>
      <w:proofErr w:type="spellEnd"/>
      <w:r w:rsidRPr="002B5DB1">
        <w:rPr>
          <w:rFonts w:ascii="Times New Roman" w:hAnsi="Times New Roman" w:cs="Times New Roman"/>
          <w:color w:val="000000" w:themeColor="text1"/>
          <w:sz w:val="22"/>
          <w:szCs w:val="22"/>
        </w:rPr>
        <w:t xml:space="preserve"> invariance should be achieved before the other two types of measurement invariance can be teste. </w:t>
      </w:r>
      <w:proofErr w:type="spellStart"/>
      <w:r w:rsidRPr="002B5DB1">
        <w:rPr>
          <w:rFonts w:ascii="Times New Roman" w:hAnsi="Times New Roman" w:cs="Times New Roman"/>
          <w:color w:val="000000" w:themeColor="text1"/>
          <w:sz w:val="22"/>
          <w:szCs w:val="22"/>
        </w:rPr>
        <w:t>Configural</w:t>
      </w:r>
      <w:proofErr w:type="spellEnd"/>
      <w:r w:rsidRPr="002B5DB1">
        <w:rPr>
          <w:rFonts w:ascii="Times New Roman" w:hAnsi="Times New Roman" w:cs="Times New Roman"/>
          <w:color w:val="000000" w:themeColor="text1"/>
          <w:sz w:val="22"/>
          <w:szCs w:val="22"/>
        </w:rPr>
        <w:t xml:space="preserve">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metric invariance, when items are </w:t>
      </w:r>
      <w:del w:id="0" w:author="Liwen Liu" w:date="2016-12-03T10:47:00Z">
        <w:r w:rsidRPr="002B5DB1" w:rsidDel="003408DC">
          <w:rPr>
            <w:rFonts w:ascii="Times New Roman" w:hAnsi="Times New Roman" w:cs="Times New Roman"/>
            <w:color w:val="000000" w:themeColor="text1"/>
            <w:sz w:val="22"/>
            <w:szCs w:val="22"/>
          </w:rPr>
          <w:delText xml:space="preserve"> </w:delText>
        </w:r>
      </w:del>
      <w:r w:rsidRPr="002B5DB1">
        <w:rPr>
          <w:rFonts w:ascii="Times New Roman" w:hAnsi="Times New Roman" w:cs="Times New Roman"/>
          <w:color w:val="000000" w:themeColor="text1"/>
          <w:sz w:val="22"/>
          <w:szCs w:val="22"/>
        </w:rPr>
        <w:t xml:space="preserve">regressed on latent variables, they have the same intercepts across groups (Steenkamp &amp; Baumgartner, 1998). </w:t>
      </w:r>
    </w:p>
    <w:p w14:paraId="73148862" w14:textId="0F336B39"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w:t>
      </w:r>
      <w:proofErr w:type="spellStart"/>
      <w:r w:rsidRPr="002B5DB1">
        <w:rPr>
          <w:rFonts w:ascii="Times New Roman" w:hAnsi="Times New Roman" w:cs="Times New Roman"/>
          <w:color w:val="000000" w:themeColor="text1"/>
          <w:sz w:val="22"/>
          <w:szCs w:val="22"/>
        </w:rPr>
        <w:t>Chernyshenko</w:t>
      </w:r>
      <w:proofErr w:type="spellEnd"/>
      <w:r w:rsidRPr="002B5DB1">
        <w:rPr>
          <w:rFonts w:ascii="Times New Roman" w:hAnsi="Times New Roman" w:cs="Times New Roman"/>
          <w:color w:val="000000" w:themeColor="text1"/>
          <w:sz w:val="22"/>
          <w:szCs w:val="22"/>
        </w:rPr>
        <w:t xml:space="preserve">, &amp;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2006a). Second, the nonlinear relationship posited by IRT between the latent construct and the true score at item/subscale level is equally tenable (when responses are </w:t>
      </w:r>
      <w:proofErr w:type="spellStart"/>
      <w:r w:rsidRPr="002B5DB1">
        <w:rPr>
          <w:rFonts w:ascii="Times New Roman" w:hAnsi="Times New Roman" w:cs="Times New Roman"/>
          <w:color w:val="000000" w:themeColor="text1"/>
          <w:sz w:val="22"/>
          <w:szCs w:val="22"/>
        </w:rPr>
        <w:t>polytomously</w:t>
      </w:r>
      <w:proofErr w:type="spellEnd"/>
      <w:r w:rsidRPr="002B5DB1">
        <w:rPr>
          <w:rFonts w:ascii="Times New Roman" w:hAnsi="Times New Roman" w:cs="Times New Roman"/>
          <w:color w:val="000000" w:themeColor="text1"/>
          <w:sz w:val="22"/>
          <w:szCs w:val="22"/>
        </w:rPr>
        <w:t xml:space="preserve"> scored) or even more appropriate (when responses are dichotomously scored) than the linear relationship assumed by the CFA approach (Raju et al., 2002). Third, differential test functioning (DTF)</w:t>
      </w:r>
      <w:ins w:id="1" w:author="Liwen Liu" w:date="2016-12-03T10:47:00Z">
        <w:r w:rsidR="003408DC">
          <w:rPr>
            <w:rFonts w:ascii="Times New Roman" w:hAnsi="Times New Roman" w:cs="Times New Roman" w:hint="eastAsia"/>
            <w:color w:val="000000" w:themeColor="text1"/>
            <w:sz w:val="22"/>
            <w:szCs w:val="22"/>
          </w:rPr>
          <w:t xml:space="preserve"> in</w:t>
        </w:r>
      </w:ins>
      <w:del w:id="2" w:author="Liwen Liu" w:date="2016-12-03T10:47:00Z">
        <w:r w:rsidRPr="002B5DB1" w:rsidDel="003408DC">
          <w:rPr>
            <w:rFonts w:ascii="Times New Roman" w:hAnsi="Times New Roman" w:cs="Times New Roman"/>
            <w:color w:val="000000" w:themeColor="text1"/>
            <w:sz w:val="22"/>
            <w:szCs w:val="22"/>
          </w:rPr>
          <w:delText>,</w:delText>
        </w:r>
      </w:del>
      <w:r w:rsidRPr="002B5DB1">
        <w:rPr>
          <w:rFonts w:ascii="Times New Roman" w:hAnsi="Times New Roman" w:cs="Times New Roman"/>
          <w:color w:val="000000" w:themeColor="text1"/>
          <w:sz w:val="22"/>
          <w:szCs w:val="22"/>
        </w:rPr>
        <w:t xml:space="preserve"> the IRT context</w:t>
      </w:r>
      <w:del w:id="3" w:author="Liwen Liu" w:date="2016-12-03T10:48:00Z">
        <w:r w:rsidRPr="002B5DB1" w:rsidDel="003408DC">
          <w:rPr>
            <w:rFonts w:ascii="Times New Roman" w:hAnsi="Times New Roman" w:cs="Times New Roman"/>
            <w:color w:val="000000" w:themeColor="text1"/>
            <w:sz w:val="22"/>
            <w:szCs w:val="22"/>
          </w:rPr>
          <w:delText>,</w:delText>
        </w:r>
      </w:del>
      <w:r w:rsidRPr="002B5DB1">
        <w:rPr>
          <w:rFonts w:ascii="Times New Roman" w:hAnsi="Times New Roman" w:cs="Times New Roman"/>
          <w:color w:val="000000" w:themeColor="text1"/>
          <w:sz w:val="22"/>
          <w:szCs w:val="22"/>
        </w:rPr>
        <w:t xml:space="preserve">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w:t>
      </w:r>
      <w:proofErr w:type="spellStart"/>
      <w:r w:rsidRPr="002B5DB1">
        <w:rPr>
          <w:rFonts w:ascii="Times New Roman" w:hAnsi="Times New Roman" w:cs="Times New Roman"/>
          <w:color w:val="000000" w:themeColor="text1"/>
          <w:sz w:val="22"/>
          <w:szCs w:val="22"/>
        </w:rPr>
        <w:t>Tay</w:t>
      </w:r>
      <w:proofErr w:type="spellEnd"/>
      <w:r w:rsidRPr="002B5DB1">
        <w:rPr>
          <w:rFonts w:ascii="Times New Roman" w:hAnsi="Times New Roman" w:cs="Times New Roman"/>
          <w:color w:val="000000" w:themeColor="text1"/>
          <w:sz w:val="22"/>
          <w:szCs w:val="22"/>
        </w:rPr>
        <w:t xml:space="preserve">, &amp;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2013), which can help us to identify the source of DIF (</w:t>
      </w:r>
      <w:proofErr w:type="spellStart"/>
      <w:r w:rsidRPr="002B5DB1">
        <w:rPr>
          <w:rFonts w:ascii="Times New Roman" w:hAnsi="Times New Roman" w:cs="Times New Roman"/>
          <w:color w:val="000000" w:themeColor="text1"/>
          <w:sz w:val="22"/>
          <w:szCs w:val="22"/>
        </w:rPr>
        <w:t>LaPalme</w:t>
      </w:r>
      <w:proofErr w:type="spellEnd"/>
      <w:r w:rsidRPr="002B5DB1">
        <w:rPr>
          <w:rFonts w:ascii="Times New Roman" w:hAnsi="Times New Roman" w:cs="Times New Roman"/>
          <w:color w:val="000000" w:themeColor="text1"/>
          <w:sz w:val="22"/>
          <w:szCs w:val="22"/>
        </w:rPr>
        <w:t xml:space="preserve">, Wang, Joseph, </w:t>
      </w:r>
      <w:proofErr w:type="spellStart"/>
      <w:r w:rsidRPr="002B5DB1">
        <w:rPr>
          <w:rFonts w:ascii="Times New Roman" w:hAnsi="Times New Roman" w:cs="Times New Roman"/>
          <w:color w:val="000000" w:themeColor="text1"/>
          <w:sz w:val="22"/>
          <w:szCs w:val="22"/>
        </w:rPr>
        <w:t>Saklofske</w:t>
      </w:r>
      <w:proofErr w:type="spellEnd"/>
      <w:r w:rsidRPr="002B5DB1">
        <w:rPr>
          <w:rFonts w:ascii="Times New Roman" w:hAnsi="Times New Roman" w:cs="Times New Roman"/>
          <w:color w:val="000000" w:themeColor="text1"/>
          <w:sz w:val="22"/>
          <w:szCs w:val="22"/>
        </w:rPr>
        <w:t>, &amp; Yan, 2016). Lastly, within the IRT framework, we can assess DIF using an ideal point model, which some previous studies have found to be more appropriate for self-report attitude and personality assessment (</w:t>
      </w:r>
      <w:proofErr w:type="spellStart"/>
      <w:r w:rsidRPr="002B5DB1">
        <w:rPr>
          <w:rFonts w:ascii="Times New Roman" w:hAnsi="Times New Roman" w:cs="Times New Roman"/>
          <w:color w:val="000000" w:themeColor="text1"/>
          <w:sz w:val="22"/>
          <w:szCs w:val="22"/>
        </w:rPr>
        <w:t>Chernyshenko</w:t>
      </w:r>
      <w:proofErr w:type="spellEnd"/>
      <w:r w:rsidRPr="002B5DB1">
        <w:rPr>
          <w:rFonts w:ascii="Times New Roman" w:hAnsi="Times New Roman" w:cs="Times New Roman"/>
          <w:color w:val="000000" w:themeColor="text1"/>
          <w:sz w:val="22"/>
          <w:szCs w:val="22"/>
        </w:rPr>
        <w:t xml:space="preserve">, </w:t>
      </w:r>
      <w:r w:rsidRPr="002B5DB1">
        <w:rPr>
          <w:rFonts w:ascii="Times New Roman" w:hAnsi="Times New Roman" w:cs="Times New Roman"/>
          <w:color w:val="000000" w:themeColor="text1"/>
          <w:sz w:val="22"/>
          <w:szCs w:val="22"/>
        </w:rPr>
        <w:lastRenderedPageBreak/>
        <w:t xml:space="preserve">2002; Stark, </w:t>
      </w:r>
      <w:proofErr w:type="spellStart"/>
      <w:r w:rsidRPr="002B5DB1">
        <w:rPr>
          <w:rFonts w:ascii="Times New Roman" w:hAnsi="Times New Roman" w:cs="Times New Roman"/>
          <w:color w:val="000000" w:themeColor="text1"/>
          <w:sz w:val="22"/>
          <w:szCs w:val="22"/>
        </w:rPr>
        <w:t>Chernyshenko</w:t>
      </w:r>
      <w:proofErr w:type="spellEnd"/>
      <w:r w:rsidRPr="002B5DB1">
        <w:rPr>
          <w:rFonts w:ascii="Times New Roman" w:hAnsi="Times New Roman" w:cs="Times New Roman"/>
          <w:color w:val="000000" w:themeColor="text1"/>
          <w:sz w:val="22"/>
          <w:szCs w:val="22"/>
        </w:rPr>
        <w:t xml:space="preserve">,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&amp; Williams, 2006b). Therefore, in the current study, we examined ME via the IRT-based DIF approach. </w:t>
      </w:r>
    </w:p>
    <w:p w14:paraId="75C11661" w14:textId="2AF1E1D6"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w:t>
      </w:r>
      <w:del w:id="4" w:author="Liwen Liu" w:date="2016-12-03T10:46:00Z">
        <w:r w:rsidRPr="002B5DB1" w:rsidDel="003408DC">
          <w:rPr>
            <w:rFonts w:ascii="Times New Roman" w:hAnsi="Times New Roman" w:cs="Times New Roman"/>
            <w:color w:val="000000" w:themeColor="text1"/>
            <w:sz w:val="22"/>
            <w:szCs w:val="22"/>
          </w:rPr>
          <w:delText>l</w:delText>
        </w:r>
      </w:del>
      <w:r w:rsidRPr="002B5DB1">
        <w:rPr>
          <w:rFonts w:ascii="Times New Roman" w:hAnsi="Times New Roman" w:cs="Times New Roman"/>
          <w:color w:val="000000" w:themeColor="text1"/>
          <w:sz w:val="22"/>
          <w:szCs w:val="22"/>
        </w:rPr>
        <w:t xml:space="preserve"> likely she will answer positively. But it doesn’t mean that the ideal point model should be neglected.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w:t>
      </w:r>
      <w:proofErr w:type="spellStart"/>
      <w:r w:rsidRPr="002B5DB1">
        <w:rPr>
          <w:rFonts w:ascii="Times New Roman" w:hAnsi="Times New Roman" w:cs="Times New Roman"/>
          <w:color w:val="000000" w:themeColor="text1"/>
          <w:sz w:val="22"/>
          <w:szCs w:val="22"/>
        </w:rPr>
        <w:t>Chernyshenko</w:t>
      </w:r>
      <w:proofErr w:type="spellEnd"/>
      <w:r w:rsidRPr="002B5DB1">
        <w:rPr>
          <w:rFonts w:ascii="Times New Roman" w:hAnsi="Times New Roman" w:cs="Times New Roman"/>
          <w:color w:val="000000" w:themeColor="text1"/>
          <w:sz w:val="22"/>
          <w:szCs w:val="22"/>
        </w:rPr>
        <w:t xml:space="preserve">, and Stark (2010) pointed out that the approach deriving from </w:t>
      </w:r>
      <w:proofErr w:type="spellStart"/>
      <w:r w:rsidRPr="002B5DB1">
        <w:rPr>
          <w:rFonts w:ascii="Times New Roman" w:hAnsi="Times New Roman" w:cs="Times New Roman"/>
          <w:color w:val="000000" w:themeColor="text1"/>
          <w:sz w:val="22"/>
          <w:szCs w:val="22"/>
        </w:rPr>
        <w:t>Thurstone</w:t>
      </w:r>
      <w:proofErr w:type="spellEnd"/>
      <w:r w:rsidRPr="002B5DB1">
        <w:rPr>
          <w:rFonts w:ascii="Times New Roman" w:hAnsi="Times New Roman" w:cs="Times New Roman"/>
          <w:color w:val="000000" w:themeColor="text1"/>
          <w:sz w:val="22"/>
          <w:szCs w:val="22"/>
        </w:rPr>
        <w:t xml:space="preserve"> (1928) was superior to the dominance model for personality assessment by successfully modelling intermediate item responses and having better model-data fit. Also, as discussed above, the ideal point model was found to be more suitable if the trait assessment is self-reported (</w:t>
      </w:r>
      <w:proofErr w:type="spellStart"/>
      <w:r w:rsidRPr="002B5DB1">
        <w:rPr>
          <w:rFonts w:ascii="Times New Roman" w:hAnsi="Times New Roman" w:cs="Times New Roman"/>
          <w:color w:val="000000" w:themeColor="text1"/>
          <w:sz w:val="22"/>
          <w:szCs w:val="22"/>
        </w:rPr>
        <w:t>Tay</w:t>
      </w:r>
      <w:proofErr w:type="spellEnd"/>
      <w:r w:rsidRPr="002B5DB1">
        <w:rPr>
          <w:rFonts w:ascii="Times New Roman" w:hAnsi="Times New Roman" w:cs="Times New Roman"/>
          <w:color w:val="000000" w:themeColor="text1"/>
          <w:sz w:val="22"/>
          <w:szCs w:val="22"/>
        </w:rPr>
        <w:t xml:space="preserve"> &amp;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2012). We are unable to find any cross-cultural DIF studies for personality tests that have successfully compared empirically the performance of the two types of IRT models. </w:t>
      </w:r>
      <w:proofErr w:type="spellStart"/>
      <w:r w:rsidRPr="002B5DB1">
        <w:rPr>
          <w:rFonts w:ascii="Times New Roman" w:hAnsi="Times New Roman" w:cs="Times New Roman"/>
          <w:color w:val="000000" w:themeColor="text1"/>
          <w:sz w:val="22"/>
          <w:szCs w:val="22"/>
        </w:rPr>
        <w:t>LaPalme</w:t>
      </w:r>
      <w:proofErr w:type="spellEnd"/>
      <w:r w:rsidRPr="002B5DB1">
        <w:rPr>
          <w:rFonts w:ascii="Times New Roman" w:hAnsi="Times New Roman" w:cs="Times New Roman"/>
          <w:color w:val="000000" w:themeColor="text1"/>
          <w:sz w:val="22"/>
          <w:szCs w:val="22"/>
        </w:rPr>
        <w:t xml:space="preserve"> and colleagues (2016) had to drop the ideal point model from the DIF analysis for an emotional intelligence (EI) measure, and proceed with only the dominance model because of the severe misfit of </w:t>
      </w:r>
      <w:ins w:id="5" w:author="Liwen Liu" w:date="2016-12-03T10:52:00Z">
        <w:r w:rsidR="003408DC">
          <w:rPr>
            <w:rFonts w:ascii="Times New Roman" w:hAnsi="Times New Roman" w:cs="Times New Roman" w:hint="eastAsia"/>
            <w:color w:val="000000" w:themeColor="text1"/>
            <w:sz w:val="22"/>
            <w:szCs w:val="22"/>
          </w:rPr>
          <w:t>the Generalized Graded Unfold</w:t>
        </w:r>
      </w:ins>
      <w:ins w:id="6" w:author="Liwen Liu" w:date="2016-12-03T10:59:00Z">
        <w:r w:rsidR="000E7F5E">
          <w:rPr>
            <w:rFonts w:ascii="Times New Roman" w:hAnsi="Times New Roman" w:cs="Times New Roman" w:hint="eastAsia"/>
            <w:color w:val="000000" w:themeColor="text1"/>
            <w:sz w:val="22"/>
            <w:szCs w:val="22"/>
          </w:rPr>
          <w:t>ing</w:t>
        </w:r>
      </w:ins>
      <w:ins w:id="7" w:author="Liwen Liu" w:date="2016-12-03T10:52:00Z">
        <w:r w:rsidR="003408DC">
          <w:rPr>
            <w:rFonts w:ascii="Times New Roman" w:hAnsi="Times New Roman" w:cs="Times New Roman" w:hint="eastAsia"/>
            <w:color w:val="000000" w:themeColor="text1"/>
            <w:sz w:val="22"/>
            <w:szCs w:val="22"/>
          </w:rPr>
          <w:t xml:space="preserve"> Model (</w:t>
        </w:r>
      </w:ins>
      <w:commentRangeStart w:id="8"/>
      <w:r w:rsidRPr="002B5DB1">
        <w:rPr>
          <w:rFonts w:ascii="Times New Roman" w:hAnsi="Times New Roman" w:cs="Times New Roman"/>
          <w:color w:val="000000" w:themeColor="text1"/>
          <w:sz w:val="22"/>
          <w:szCs w:val="22"/>
        </w:rPr>
        <w:t>GGUM</w:t>
      </w:r>
      <w:commentRangeEnd w:id="8"/>
      <w:r w:rsidR="003408DC">
        <w:rPr>
          <w:rStyle w:val="CommentReference"/>
        </w:rPr>
        <w:commentReference w:id="8"/>
      </w:r>
      <w:ins w:id="9" w:author="Liwen Liu" w:date="2016-12-03T10:52:00Z">
        <w:r w:rsidR="003408DC">
          <w:rPr>
            <w:rFonts w:ascii="Times New Roman" w:hAnsi="Times New Roman" w:cs="Times New Roman" w:hint="eastAsia"/>
            <w:color w:val="000000" w:themeColor="text1"/>
            <w:sz w:val="22"/>
            <w:szCs w:val="22"/>
          </w:rPr>
          <w:t>)</w:t>
        </w:r>
      </w:ins>
      <w:r w:rsidRPr="002B5DB1">
        <w:rPr>
          <w:rFonts w:ascii="Times New Roman" w:hAnsi="Times New Roman" w:cs="Times New Roman"/>
          <w:color w:val="000000" w:themeColor="text1"/>
          <w:sz w:val="22"/>
          <w:szCs w:val="22"/>
        </w:rPr>
        <w:t xml:space="preserve">. The bad fit, according to the authors, was probably due to the fact that the Wong and Law Emotional Intelligence Scale (WLEIS; Wong &amp; Law, 2002) that they used was an ability measure rather than a trait measure. O’Brien and </w:t>
      </w:r>
      <w:proofErr w:type="spellStart"/>
      <w:r w:rsidRPr="002B5DB1">
        <w:rPr>
          <w:rFonts w:ascii="Times New Roman" w:hAnsi="Times New Roman" w:cs="Times New Roman"/>
          <w:color w:val="000000" w:themeColor="text1"/>
          <w:sz w:val="22"/>
          <w:szCs w:val="22"/>
        </w:rPr>
        <w:t>LaHuis</w:t>
      </w:r>
      <w:proofErr w:type="spellEnd"/>
      <w:r w:rsidRPr="002B5DB1">
        <w:rPr>
          <w:rFonts w:ascii="Times New Roman" w:hAnsi="Times New Roman" w:cs="Times New Roman"/>
          <w:color w:val="000000" w:themeColor="text1"/>
          <w:sz w:val="22"/>
          <w:szCs w:val="22"/>
        </w:rPr>
        <w:t xml:space="preserve"> (2011) examined DIF for personality tests under both the dominance and the ideal point model, but the comparison was between a group of applicants and a group of incumbents, rather than groups from different cultures. In Carter, </w:t>
      </w:r>
      <w:proofErr w:type="spellStart"/>
      <w:r w:rsidRPr="002B5DB1">
        <w:rPr>
          <w:rFonts w:ascii="Times New Roman" w:hAnsi="Times New Roman" w:cs="Times New Roman"/>
          <w:color w:val="000000" w:themeColor="text1"/>
          <w:sz w:val="22"/>
          <w:szCs w:val="22"/>
        </w:rPr>
        <w:t>Dalal</w:t>
      </w:r>
      <w:proofErr w:type="spellEnd"/>
      <w:r w:rsidRPr="002B5DB1">
        <w:rPr>
          <w:rFonts w:ascii="Times New Roman" w:hAnsi="Times New Roman" w:cs="Times New Roman"/>
          <w:color w:val="000000" w:themeColor="text1"/>
          <w:sz w:val="22"/>
          <w:szCs w:val="22"/>
        </w:rPr>
        <w:t xml:space="preserve">, </w:t>
      </w:r>
      <w:proofErr w:type="spellStart"/>
      <w:r w:rsidRPr="002B5DB1">
        <w:rPr>
          <w:rFonts w:ascii="Times New Roman" w:hAnsi="Times New Roman" w:cs="Times New Roman"/>
          <w:color w:val="000000" w:themeColor="text1"/>
          <w:sz w:val="22"/>
          <w:szCs w:val="22"/>
        </w:rPr>
        <w:t>Zickar</w:t>
      </w:r>
      <w:proofErr w:type="spellEnd"/>
      <w:r w:rsidRPr="002B5DB1">
        <w:rPr>
          <w:rFonts w:ascii="Times New Roman" w:hAnsi="Times New Roman" w:cs="Times New Roman"/>
          <w:color w:val="000000" w:themeColor="text1"/>
          <w:sz w:val="22"/>
          <w:szCs w:val="22"/>
        </w:rPr>
        <w:t xml:space="preserve">, and Adams (2009), the DIF approach was applied under the </w:t>
      </w:r>
      <w:del w:id="10" w:author="Liwen Liu" w:date="2016-12-03T10:53:00Z">
        <w:r w:rsidRPr="002B5DB1" w:rsidDel="003408DC">
          <w:rPr>
            <w:rFonts w:ascii="Times New Roman" w:hAnsi="Times New Roman" w:cs="Times New Roman"/>
            <w:color w:val="000000" w:themeColor="text1"/>
            <w:sz w:val="22"/>
            <w:szCs w:val="22"/>
          </w:rPr>
          <w:delText xml:space="preserve">the </w:delText>
        </w:r>
      </w:del>
      <w:r w:rsidRPr="002B5DB1">
        <w:rPr>
          <w:rFonts w:ascii="Times New Roman" w:hAnsi="Times New Roman" w:cs="Times New Roman"/>
          <w:color w:val="000000" w:themeColor="text1"/>
          <w:sz w:val="22"/>
          <w:szCs w:val="22"/>
        </w:rPr>
        <w:t xml:space="preserve">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1C71940E"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In summary, the current study intended to examine measurement equivalence of some scales of the Comprehensive Personality Scale (CPS; Wang, 2013) via an IRT DIF method. The analysis was done across American and Chinese cultures. </w:t>
      </w:r>
      <w:proofErr w:type="spellStart"/>
      <w:r w:rsidRPr="002B5DB1">
        <w:rPr>
          <w:rFonts w:ascii="Times New Roman" w:hAnsi="Times New Roman" w:cs="Times New Roman"/>
          <w:color w:val="000000" w:themeColor="text1"/>
          <w:sz w:val="22"/>
          <w:szCs w:val="22"/>
        </w:rPr>
        <w:t>Samejima’s</w:t>
      </w:r>
      <w:proofErr w:type="spellEnd"/>
      <w:r w:rsidRPr="002B5DB1">
        <w:rPr>
          <w:rFonts w:ascii="Times New Roman" w:hAnsi="Times New Roman" w:cs="Times New Roman"/>
          <w:color w:val="000000" w:themeColor="text1"/>
          <w:sz w:val="22"/>
          <w:szCs w:val="22"/>
        </w:rPr>
        <w:t xml:space="preserve"> Graded Response (SGR; </w:t>
      </w:r>
      <w:proofErr w:type="spellStart"/>
      <w:r w:rsidRPr="002B5DB1">
        <w:rPr>
          <w:rFonts w:ascii="Times New Roman" w:hAnsi="Times New Roman" w:cs="Times New Roman"/>
          <w:color w:val="000000" w:themeColor="text1"/>
          <w:sz w:val="22"/>
          <w:szCs w:val="22"/>
        </w:rPr>
        <w:t>Samejima</w:t>
      </w:r>
      <w:proofErr w:type="spellEnd"/>
      <w:r w:rsidRPr="002B5DB1">
        <w:rPr>
          <w:rFonts w:ascii="Times New Roman" w:hAnsi="Times New Roman" w:cs="Times New Roman"/>
          <w:color w:val="000000" w:themeColor="text1"/>
          <w:sz w:val="22"/>
          <w:szCs w:val="22"/>
        </w:rPr>
        <w:t>,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w:t>
      </w:r>
      <w:ins w:id="11" w:author="Liwen Liu" w:date="2016-12-03T11:05:00Z">
        <w:r w:rsidR="00674679">
          <w:rPr>
            <w:rFonts w:ascii="Times New Roman" w:hAnsi="Times New Roman" w:cs="Times New Roman" w:hint="eastAsia"/>
            <w:color w:val="000000" w:themeColor="text1"/>
            <w:sz w:val="22"/>
            <w:szCs w:val="22"/>
          </w:rPr>
          <w:t>e</w:t>
        </w:r>
      </w:ins>
      <w:r w:rsidRPr="002B5DB1">
        <w:rPr>
          <w:rFonts w:ascii="Times New Roman" w:hAnsi="Times New Roman" w:cs="Times New Roman"/>
          <w:color w:val="000000" w:themeColor="text1"/>
          <w:sz w:val="22"/>
          <w:szCs w:val="22"/>
        </w:rPr>
        <w:t>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w:t>
      </w:r>
      <w:proofErr w:type="spellStart"/>
      <w:r w:rsidRPr="002B5DB1">
        <w:rPr>
          <w:rFonts w:ascii="Times New Roman" w:hAnsi="Times New Roman" w:cs="Times New Roman"/>
          <w:color w:val="000000" w:themeColor="text1"/>
          <w:sz w:val="22"/>
          <w:szCs w:val="22"/>
        </w:rPr>
        <w:t>Drasgow’s</w:t>
      </w:r>
      <w:proofErr w:type="spellEnd"/>
      <w:r w:rsidRPr="002B5DB1">
        <w:rPr>
          <w:rFonts w:ascii="Times New Roman" w:hAnsi="Times New Roman" w:cs="Times New Roman"/>
          <w:color w:val="000000" w:themeColor="text1"/>
          <w:sz w:val="22"/>
          <w:szCs w:val="22"/>
        </w:rPr>
        <w:t xml:space="preserve"> lab, and it was developed using the ideal point scale construction approach (Wang, 2013; </w:t>
      </w:r>
      <w:proofErr w:type="spellStart"/>
      <w:r w:rsidRPr="002B5DB1">
        <w:rPr>
          <w:rFonts w:ascii="Times New Roman" w:hAnsi="Times New Roman" w:cs="Times New Roman"/>
          <w:color w:val="000000" w:themeColor="text1"/>
          <w:sz w:val="22"/>
          <w:szCs w:val="22"/>
        </w:rPr>
        <w:t>Chernyshenko</w:t>
      </w:r>
      <w:proofErr w:type="spellEnd"/>
      <w:r w:rsidRPr="002B5DB1">
        <w:rPr>
          <w:rFonts w:ascii="Times New Roman" w:hAnsi="Times New Roman" w:cs="Times New Roman"/>
          <w:color w:val="000000" w:themeColor="text1"/>
          <w:sz w:val="22"/>
          <w:szCs w:val="22"/>
        </w:rPr>
        <w:t xml:space="preserve">, Stark,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w:t>
      </w:r>
      <w:proofErr w:type="spellStart"/>
      <w:r w:rsidRPr="002B5DB1">
        <w:rPr>
          <w:rFonts w:ascii="Times New Roman" w:hAnsi="Times New Roman" w:cs="Times New Roman"/>
          <w:color w:val="000000" w:themeColor="text1"/>
          <w:sz w:val="22"/>
          <w:szCs w:val="22"/>
        </w:rPr>
        <w:t>MTurk</w:t>
      </w:r>
      <w:proofErr w:type="spellEnd"/>
      <w:r w:rsidRPr="002B5DB1">
        <w:rPr>
          <w:rFonts w:ascii="Times New Roman" w:hAnsi="Times New Roman" w:cs="Times New Roman"/>
          <w:color w:val="000000" w:themeColor="text1"/>
          <w:sz w:val="22"/>
          <w:szCs w:val="22"/>
        </w:rPr>
        <w:t xml:space="preserve">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w:t>
      </w:r>
      <w:proofErr w:type="spellStart"/>
      <w:r w:rsidRPr="002B5DB1">
        <w:rPr>
          <w:rFonts w:ascii="Times New Roman" w:hAnsi="Times New Roman" w:cs="Times New Roman"/>
          <w:color w:val="000000" w:themeColor="text1"/>
          <w:sz w:val="22"/>
          <w:szCs w:val="22"/>
        </w:rPr>
        <w:t>Swaminathan</w:t>
      </w:r>
      <w:proofErr w:type="spellEnd"/>
      <w:r w:rsidRPr="002B5DB1">
        <w:rPr>
          <w:rFonts w:ascii="Times New Roman" w:hAnsi="Times New Roman" w:cs="Times New Roman"/>
          <w:color w:val="000000" w:themeColor="text1"/>
          <w:sz w:val="22"/>
          <w:szCs w:val="22"/>
        </w:rPr>
        <w:t>, &amp; Rogers, 1991), IRT focuses on individual item responses and connecting them with the latent trait measured by the test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&amp; Hulin, 1990). </w:t>
      </w:r>
    </w:p>
    <w:p w14:paraId="7C756351" w14:textId="1301E7B4"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w:t>
      </w:r>
      <w:proofErr w:type="spellStart"/>
      <w:r w:rsidRPr="002B5DB1">
        <w:rPr>
          <w:rFonts w:ascii="Times New Roman" w:hAnsi="Times New Roman" w:cs="Times New Roman"/>
          <w:color w:val="000000" w:themeColor="text1"/>
          <w:sz w:val="22"/>
          <w:szCs w:val="22"/>
        </w:rPr>
        <w:t>Samejima’s</w:t>
      </w:r>
      <w:proofErr w:type="spellEnd"/>
      <w:r w:rsidRPr="002B5DB1">
        <w:rPr>
          <w:rFonts w:ascii="Times New Roman" w:hAnsi="Times New Roman" w:cs="Times New Roman"/>
          <w:color w:val="000000" w:themeColor="text1"/>
          <w:sz w:val="22"/>
          <w:szCs w:val="22"/>
        </w:rPr>
        <w:t xml:space="preserve"> (1969) Graded Response Model (SGRM) are two representative dominance models for analyzing dichotomous and polytomous personality measures, respectively. For the ideal point model, the General</w:t>
      </w:r>
      <w:ins w:id="12" w:author="Liwen Liu" w:date="2016-12-03T13:24:00Z">
        <w:r w:rsidR="00EB1734">
          <w:rPr>
            <w:rFonts w:ascii="Times New Roman" w:hAnsi="Times New Roman" w:cs="Times New Roman" w:hint="eastAsia"/>
            <w:color w:val="000000" w:themeColor="text1"/>
            <w:sz w:val="22"/>
            <w:szCs w:val="22"/>
          </w:rPr>
          <w:t>ized</w:t>
        </w:r>
      </w:ins>
      <w:r w:rsidRPr="002B5DB1">
        <w:rPr>
          <w:rFonts w:ascii="Times New Roman" w:hAnsi="Times New Roman" w:cs="Times New Roman"/>
          <w:color w:val="000000" w:themeColor="text1"/>
          <w:sz w:val="22"/>
          <w:szCs w:val="22"/>
        </w:rPr>
        <w:t xml:space="preserve">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et al., 2010). Whereas the ideal point methods, inspired by a series of </w:t>
      </w:r>
      <w:proofErr w:type="spellStart"/>
      <w:r w:rsidRPr="002B5DB1">
        <w:rPr>
          <w:rFonts w:ascii="Times New Roman" w:hAnsi="Times New Roman" w:cs="Times New Roman"/>
          <w:color w:val="000000" w:themeColor="text1"/>
          <w:sz w:val="22"/>
          <w:szCs w:val="22"/>
        </w:rPr>
        <w:t>Thurstone’s</w:t>
      </w:r>
      <w:proofErr w:type="spellEnd"/>
      <w:r w:rsidRPr="002B5DB1">
        <w:rPr>
          <w:rFonts w:ascii="Times New Roman" w:hAnsi="Times New Roman" w:cs="Times New Roman"/>
          <w:color w:val="000000" w:themeColor="text1"/>
          <w:sz w:val="22"/>
          <w:szCs w:val="22"/>
        </w:rPr>
        <w:t xml:space="preserve"> (1927, 1928, 1929) studies on measuring attitudes, hypothesize that the closer the statement is to a respondent’s trait level, the higher the probability of endorsement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w:t>
      </w:r>
      <w:proofErr w:type="spellStart"/>
      <w:r w:rsidRPr="002B5DB1">
        <w:rPr>
          <w:rFonts w:ascii="Times New Roman" w:hAnsi="Times New Roman" w:cs="Times New Roman"/>
          <w:color w:val="000000" w:themeColor="text1"/>
          <w:sz w:val="22"/>
          <w:szCs w:val="22"/>
        </w:rPr>
        <w:t>Samejima’s</w:t>
      </w:r>
      <w:proofErr w:type="spellEnd"/>
      <w:r w:rsidRPr="002B5DB1">
        <w:rPr>
          <w:rFonts w:ascii="Times New Roman" w:hAnsi="Times New Roman" w:cs="Times New Roman"/>
          <w:color w:val="000000" w:themeColor="text1"/>
          <w:sz w:val="22"/>
          <w:szCs w:val="22"/>
        </w:rPr>
        <w:t xml:space="preserve">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commentRangeStart w:id="13"/>
    <w:p w14:paraId="2FABCAFA" w14:textId="77777777" w:rsidR="00984A50" w:rsidRPr="002B5DB1" w:rsidRDefault="003408DC"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m:oMath>
      <w:r w:rsidR="00984A50">
        <w:rPr>
          <w:rFonts w:ascii="Times New Roman" w:hAnsi="Times New Roman"/>
        </w:rPr>
        <w:t>,</w:t>
      </w:r>
      <w:commentRangeEnd w:id="13"/>
      <w:r w:rsidR="00EB1734">
        <w:rPr>
          <w:rStyle w:val="CommentReference"/>
        </w:rPr>
        <w:commentReference w:id="13"/>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proofErr w:type="gramStart"/>
      <w:r>
        <w:rPr>
          <w:rFonts w:ascii="Times New Roman" w:hAnsi="Times New Roman" w:cs="Times New Roman"/>
          <w:color w:val="000000" w:themeColor="text1"/>
          <w:sz w:val="22"/>
          <w:szCs w:val="22"/>
        </w:rPr>
        <w:t>where</w:t>
      </w:r>
      <w:proofErr w:type="gramEnd"/>
      <w:r>
        <w:rPr>
          <w:rFonts w:ascii="Times New Roman" w:hAnsi="Times New Roman" w:cs="Times New Roman"/>
          <w:color w:val="000000" w:themeColor="text1"/>
          <w:sz w:val="22"/>
          <w:szCs w:val="22"/>
        </w:rPr>
        <w:t xml:space="preserv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proofErr w:type="spellStart"/>
      <w:r w:rsidRPr="002B5DB1">
        <w:rPr>
          <w:rFonts w:ascii="Times New Roman" w:eastAsia="Times New Roman" w:hAnsi="Times New Roman" w:cs="Times New Roman"/>
          <w:i/>
          <w:color w:val="000000" w:themeColor="text1"/>
          <w:sz w:val="22"/>
          <w:szCs w:val="22"/>
        </w:rPr>
        <w:t>i</w:t>
      </w:r>
      <w:proofErr w:type="spellEnd"/>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4B228D8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proofErr w:type="spellStart"/>
      <w:proofErr w:type="gramStart"/>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proofErr w:type="spellEnd"/>
      <w:proofErr w:type="gramEnd"/>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proofErr w:type="spellStart"/>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proofErr w:type="spellEnd"/>
      <w:r w:rsidRPr="002B5DB1">
        <w:rPr>
          <w:rFonts w:ascii="Times New Roman" w:hAnsi="Times New Roman" w:cs="Times New Roman"/>
          <w:i/>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steeper the IRF will be. </w:t>
      </w:r>
      <w:proofErr w:type="gramStart"/>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proofErr w:type="gramEnd"/>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xml:space="preserve">) scale where the probability of a correct response is equal to 0.5. </w:t>
      </w:r>
      <w:proofErr w:type="gramStart"/>
      <w:r w:rsidRPr="002B5DB1">
        <w:rPr>
          <w:rFonts w:ascii="Times New Roman" w:hAnsi="Times New Roman" w:cs="Times New Roman"/>
          <w:color w:val="000000" w:themeColor="text1"/>
          <w:sz w:val="22"/>
          <w:szCs w:val="22"/>
        </w:rPr>
        <w:t>The larger the difficulty parameter, the harder the item.</w:t>
      </w:r>
      <w:proofErr w:type="gramEnd"/>
      <w:r w:rsidRPr="002B5DB1">
        <w:rPr>
          <w:rFonts w:ascii="Times New Roman" w:hAnsi="Times New Roman" w:cs="Times New Roman"/>
          <w:color w:val="000000" w:themeColor="text1"/>
          <w:sz w:val="22"/>
          <w:szCs w:val="22"/>
        </w:rPr>
        <w:t xml:space="preserve"> D is the scaling factor that lets the logistic function resemble as close as possible the normal ogive curve, and is usually set equal to 1.702 (</w:t>
      </w:r>
      <w:proofErr w:type="spellStart"/>
      <w:r w:rsidRPr="002B5DB1">
        <w:rPr>
          <w:rFonts w:ascii="Times New Roman" w:hAnsi="Times New Roman" w:cs="Times New Roman"/>
          <w:color w:val="000000" w:themeColor="text1"/>
          <w:sz w:val="22"/>
          <w:szCs w:val="22"/>
        </w:rPr>
        <w:t>Valbuena</w:t>
      </w:r>
      <w:proofErr w:type="spellEnd"/>
      <w:r w:rsidRPr="002B5DB1">
        <w:rPr>
          <w:rFonts w:ascii="Times New Roman" w:hAnsi="Times New Roman" w:cs="Times New Roman"/>
          <w:color w:val="000000" w:themeColor="text1"/>
          <w:sz w:val="22"/>
          <w:szCs w:val="22"/>
        </w:rPr>
        <w:t xml:space="preserve">, 2003). </w:t>
      </w:r>
      <w:del w:id="14" w:author="Liwen Liu" w:date="2016-12-03T13:29:00Z">
        <w:r w:rsidRPr="002B5DB1" w:rsidDel="00EB1734">
          <w:rPr>
            <w:rFonts w:ascii="Times New Roman" w:hAnsi="Times New Roman" w:cs="Times New Roman"/>
            <w:color w:val="000000" w:themeColor="text1"/>
            <w:sz w:val="22"/>
            <w:szCs w:val="22"/>
          </w:rPr>
          <w:delText>Exp stands for an exponential function.</w:delText>
        </w:r>
      </w:del>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roofErr w:type="spellStart"/>
      <w:r w:rsidRPr="002B5DB1">
        <w:rPr>
          <w:rFonts w:ascii="Times New Roman" w:hAnsi="Times New Roman" w:cs="Times New Roman"/>
          <w:color w:val="000000" w:themeColor="text1"/>
          <w:sz w:val="22"/>
          <w:szCs w:val="22"/>
        </w:rPr>
        <w:t>Samejima’s</w:t>
      </w:r>
      <w:proofErr w:type="spellEnd"/>
      <w:r w:rsidRPr="002B5DB1">
        <w:rPr>
          <w:rFonts w:ascii="Times New Roman" w:hAnsi="Times New Roman" w:cs="Times New Roman"/>
          <w:color w:val="000000" w:themeColor="text1"/>
          <w:sz w:val="22"/>
          <w:szCs w:val="22"/>
        </w:rPr>
        <w:t xml:space="preserve"> (1969) Graded Response (SGR) model is an extension of the 2PLM (</w:t>
      </w:r>
      <w:proofErr w:type="spellStart"/>
      <w:r w:rsidRPr="002B5DB1">
        <w:rPr>
          <w:rFonts w:ascii="Times New Roman" w:hAnsi="Times New Roman" w:cs="Times New Roman"/>
          <w:color w:val="000000" w:themeColor="text1"/>
          <w:sz w:val="22"/>
          <w:szCs w:val="22"/>
        </w:rPr>
        <w:t>Kosinski</w:t>
      </w:r>
      <w:proofErr w:type="spellEnd"/>
      <w:r w:rsidRPr="002B5DB1">
        <w:rPr>
          <w:rFonts w:ascii="Times New Roman" w:hAnsi="Times New Roman" w:cs="Times New Roman"/>
          <w:color w:val="000000" w:themeColor="text1"/>
          <w:sz w:val="22"/>
          <w:szCs w:val="22"/>
        </w:rPr>
        <w:t>, 1999) and one of the most popular polytomous models in personality research. Under SGR, a polytomous response is broken down to a series of binary response sets by boundary response functions (BRF), which are obtained by successively merging response options (</w:t>
      </w:r>
      <w:proofErr w:type="spellStart"/>
      <w:r w:rsidRPr="002B5DB1">
        <w:rPr>
          <w:rFonts w:ascii="Times New Roman" w:hAnsi="Times New Roman" w:cs="Times New Roman"/>
          <w:color w:val="000000" w:themeColor="text1"/>
          <w:sz w:val="22"/>
          <w:szCs w:val="22"/>
        </w:rPr>
        <w:t>Kosinski</w:t>
      </w:r>
      <w:proofErr w:type="spellEnd"/>
      <w:r w:rsidRPr="002B5DB1">
        <w:rPr>
          <w:rFonts w:ascii="Times New Roman" w:hAnsi="Times New Roman" w:cs="Times New Roman"/>
          <w:color w:val="000000" w:themeColor="text1"/>
          <w:sz w:val="22"/>
          <w:szCs w:val="22"/>
        </w:rPr>
        <w:t xml:space="preserve">,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proofErr w:type="spellStart"/>
      <w:r w:rsidRPr="002B5DB1">
        <w:rPr>
          <w:rFonts w:ascii="Times New Roman" w:hAnsi="Times New Roman" w:cs="Times New Roman"/>
          <w:i/>
          <w:color w:val="000000" w:themeColor="text1"/>
          <w:sz w:val="22"/>
          <w:szCs w:val="22"/>
        </w:rPr>
        <w:t>i</w:t>
      </w:r>
      <w:proofErr w:type="spellEnd"/>
      <w:r w:rsidRPr="002B5DB1">
        <w:rPr>
          <w:rFonts w:ascii="Times New Roman" w:hAnsi="Times New Roman" w:cs="Times New Roman"/>
          <w:color w:val="000000" w:themeColor="text1"/>
          <w:sz w:val="22"/>
          <w:szCs w:val="22"/>
        </w:rPr>
        <w:t xml:space="preserve"> </w:t>
      </w:r>
      <w:proofErr w:type="gramStart"/>
      <w:r w:rsidRPr="002B5DB1">
        <w:rPr>
          <w:rFonts w:ascii="Times New Roman" w:hAnsi="Times New Roman" w:cs="Times New Roman"/>
          <w:color w:val="000000" w:themeColor="text1"/>
          <w:sz w:val="22"/>
          <w:szCs w:val="22"/>
        </w:rPr>
        <w:t>is</w:t>
      </w:r>
      <w:proofErr w:type="gramEnd"/>
      <w:r w:rsidRPr="002B5DB1">
        <w:rPr>
          <w:rFonts w:ascii="Times New Roman" w:hAnsi="Times New Roman" w:cs="Times New Roman"/>
          <w:color w:val="000000" w:themeColor="text1"/>
          <w:sz w:val="22"/>
          <w:szCs w:val="22"/>
        </w:rPr>
        <w:t xml:space="preserve"> given by:</w:t>
      </w:r>
    </w:p>
    <w:p w14:paraId="48E4CF79" w14:textId="77777777" w:rsidR="00984A50" w:rsidRPr="002B5DB1" w:rsidRDefault="003408DC"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 xml:space="preserve">The item </w:t>
      </w:r>
      <w:proofErr w:type="spellStart"/>
      <w:r w:rsidRPr="002B5DB1">
        <w:rPr>
          <w:rFonts w:ascii="Times New Roman" w:eastAsia="Times New Roman" w:hAnsi="Times New Roman" w:cs="Times New Roman"/>
          <w:color w:val="000000" w:themeColor="text1"/>
          <w:sz w:val="22"/>
          <w:szCs w:val="22"/>
          <w:shd w:val="clear" w:color="auto" w:fill="FFFFFF"/>
        </w:rPr>
        <w:t>paramters</w:t>
      </w:r>
      <w:proofErr w:type="spellEnd"/>
      <w:r w:rsidRPr="002B5DB1">
        <w:rPr>
          <w:rFonts w:ascii="Times New Roman" w:eastAsia="Times New Roman" w:hAnsi="Times New Roman" w:cs="Times New Roman"/>
          <w:color w:val="000000" w:themeColor="text1"/>
          <w:sz w:val="22"/>
          <w:szCs w:val="22"/>
          <w:shd w:val="clear" w:color="auto" w:fill="FFFFFF"/>
        </w:rPr>
        <w:t xml:space="preserve"> (</w:t>
      </w:r>
      <w:proofErr w:type="spellStart"/>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proofErr w:type="spellEnd"/>
      <w:r w:rsidRPr="002B5DB1">
        <w:rPr>
          <w:rFonts w:ascii="Times New Roman" w:eastAsia="Times New Roman" w:hAnsi="Times New Roman" w:cs="Times New Roman"/>
          <w:color w:val="000000" w:themeColor="text1"/>
          <w:sz w:val="22"/>
          <w:szCs w:val="22"/>
          <w:shd w:val="clear" w:color="auto" w:fill="FFFFFF"/>
        </w:rPr>
        <w:t xml:space="preserve">, </w:t>
      </w:r>
      <w:proofErr w:type="spellStart"/>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w:t>
      </w:r>
      <w:proofErr w:type="gramStart"/>
      <w:r w:rsidRPr="002B5DB1">
        <w:rPr>
          <w:rFonts w:ascii="Times New Roman" w:eastAsia="Times New Roman" w:hAnsi="Times New Roman" w:cs="Times New Roman"/>
          <w:i/>
          <w:color w:val="000000" w:themeColor="text1"/>
          <w:sz w:val="22"/>
          <w:szCs w:val="22"/>
          <w:shd w:val="clear" w:color="auto" w:fill="FFFFFF"/>
          <w:vertAlign w:val="subscript"/>
        </w:rPr>
        <w:t>,k</w:t>
      </w:r>
      <w:proofErr w:type="spellEnd"/>
      <w:proofErr w:type="gramEnd"/>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6DF51A95"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The ideal point models are not as well developed as the dominance models. Among the few ideal point models, the most employed is the </w:t>
      </w:r>
      <w:del w:id="15" w:author="Liwen Liu" w:date="2016-12-03T13:32:00Z">
        <w:r w:rsidRPr="002B5DB1" w:rsidDel="00EB1734">
          <w:rPr>
            <w:rFonts w:ascii="Times New Roman" w:hAnsi="Times New Roman" w:cs="Times New Roman"/>
            <w:color w:val="000000" w:themeColor="text1"/>
            <w:sz w:val="22"/>
            <w:szCs w:val="22"/>
          </w:rPr>
          <w:delText xml:space="preserve">the </w:delText>
        </w:r>
      </w:del>
      <w:r w:rsidRPr="002B5DB1">
        <w:rPr>
          <w:rFonts w:ascii="Times New Roman" w:hAnsi="Times New Roman" w:cs="Times New Roman"/>
          <w:color w:val="000000" w:themeColor="text1"/>
          <w:sz w:val="22"/>
          <w:szCs w:val="22"/>
        </w:rPr>
        <w:t>General</w:t>
      </w:r>
      <w:ins w:id="16" w:author="Liwen Liu" w:date="2016-12-03T13:32:00Z">
        <w:r w:rsidR="00EB1734">
          <w:rPr>
            <w:rFonts w:ascii="Times New Roman" w:hAnsi="Times New Roman" w:cs="Times New Roman" w:hint="eastAsia"/>
            <w:color w:val="000000" w:themeColor="text1"/>
            <w:sz w:val="22"/>
            <w:szCs w:val="22"/>
          </w:rPr>
          <w:t>ized</w:t>
        </w:r>
      </w:ins>
      <w:r w:rsidRPr="002B5DB1">
        <w:rPr>
          <w:rFonts w:ascii="Times New Roman" w:hAnsi="Times New Roman" w:cs="Times New Roman"/>
          <w:color w:val="000000" w:themeColor="text1"/>
          <w:sz w:val="22"/>
          <w:szCs w:val="22"/>
        </w:rPr>
        <w:t xml:space="preserve">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w:t>
      </w:r>
      <w:ins w:id="17" w:author="Liwen Liu" w:date="2016-12-03T13:34:00Z">
        <w:r w:rsidR="00EB1734">
          <w:rPr>
            <w:rFonts w:ascii="Times New Roman" w:hAnsi="Times New Roman" w:cs="Times New Roman" w:hint="eastAsia"/>
            <w:color w:val="000000" w:themeColor="text1"/>
            <w:sz w:val="22"/>
            <w:szCs w:val="22"/>
          </w:rPr>
          <w:t>s</w:t>
        </w:r>
      </w:ins>
      <w:r w:rsidRPr="002B5DB1">
        <w:rPr>
          <w:rFonts w:ascii="Times New Roman" w:hAnsi="Times New Roman" w:cs="Times New Roman"/>
          <w:color w:val="000000" w:themeColor="text1"/>
          <w:sz w:val="22"/>
          <w:szCs w:val="22"/>
        </w:rPr>
        <w:t xml:space="preserv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proofErr w:type="spellStart"/>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th</w:t>
      </w:r>
      <w:proofErr w:type="spellEnd"/>
      <w:r w:rsidRPr="002B5DB1">
        <w:rPr>
          <w:rFonts w:ascii="Times New Roman" w:hAnsi="Times New Roman" w:cs="Times New Roman"/>
          <w:color w:val="000000" w:themeColor="text1"/>
          <w:sz w:val="22"/>
          <w:szCs w:val="22"/>
        </w:rPr>
        <w:t xml:space="preserve"> respondent’s observable response to the </w:t>
      </w:r>
      <w:proofErr w:type="spellStart"/>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th</w:t>
      </w:r>
      <w:proofErr w:type="spellEnd"/>
      <w:r w:rsidRPr="002B5DB1">
        <w:rPr>
          <w:rFonts w:ascii="Times New Roman" w:hAnsi="Times New Roman" w:cs="Times New Roman"/>
          <w:color w:val="000000" w:themeColor="text1"/>
          <w:sz w:val="22"/>
          <w:szCs w:val="22"/>
        </w:rPr>
        <w:t xml:space="preserve"> item.  </w:t>
      </w:r>
      <w:proofErr w:type="spellStart"/>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proofErr w:type="spellEnd"/>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proofErr w:type="spellStart"/>
      <w:r w:rsidRPr="002B5DB1">
        <w:rPr>
          <w:rFonts w:ascii="Times New Roman" w:hAnsi="Times New Roman" w:cs="Times New Roman"/>
          <w:i/>
          <w:color w:val="000000" w:themeColor="text1"/>
          <w:sz w:val="22"/>
          <w:szCs w:val="22"/>
        </w:rPr>
        <w:t>i</w:t>
      </w:r>
      <w:proofErr w:type="spellEnd"/>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proofErr w:type="gramStart"/>
      <w:r w:rsidRPr="002B5DB1">
        <w:rPr>
          <w:rFonts w:ascii="Times New Roman" w:eastAsia="Times New Roman" w:hAnsi="Times New Roman" w:cs="Times New Roman"/>
          <w:i/>
          <w:color w:val="000000" w:themeColor="text1"/>
          <w:sz w:val="22"/>
          <w:szCs w:val="22"/>
        </w:rPr>
        <w:t>α</w:t>
      </w:r>
      <w:proofErr w:type="spellStart"/>
      <w:r w:rsidRPr="002B5DB1">
        <w:rPr>
          <w:rFonts w:ascii="Times New Roman" w:eastAsia="Times New Roman" w:hAnsi="Times New Roman" w:cs="Times New Roman"/>
          <w:i/>
          <w:color w:val="000000" w:themeColor="text1"/>
          <w:sz w:val="22"/>
          <w:szCs w:val="22"/>
          <w:vertAlign w:val="subscript"/>
        </w:rPr>
        <w:t>i</w:t>
      </w:r>
      <w:proofErr w:type="spellEnd"/>
      <w:proofErr w:type="gramEnd"/>
      <w:r w:rsidRPr="002B5DB1">
        <w:rPr>
          <w:rFonts w:ascii="Times New Roman" w:eastAsia="Times New Roman" w:hAnsi="Times New Roman" w:cs="Times New Roman"/>
          <w:color w:val="000000" w:themeColor="text1"/>
          <w:sz w:val="22"/>
          <w:szCs w:val="22"/>
        </w:rPr>
        <w:t xml:space="preserve"> is the discrimination parameter, and </w:t>
      </w:r>
      <w:proofErr w:type="spellStart"/>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proofErr w:type="spellEnd"/>
      <w:r w:rsidRPr="002B5DB1">
        <w:rPr>
          <w:rFonts w:ascii="Times New Roman" w:eastAsia="Times New Roman" w:hAnsi="Times New Roman" w:cs="Times New Roman"/>
          <w:color w:val="000000" w:themeColor="text1"/>
          <w:sz w:val="22"/>
          <w:szCs w:val="22"/>
        </w:rPr>
        <w:t xml:space="preserve"> is the location parameter of item </w:t>
      </w:r>
      <w:proofErr w:type="spellStart"/>
      <w:r w:rsidRPr="002B5DB1">
        <w:rPr>
          <w:rFonts w:ascii="Times New Roman" w:eastAsia="Times New Roman" w:hAnsi="Times New Roman" w:cs="Times New Roman"/>
          <w:color w:val="000000" w:themeColor="text1"/>
          <w:sz w:val="22"/>
          <w:szCs w:val="22"/>
        </w:rPr>
        <w:t>i</w:t>
      </w:r>
      <w:proofErr w:type="spellEnd"/>
      <w:r w:rsidRPr="002B5DB1">
        <w:rPr>
          <w:rFonts w:ascii="Times New Roman" w:eastAsia="Times New Roman" w:hAnsi="Times New Roman" w:cs="Times New Roman"/>
          <w:color w:val="000000" w:themeColor="text1"/>
          <w:sz w:val="22"/>
          <w:szCs w:val="22"/>
        </w:rPr>
        <w:t xml:space="preserve"> on the latent trait continuum. </w:t>
      </w:r>
      <w:proofErr w:type="spellStart"/>
      <w:proofErr w:type="gramStart"/>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proofErr w:type="spellEnd"/>
      <w:proofErr w:type="gramEnd"/>
      <w:r w:rsidRPr="002B5DB1">
        <w:rPr>
          <w:rFonts w:ascii="Times New Roman" w:eastAsia="Times New Roman" w:hAnsi="Times New Roman" w:cs="Times New Roman"/>
          <w:i/>
          <w:color w:val="000000" w:themeColor="text1"/>
          <w:sz w:val="22"/>
          <w:szCs w:val="22"/>
          <w:vertAlign w:val="subscript"/>
        </w:rPr>
        <w:t xml:space="preserve">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proofErr w:type="spellStart"/>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th</w:t>
      </w:r>
      <w:proofErr w:type="spellEnd"/>
      <w:r w:rsidRPr="002B5DB1">
        <w:rPr>
          <w:rFonts w:ascii="Times New Roman" w:eastAsia="Times New Roman" w:hAnsi="Times New Roman" w:cs="Times New Roman"/>
          <w:color w:val="000000" w:themeColor="text1"/>
          <w:sz w:val="22"/>
          <w:szCs w:val="22"/>
        </w:rPr>
        <w:t xml:space="preserve"> item. The </w:t>
      </w:r>
      <w:proofErr w:type="spellStart"/>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w:t>
      </w:r>
      <w:proofErr w:type="spellEnd"/>
      <w:r w:rsidRPr="002B5DB1">
        <w:rPr>
          <w:rFonts w:ascii="Times New Roman" w:eastAsia="Times New Roman" w:hAnsi="Times New Roman" w:cs="Times New Roman"/>
          <w:color w:val="000000" w:themeColor="text1"/>
          <w:sz w:val="22"/>
          <w:szCs w:val="22"/>
        </w:rPr>
        <w:t xml:space="preserve"> are symmetric about the point (</w:t>
      </w:r>
      <w:proofErr w:type="spellStart"/>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proofErr w:type="spellEnd"/>
      <w:r w:rsidRPr="002B5DB1">
        <w:rPr>
          <w:rFonts w:ascii="Times New Roman" w:eastAsia="Times New Roman" w:hAnsi="Times New Roman" w:cs="Times New Roman"/>
          <w:color w:val="000000" w:themeColor="text1"/>
          <w:sz w:val="22"/>
          <w:szCs w:val="22"/>
        </w:rPr>
        <w:t xml:space="preserve"> - </w:t>
      </w:r>
      <w:proofErr w:type="spellStart"/>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proofErr w:type="spellEnd"/>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w:t>
      </w:r>
      <w:proofErr w:type="spellStart"/>
      <w:r w:rsidRPr="002B5DB1">
        <w:rPr>
          <w:rFonts w:ascii="Times New Roman" w:hAnsi="Times New Roman" w:cs="Times New Roman"/>
          <w:color w:val="000000" w:themeColor="text1"/>
          <w:sz w:val="22"/>
          <w:szCs w:val="22"/>
        </w:rPr>
        <w:t>Chernyshenko</w:t>
      </w:r>
      <w:proofErr w:type="spellEnd"/>
      <w:r w:rsidRPr="002B5DB1">
        <w:rPr>
          <w:rFonts w:ascii="Times New Roman" w:hAnsi="Times New Roman" w:cs="Times New Roman"/>
          <w:color w:val="000000" w:themeColor="text1"/>
          <w:sz w:val="22"/>
          <w:szCs w:val="22"/>
        </w:rPr>
        <w:t xml:space="preserve">, Stark, Chan,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&amp; Williams, 2001), because this is a domain where a respondent’s capacity or maximum performance capability is pitted against the extremity of difficulty of an item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et al., 2010).</w:t>
      </w:r>
    </w:p>
    <w:p w14:paraId="3FDF773A" w14:textId="5C96FCB1"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t>
      </w:r>
      <w:proofErr w:type="spellStart"/>
      <w:r w:rsidRPr="002B5DB1">
        <w:rPr>
          <w:rFonts w:ascii="Times New Roman" w:eastAsia="Times New Roman" w:hAnsi="Times New Roman" w:cs="Times New Roman"/>
          <w:color w:val="000000" w:themeColor="text1"/>
          <w:sz w:val="22"/>
          <w:szCs w:val="22"/>
        </w:rPr>
        <w:t>Wedell</w:t>
      </w:r>
      <w:proofErr w:type="spellEnd"/>
      <w:r w:rsidRPr="002B5DB1">
        <w:rPr>
          <w:rFonts w:ascii="Times New Roman" w:eastAsia="Times New Roman" w:hAnsi="Times New Roman" w:cs="Times New Roman"/>
          <w:color w:val="000000" w:themeColor="text1"/>
          <w:sz w:val="22"/>
          <w:szCs w:val="22"/>
        </w:rPr>
        <w:t xml:space="preserve">, 1999), which didn’t quite fit the monotonically increasing response function of dominance IRT models. One year after the GGUM was proposed, </w:t>
      </w:r>
      <w:proofErr w:type="spellStart"/>
      <w:r w:rsidRPr="002B5DB1">
        <w:rPr>
          <w:rFonts w:ascii="Times New Roman" w:hAnsi="Times New Roman" w:cs="Times New Roman"/>
          <w:color w:val="000000" w:themeColor="text1"/>
          <w:sz w:val="22"/>
          <w:szCs w:val="22"/>
        </w:rPr>
        <w:t>Chernyshenko</w:t>
      </w:r>
      <w:proofErr w:type="spellEnd"/>
      <w:r w:rsidRPr="002B5DB1">
        <w:rPr>
          <w:rFonts w:ascii="Times New Roman" w:hAnsi="Times New Roman" w:cs="Times New Roman"/>
          <w:color w:val="000000" w:themeColor="text1"/>
          <w:sz w:val="22"/>
          <w:szCs w:val="22"/>
        </w:rPr>
        <w:t xml:space="preserve"> and colleagues (2001) fitted a variety of IRT dominance models (2PLM, 3PLM, and SGRM) to data obtained using Goldberg’s Big Five Factor Markers (Goldberg, 1992), and the 16PF (Conn &amp; </w:t>
      </w:r>
      <w:proofErr w:type="spellStart"/>
      <w:r w:rsidRPr="002B5DB1">
        <w:rPr>
          <w:rFonts w:ascii="Times New Roman" w:hAnsi="Times New Roman" w:cs="Times New Roman"/>
          <w:color w:val="000000" w:themeColor="text1"/>
          <w:sz w:val="22"/>
          <w:szCs w:val="22"/>
        </w:rPr>
        <w:t>Rieke</w:t>
      </w:r>
      <w:proofErr w:type="spellEnd"/>
      <w:r w:rsidRPr="002B5DB1">
        <w:rPr>
          <w:rFonts w:ascii="Times New Roman" w:hAnsi="Times New Roman" w:cs="Times New Roman"/>
          <w:color w:val="000000" w:themeColor="text1"/>
          <w:sz w:val="22"/>
          <w:szCs w:val="22"/>
        </w:rPr>
        <w:t xml:space="preserve">, 1994). Surprisingly, all of the dominance IRT models showed misfit, and the chi-square fit statistics obtained were generally larger than those seen for cognitive ability tests. This was probably because </w:t>
      </w:r>
      <w:del w:id="18" w:author="Liwen Liu" w:date="2016-12-03T13:44:00Z">
        <w:r w:rsidRPr="002B5DB1" w:rsidDel="005E145D">
          <w:rPr>
            <w:rFonts w:ascii="Times New Roman" w:hAnsi="Times New Roman" w:cs="Times New Roman"/>
            <w:color w:val="000000" w:themeColor="text1"/>
            <w:sz w:val="22"/>
            <w:szCs w:val="22"/>
          </w:rPr>
          <w:delText xml:space="preserve">that </w:delText>
        </w:r>
      </w:del>
      <w:r w:rsidRPr="002B5DB1">
        <w:rPr>
          <w:rFonts w:ascii="Times New Roman" w:hAnsi="Times New Roman" w:cs="Times New Roman"/>
          <w:color w:val="000000" w:themeColor="text1"/>
          <w:sz w:val="22"/>
          <w:szCs w:val="22"/>
        </w:rPr>
        <w:t>in personality tests, a different response process was applied which requires introspection (</w:t>
      </w:r>
      <w:proofErr w:type="spellStart"/>
      <w:r w:rsidRPr="002B5DB1">
        <w:rPr>
          <w:rFonts w:ascii="Times New Roman" w:hAnsi="Times New Roman" w:cs="Times New Roman"/>
          <w:color w:val="000000" w:themeColor="text1"/>
          <w:sz w:val="22"/>
          <w:szCs w:val="22"/>
        </w:rPr>
        <w:t>Chernyshenko</w:t>
      </w:r>
      <w:proofErr w:type="spellEnd"/>
      <w:r w:rsidRPr="002B5DB1">
        <w:rPr>
          <w:rFonts w:ascii="Times New Roman" w:hAnsi="Times New Roman" w:cs="Times New Roman"/>
          <w:color w:val="000000" w:themeColor="text1"/>
          <w:sz w:val="22"/>
          <w:szCs w:val="22"/>
        </w:rPr>
        <w:t xml:space="preserve">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et al., 2010). </w:t>
      </w:r>
      <w:proofErr w:type="spellStart"/>
      <w:r w:rsidRPr="002B5DB1">
        <w:rPr>
          <w:rFonts w:ascii="Times New Roman" w:hAnsi="Times New Roman" w:cs="Times New Roman"/>
          <w:color w:val="000000" w:themeColor="text1"/>
          <w:sz w:val="22"/>
          <w:szCs w:val="22"/>
        </w:rPr>
        <w:t>Broadfoot</w:t>
      </w:r>
      <w:proofErr w:type="spellEnd"/>
      <w:r w:rsidRPr="002B5DB1">
        <w:rPr>
          <w:rFonts w:ascii="Times New Roman" w:hAnsi="Times New Roman" w:cs="Times New Roman"/>
          <w:color w:val="000000" w:themeColor="text1"/>
          <w:sz w:val="22"/>
          <w:szCs w:val="22"/>
        </w:rPr>
        <w:t xml:space="preserve"> (2008) showed that the GGUM had comparable fit with a partial credited model for conscientiousness and agreeableness data. Stark et al. (2006b) compared the fit to data of the 16 PF (Conn &amp; </w:t>
      </w:r>
      <w:proofErr w:type="spellStart"/>
      <w:r w:rsidRPr="002B5DB1">
        <w:rPr>
          <w:rFonts w:ascii="Times New Roman" w:hAnsi="Times New Roman" w:cs="Times New Roman"/>
          <w:color w:val="000000" w:themeColor="text1"/>
          <w:sz w:val="22"/>
          <w:szCs w:val="22"/>
        </w:rPr>
        <w:t>Reike</w:t>
      </w:r>
      <w:proofErr w:type="spellEnd"/>
      <w:r w:rsidRPr="002B5DB1">
        <w:rPr>
          <w:rFonts w:ascii="Times New Roman" w:hAnsi="Times New Roman" w:cs="Times New Roman"/>
          <w:color w:val="000000" w:themeColor="text1"/>
          <w:sz w:val="22"/>
          <w:szCs w:val="22"/>
        </w:rPr>
        <w:t xml:space="preserve">, 1994) for two ideal point models (GGUM and MSFM) with that for two dominance models (2PLM and MSFM </w:t>
      </w:r>
      <w:proofErr w:type="gramStart"/>
      <w:r w:rsidRPr="002B5DB1">
        <w:rPr>
          <w:rFonts w:ascii="Times New Roman" w:hAnsi="Times New Roman" w:cs="Times New Roman"/>
          <w:color w:val="000000" w:themeColor="text1"/>
          <w:sz w:val="22"/>
          <w:szCs w:val="22"/>
        </w:rPr>
        <w:t>with a dominance constraints</w:t>
      </w:r>
      <w:proofErr w:type="gramEnd"/>
      <w:r w:rsidRPr="002B5DB1">
        <w:rPr>
          <w:rFonts w:ascii="Times New Roman" w:hAnsi="Times New Roman" w:cs="Times New Roman"/>
          <w:color w:val="000000" w:themeColor="text1"/>
          <w:sz w:val="22"/>
          <w:szCs w:val="22"/>
        </w:rPr>
        <w:t xml:space="preserve">).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w:t>
      </w:r>
      <w:proofErr w:type="spellStart"/>
      <w:r w:rsidRPr="002B5DB1">
        <w:rPr>
          <w:rFonts w:ascii="Times New Roman" w:hAnsi="Times New Roman" w:cs="Times New Roman"/>
          <w:color w:val="000000" w:themeColor="text1"/>
          <w:sz w:val="22"/>
          <w:szCs w:val="22"/>
        </w:rPr>
        <w:t>Kosinski</w:t>
      </w:r>
      <w:proofErr w:type="spellEnd"/>
      <w:r w:rsidRPr="002B5DB1">
        <w:rPr>
          <w:rFonts w:ascii="Times New Roman" w:hAnsi="Times New Roman" w:cs="Times New Roman"/>
          <w:color w:val="000000" w:themeColor="text1"/>
          <w:sz w:val="22"/>
          <w:szCs w:val="22"/>
        </w:rPr>
        <w:t xml:space="preserve">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7445D26A"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w:t>
      </w:r>
      <w:proofErr w:type="gramStart"/>
      <w:r w:rsidRPr="002B5DB1">
        <w:rPr>
          <w:rFonts w:ascii="Times New Roman" w:hAnsi="Times New Roman" w:cs="Times New Roman"/>
          <w:color w:val="000000" w:themeColor="text1"/>
          <w:sz w:val="22"/>
          <w:szCs w:val="22"/>
        </w:rPr>
        <w:t>non-monotonic,</w:t>
      </w:r>
      <w:proofErr w:type="gramEnd"/>
      <w:r w:rsidRPr="002B5DB1">
        <w:rPr>
          <w:rFonts w:ascii="Times New Roman" w:hAnsi="Times New Roman" w:cs="Times New Roman"/>
          <w:color w:val="000000" w:themeColor="text1"/>
          <w:sz w:val="22"/>
          <w:szCs w:val="22"/>
        </w:rPr>
        <w:t xml:space="preserve">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xml:space="preserve">, &amp; Cho, 2015). In a more recent study, Speer, </w:t>
      </w:r>
      <w:proofErr w:type="spellStart"/>
      <w:r w:rsidRPr="002B5DB1">
        <w:rPr>
          <w:rFonts w:ascii="Times New Roman" w:hAnsi="Times New Roman" w:cs="Times New Roman"/>
          <w:color w:val="000000" w:themeColor="text1"/>
          <w:sz w:val="22"/>
          <w:szCs w:val="22"/>
        </w:rPr>
        <w:t>Robie</w:t>
      </w:r>
      <w:proofErr w:type="spellEnd"/>
      <w:r w:rsidRPr="002B5DB1">
        <w:rPr>
          <w:rFonts w:ascii="Times New Roman" w:hAnsi="Times New Roman" w:cs="Times New Roman"/>
          <w:color w:val="000000" w:themeColor="text1"/>
          <w:sz w:val="22"/>
          <w:szCs w:val="22"/>
        </w:rPr>
        <w:t xml:space="preserve">, and Christiansen (2016) fitted SGRM and GGUM to both </w:t>
      </w:r>
      <w:del w:id="19" w:author="Liwen Liu" w:date="2016-12-03T13:51:00Z">
        <w:r w:rsidRPr="002B5DB1" w:rsidDel="000B478F">
          <w:rPr>
            <w:rFonts w:ascii="Times New Roman" w:hAnsi="Times New Roman" w:cs="Times New Roman"/>
            <w:color w:val="000000" w:themeColor="text1"/>
            <w:sz w:val="22"/>
            <w:szCs w:val="22"/>
          </w:rPr>
          <w:delText xml:space="preserve">both </w:delText>
        </w:r>
      </w:del>
      <w:r w:rsidRPr="002B5DB1">
        <w:rPr>
          <w:rFonts w:ascii="Times New Roman" w:hAnsi="Times New Roman" w:cs="Times New Roman"/>
          <w:color w:val="000000" w:themeColor="text1"/>
          <w:sz w:val="22"/>
          <w:szCs w:val="22"/>
        </w:rPr>
        <w:t xml:space="preserve">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proofErr w:type="gramStart"/>
      <w:r w:rsidRPr="009A3CDE">
        <w:rPr>
          <w:rFonts w:ascii="Times New Roman" w:hAnsi="Times New Roman" w:cs="Times New Roman"/>
          <w:b/>
          <w:i/>
          <w:color w:val="000000" w:themeColor="text1"/>
          <w:sz w:val="22"/>
          <w:szCs w:val="22"/>
        </w:rPr>
        <w:t>The Constrained Baseline Approach.</w:t>
      </w:r>
      <w:proofErr w:type="gramEnd"/>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w:t>
      </w:r>
      <w:proofErr w:type="spellStart"/>
      <w:r w:rsidRPr="002B5DB1">
        <w:rPr>
          <w:rFonts w:ascii="Times New Roman" w:hAnsi="Times New Roman" w:cs="Times New Roman"/>
          <w:color w:val="000000" w:themeColor="text1"/>
          <w:sz w:val="22"/>
          <w:szCs w:val="22"/>
        </w:rPr>
        <w:t>Chernyshenko</w:t>
      </w:r>
      <w:proofErr w:type="spellEnd"/>
      <w:r w:rsidRPr="002B5DB1">
        <w:rPr>
          <w:rFonts w:ascii="Times New Roman" w:hAnsi="Times New Roman" w:cs="Times New Roman"/>
          <w:color w:val="000000" w:themeColor="text1"/>
          <w:sz w:val="22"/>
          <w:szCs w:val="22"/>
        </w:rPr>
        <w:t>, 2009).</w:t>
      </w:r>
    </w:p>
    <w:p w14:paraId="0F408B6D" w14:textId="4976CDB5" w:rsidR="00984A50" w:rsidRPr="002B5DB1" w:rsidRDefault="00984A50" w:rsidP="00984A50">
      <w:pPr>
        <w:spacing w:line="480" w:lineRule="auto"/>
        <w:rPr>
          <w:rFonts w:ascii="Times New Roman" w:hAnsi="Times New Roman" w:cs="Times New Roman"/>
          <w:color w:val="000000" w:themeColor="text1"/>
          <w:sz w:val="22"/>
          <w:szCs w:val="22"/>
        </w:rPr>
      </w:pPr>
      <w:proofErr w:type="gramStart"/>
      <w:r w:rsidRPr="009A3CDE">
        <w:rPr>
          <w:rFonts w:ascii="Times New Roman" w:hAnsi="Times New Roman" w:cs="Times New Roman"/>
          <w:b/>
          <w:i/>
          <w:color w:val="000000" w:themeColor="text1"/>
          <w:sz w:val="22"/>
          <w:szCs w:val="22"/>
        </w:rPr>
        <w:t>The Free Baseline Approach.</w:t>
      </w:r>
      <w:proofErr w:type="gramEnd"/>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w:t>
      </w:r>
      <w:ins w:id="20" w:author="Liwen Liu" w:date="2016-12-03T14:13:00Z">
        <w:r w:rsidR="00F924F0">
          <w:rPr>
            <w:rFonts w:ascii="Times New Roman" w:hAnsi="Times New Roman" w:cs="Times New Roman" w:hint="eastAsia"/>
            <w:color w:val="000000" w:themeColor="text1"/>
            <w:sz w:val="22"/>
            <w:szCs w:val="22"/>
          </w:rPr>
          <w:t>e</w:t>
        </w:r>
      </w:ins>
      <w:r w:rsidRPr="002B5DB1">
        <w:rPr>
          <w:rFonts w:ascii="Times New Roman" w:hAnsi="Times New Roman" w:cs="Times New Roman"/>
          <w:color w:val="000000" w:themeColor="text1"/>
          <w:sz w:val="22"/>
          <w:szCs w:val="22"/>
        </w:rPr>
        <w:t>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w:t>
      </w:r>
      <w:proofErr w:type="spellStart"/>
      <w:r w:rsidRPr="002B5DB1">
        <w:rPr>
          <w:rFonts w:ascii="Times New Roman" w:hAnsi="Times New Roman" w:cs="Times New Roman"/>
          <w:color w:val="000000" w:themeColor="text1"/>
          <w:sz w:val="22"/>
          <w:szCs w:val="22"/>
        </w:rPr>
        <w:t>Akaike</w:t>
      </w:r>
      <w:proofErr w:type="spellEnd"/>
      <w:r w:rsidRPr="002B5DB1">
        <w:rPr>
          <w:rFonts w:ascii="Times New Roman" w:hAnsi="Times New Roman" w:cs="Times New Roman"/>
          <w:color w:val="000000" w:themeColor="text1"/>
          <w:sz w:val="22"/>
          <w:szCs w:val="22"/>
        </w:rPr>
        <w:t xml:space="preserve"> information criterion [AIC], Lord’s chi-square (Wang et al., 2013), and DFIT </w:t>
      </w:r>
      <w:r w:rsidRPr="002B5DB1">
        <w:rPr>
          <w:rFonts w:ascii="Times New Roman" w:hAnsi="Times New Roman" w:cs="Times New Roman"/>
          <w:color w:val="000000" w:themeColor="text1"/>
          <w:sz w:val="22"/>
          <w:szCs w:val="22"/>
        </w:rPr>
        <w:lastRenderedPageBreak/>
        <w:t xml:space="preserve">(Carter &amp; </w:t>
      </w:r>
      <w:proofErr w:type="spellStart"/>
      <w:r w:rsidRPr="002B5DB1">
        <w:rPr>
          <w:rFonts w:ascii="Times New Roman" w:hAnsi="Times New Roman" w:cs="Times New Roman"/>
          <w:color w:val="000000" w:themeColor="text1"/>
          <w:sz w:val="22"/>
          <w:szCs w:val="22"/>
        </w:rPr>
        <w:t>Zickar</w:t>
      </w:r>
      <w:proofErr w:type="spellEnd"/>
      <w:r w:rsidRPr="002B5DB1">
        <w:rPr>
          <w:rFonts w:ascii="Times New Roman" w:hAnsi="Times New Roman" w:cs="Times New Roman"/>
          <w:color w:val="000000" w:themeColor="text1"/>
          <w:sz w:val="22"/>
          <w:szCs w:val="22"/>
        </w:rPr>
        <w:t>,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proofErr w:type="gramStart"/>
      <w:r w:rsidRPr="00D23047">
        <w:rPr>
          <w:rFonts w:ascii="Times New Roman" w:hAnsi="Times New Roman" w:cs="Times New Roman"/>
          <w:b/>
          <w:i/>
          <w:color w:val="000000" w:themeColor="text1"/>
          <w:sz w:val="22"/>
          <w:szCs w:val="22"/>
        </w:rPr>
        <w:t>DIF Effect Size.</w:t>
      </w:r>
      <w:proofErr w:type="gramEnd"/>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w:t>
      </w:r>
      <w:proofErr w:type="gramStart"/>
      <w:r w:rsidRPr="002B5DB1">
        <w:rPr>
          <w:rFonts w:ascii="Times New Roman" w:hAnsi="Times New Roman" w:cs="Times New Roman"/>
          <w:color w:val="000000" w:themeColor="text1"/>
          <w:sz w:val="22"/>
          <w:szCs w:val="22"/>
        </w:rPr>
        <w:t>reject</w:t>
      </w:r>
      <w:proofErr w:type="gramEnd"/>
      <w:r w:rsidRPr="002B5DB1">
        <w:rPr>
          <w:rFonts w:ascii="Times New Roman" w:hAnsi="Times New Roman" w:cs="Times New Roman"/>
          <w:color w:val="000000" w:themeColor="text1"/>
          <w:sz w:val="22"/>
          <w:szCs w:val="22"/>
        </w:rPr>
        <w:t xml:space="preserve">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w:t>
      </w:r>
      <w:proofErr w:type="spellStart"/>
      <w:r w:rsidRPr="002B5DB1">
        <w:rPr>
          <w:rFonts w:ascii="Times New Roman" w:hAnsi="Times New Roman" w:cs="Times New Roman"/>
          <w:color w:val="000000" w:themeColor="text1"/>
          <w:sz w:val="22"/>
          <w:szCs w:val="22"/>
        </w:rPr>
        <w:t>LaPalme</w:t>
      </w:r>
      <w:proofErr w:type="spellEnd"/>
      <w:r w:rsidRPr="002B5DB1">
        <w:rPr>
          <w:rFonts w:ascii="Times New Roman" w:hAnsi="Times New Roman" w:cs="Times New Roman"/>
          <w:color w:val="000000" w:themeColor="text1"/>
          <w:sz w:val="22"/>
          <w:szCs w:val="22"/>
        </w:rPr>
        <w:t xml:space="preserv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In order to obtain more accurate information on measurement non-equivalence, we included the DIF effect size approach based on Nye (2011) in the current study. Nye’s DIF effect size method first computes the mean squared </w:t>
      </w:r>
      <w:commentRangeStart w:id="21"/>
      <w:r w:rsidRPr="002B5DB1">
        <w:rPr>
          <w:rFonts w:ascii="Times New Roman" w:hAnsi="Times New Roman" w:cs="Times New Roman"/>
          <w:color w:val="000000" w:themeColor="text1"/>
          <w:sz w:val="22"/>
          <w:szCs w:val="22"/>
        </w:rPr>
        <w:t>difference of between conditional expected scores</w:t>
      </w:r>
      <w:commentRangeEnd w:id="21"/>
      <w:r w:rsidR="00532C46">
        <w:rPr>
          <w:rStyle w:val="CommentReference"/>
        </w:rPr>
        <w:commentReference w:id="21"/>
      </w:r>
      <w:r w:rsidRPr="002B5DB1">
        <w:rPr>
          <w:rFonts w:ascii="Times New Roman" w:hAnsi="Times New Roman" w:cs="Times New Roman"/>
          <w:color w:val="000000" w:themeColor="text1"/>
          <w:sz w:val="22"/>
          <w:szCs w:val="22"/>
        </w:rPr>
        <w:t xml:space="preserve"> (Wang et al., 2013), and then divides it by the pooled standard deviation of Item </w:t>
      </w:r>
      <w:proofErr w:type="spellStart"/>
      <w:r w:rsidRPr="002B5DB1">
        <w:rPr>
          <w:rFonts w:ascii="Times New Roman" w:hAnsi="Times New Roman" w:cs="Times New Roman"/>
          <w:i/>
          <w:color w:val="000000" w:themeColor="text1"/>
          <w:sz w:val="22"/>
          <w:szCs w:val="22"/>
        </w:rPr>
        <w:t>i</w:t>
      </w:r>
      <w:proofErr w:type="spellEnd"/>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65pt;height:33.8pt" o:ole="">
            <v:imagedata r:id="rId6" o:title=""/>
          </v:shape>
          <o:OLEObject Type="Embed" ProgID="Equation.DSMT4" ShapeID="_x0000_i1025" DrawAspect="Content" ObjectID="_1542294204" r:id="rId7"/>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3408DC"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6DBE6D1F" w:rsidR="00984A50" w:rsidRPr="002B5DB1" w:rsidRDefault="00984A50" w:rsidP="00984A50">
      <w:pPr>
        <w:spacing w:line="480" w:lineRule="auto"/>
        <w:rPr>
          <w:rFonts w:ascii="Times New Roman" w:eastAsia="Times New Roman" w:hAnsi="Times New Roman" w:cs="Times New Roman"/>
          <w:color w:val="000000" w:themeColor="text1"/>
          <w:sz w:val="22"/>
          <w:szCs w:val="22"/>
        </w:rPr>
      </w:pPr>
      <w:proofErr w:type="gramStart"/>
      <w:r w:rsidRPr="002B5DB1">
        <w:rPr>
          <w:rFonts w:ascii="Times New Roman" w:hAnsi="Times New Roman" w:cs="Times New Roman"/>
          <w:color w:val="000000" w:themeColor="text1"/>
          <w:sz w:val="22"/>
          <w:szCs w:val="22"/>
        </w:rPr>
        <w:lastRenderedPageBreak/>
        <w:t>where</w:t>
      </w:r>
      <w:proofErr w:type="gramEnd"/>
      <w:r w:rsidRPr="002B5DB1">
        <w:rPr>
          <w:rFonts w:ascii="Times New Roman" w:hAnsi="Times New Roman" w:cs="Times New Roman"/>
          <w:color w:val="000000" w:themeColor="text1"/>
          <w:sz w:val="22"/>
          <w:szCs w:val="22"/>
        </w:rPr>
        <w:t xml:space="preserve"> </w:t>
      </w:r>
      <w:proofErr w:type="spellStart"/>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proofErr w:type="spellEnd"/>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w:t>
      </w:r>
      <w:ins w:id="22" w:author="Liwen Liu" w:date="2016-12-03T14:22:00Z">
        <w:r w:rsidR="00F924F0">
          <w:rPr>
            <w:rFonts w:ascii="Times New Roman" w:hAnsi="Times New Roman" w:cs="Times New Roman" w:hint="eastAsia"/>
            <w:color w:val="000000" w:themeColor="text1"/>
            <w:sz w:val="22"/>
            <w:szCs w:val="22"/>
          </w:rPr>
          <w:t>.</w:t>
        </w:r>
      </w:ins>
      <w:del w:id="23" w:author="Liwen Liu" w:date="2016-12-03T14:22:00Z">
        <w:r w:rsidRPr="002B5DB1" w:rsidDel="00F924F0">
          <w:rPr>
            <w:rFonts w:ascii="Times New Roman" w:eastAsia="Times New Roman" w:hAnsi="Times New Roman" w:cs="Times New Roman"/>
            <w:color w:val="000000" w:themeColor="text1"/>
            <w:sz w:val="22"/>
            <w:szCs w:val="22"/>
          </w:rPr>
          <w:delText>,</w:delText>
        </w:r>
      </w:del>
      <w:r w:rsidRPr="002B5DB1">
        <w:rPr>
          <w:rFonts w:ascii="Times New Roman" w:eastAsia="Times New Roman" w:hAnsi="Times New Roman" w:cs="Times New Roman"/>
          <w:color w:val="000000" w:themeColor="text1"/>
          <w:sz w:val="22"/>
          <w:szCs w:val="22"/>
        </w:rPr>
        <w:t xml:space="preserve"> </w:t>
      </w:r>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2B7B5EBC"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w:t>
      </w:r>
      <w:del w:id="24" w:author="Liwen Liu" w:date="2016-12-03T14:25:00Z">
        <w:r w:rsidRPr="002B5DB1" w:rsidDel="00532C46">
          <w:rPr>
            <w:rFonts w:ascii="Times New Roman" w:eastAsia="Times New Roman" w:hAnsi="Times New Roman" w:cs="Times New Roman"/>
            <w:color w:val="000000" w:themeColor="text1"/>
            <w:sz w:val="22"/>
            <w:szCs w:val="22"/>
          </w:rPr>
          <w:delText>acorss</w:delText>
        </w:r>
      </w:del>
      <w:ins w:id="25" w:author="Liwen Liu" w:date="2016-12-03T14:25:00Z">
        <w:r w:rsidR="00532C46" w:rsidRPr="002B5DB1">
          <w:rPr>
            <w:rFonts w:ascii="Times New Roman" w:eastAsia="Times New Roman" w:hAnsi="Times New Roman" w:cs="Times New Roman"/>
            <w:color w:val="000000" w:themeColor="text1"/>
            <w:sz w:val="22"/>
            <w:szCs w:val="22"/>
          </w:rPr>
          <w:t>across</w:t>
        </w:r>
      </w:ins>
      <w:r w:rsidRPr="002B5DB1">
        <w:rPr>
          <w:rFonts w:ascii="Times New Roman" w:eastAsia="Times New Roman" w:hAnsi="Times New Roman" w:cs="Times New Roman"/>
          <w:color w:val="000000" w:themeColor="text1"/>
          <w:sz w:val="22"/>
          <w:szCs w:val="22"/>
        </w:rPr>
        <w:t xml:space="preserve">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w:t>
      </w:r>
      <w:proofErr w:type="spellStart"/>
      <w:r w:rsidRPr="002B5DB1">
        <w:rPr>
          <w:rFonts w:ascii="Times New Roman" w:hAnsi="Times New Roman" w:cs="Times New Roman"/>
          <w:color w:val="000000" w:themeColor="text1"/>
          <w:sz w:val="22"/>
          <w:szCs w:val="22"/>
        </w:rPr>
        <w:t>MTurk</w:t>
      </w:r>
      <w:proofErr w:type="spellEnd"/>
      <w:r w:rsidRPr="002B5DB1">
        <w:rPr>
          <w:rFonts w:ascii="Times New Roman" w:hAnsi="Times New Roman" w:cs="Times New Roman"/>
          <w:color w:val="000000" w:themeColor="text1"/>
          <w:sz w:val="22"/>
          <w:szCs w:val="22"/>
        </w:rPr>
        <w:t xml:space="preserve">). A total of 1654 Chinese undergraduate students from two universities in Nanjing, China took the Chinese-language of the survey. </w:t>
      </w:r>
    </w:p>
    <w:p w14:paraId="7A9FC608" w14:textId="1E4F5E3D" w:rsidR="00984A50" w:rsidRPr="002B5DB1" w:rsidRDefault="00984A50" w:rsidP="00984A50">
      <w:pPr>
        <w:spacing w:line="480" w:lineRule="auto"/>
        <w:ind w:firstLine="360"/>
        <w:rPr>
          <w:rFonts w:ascii="Times New Roman" w:hAnsi="Times New Roman" w:cs="Times New Roman"/>
          <w:color w:val="000000" w:themeColor="text1"/>
          <w:sz w:val="22"/>
          <w:szCs w:val="22"/>
        </w:rPr>
      </w:pPr>
      <w:commentRangeStart w:id="26"/>
      <w:del w:id="27" w:author="Liwen Liu" w:date="2016-12-03T14:27:00Z">
        <w:r w:rsidRPr="002B5DB1" w:rsidDel="00532C46">
          <w:rPr>
            <w:rFonts w:ascii="Times New Roman" w:hAnsi="Times New Roman" w:cs="Times New Roman"/>
            <w:color w:val="000000" w:themeColor="text1"/>
            <w:sz w:val="22"/>
            <w:szCs w:val="22"/>
          </w:rPr>
          <w:delText>3</w:delText>
        </w:r>
        <w:commentRangeEnd w:id="26"/>
        <w:r w:rsidR="00532C46" w:rsidDel="00532C46">
          <w:rPr>
            <w:rStyle w:val="CommentReference"/>
          </w:rPr>
          <w:commentReference w:id="26"/>
        </w:r>
        <w:r w:rsidRPr="002B5DB1" w:rsidDel="00532C46">
          <w:rPr>
            <w:rFonts w:ascii="Times New Roman" w:hAnsi="Times New Roman" w:cs="Times New Roman"/>
            <w:color w:val="000000" w:themeColor="text1"/>
            <w:sz w:val="22"/>
            <w:szCs w:val="22"/>
          </w:rPr>
          <w:delText xml:space="preserve"> </w:delText>
        </w:r>
      </w:del>
      <w:ins w:id="28" w:author="Liwen Liu" w:date="2016-12-03T14:27:00Z">
        <w:r w:rsidR="00532C46">
          <w:rPr>
            <w:rFonts w:ascii="Times New Roman" w:hAnsi="Times New Roman" w:cs="Times New Roman" w:hint="eastAsia"/>
            <w:color w:val="000000" w:themeColor="text1"/>
            <w:sz w:val="22"/>
            <w:szCs w:val="22"/>
          </w:rPr>
          <w:t xml:space="preserve">Three </w:t>
        </w:r>
      </w:ins>
      <w:r w:rsidRPr="002B5DB1">
        <w:rPr>
          <w:rFonts w:ascii="Times New Roman" w:hAnsi="Times New Roman" w:cs="Times New Roman"/>
          <w:color w:val="000000" w:themeColor="text1"/>
          <w:sz w:val="22"/>
          <w:szCs w:val="22"/>
        </w:rPr>
        <w:t xml:space="preserve">quality control items were randomly embedded in the survey, and those who didn’t answer them all correctly were dropped from the analysis. We ended up with an American sample of 861 respondents (response rate = 72.78%; 66.5% females; mean age = 22.20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65DF04FA"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w:t>
      </w:r>
      <w:ins w:id="29" w:author="Liwen Liu" w:date="2016-12-03T14:30:00Z">
        <w:r w:rsidR="00532C46">
          <w:rPr>
            <w:rFonts w:ascii="Times New Roman" w:hAnsi="Times New Roman" w:cs="Times New Roman" w:hint="eastAsia"/>
            <w:color w:val="000000" w:themeColor="text1"/>
            <w:sz w:val="22"/>
            <w:szCs w:val="22"/>
          </w:rPr>
          <w:t>s</w:t>
        </w:r>
      </w:ins>
      <w:r w:rsidRPr="002B5DB1">
        <w:rPr>
          <w:rFonts w:ascii="Times New Roman" w:hAnsi="Times New Roman" w:cs="Times New Roman"/>
          <w:color w:val="000000" w:themeColor="text1"/>
          <w:sz w:val="22"/>
          <w:szCs w:val="22"/>
        </w:rPr>
        <w:t xml:space="preserve">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w:t>
      </w:r>
      <w:proofErr w:type="spellStart"/>
      <w:r w:rsidRPr="002B5DB1">
        <w:rPr>
          <w:rFonts w:ascii="Times New Roman" w:hAnsi="Times New Roman" w:cs="Times New Roman"/>
          <w:color w:val="000000" w:themeColor="text1"/>
          <w:sz w:val="22"/>
          <w:szCs w:val="22"/>
        </w:rPr>
        <w:t>Reckase</w:t>
      </w:r>
      <w:proofErr w:type="spellEnd"/>
      <w:r w:rsidRPr="002B5DB1">
        <w:rPr>
          <w:rFonts w:ascii="Times New Roman" w:hAnsi="Times New Roman" w:cs="Times New Roman"/>
          <w:color w:val="000000" w:themeColor="text1"/>
          <w:sz w:val="22"/>
          <w:szCs w:val="22"/>
        </w:rPr>
        <w:t xml:space="preserve"> (1979), a scale is considered unidimensional if the first factor extracted accounted for at least 20% </w:t>
      </w:r>
      <w:r w:rsidRPr="002B5DB1">
        <w:rPr>
          <w:rFonts w:ascii="Times New Roman" w:hAnsi="Times New Roman" w:cs="Times New Roman"/>
          <w:color w:val="000000" w:themeColor="text1"/>
          <w:sz w:val="22"/>
          <w:szCs w:val="22"/>
        </w:rPr>
        <w:lastRenderedPageBreak/>
        <w:t xml:space="preserve">of the total variance. Results of principal axis factoring showed that both the well-being and the curiosity scales met the unidimensionality assumption. The percentages of total variance explained by the first factor extracted in the U.S./Chinses samples were 31.2%/29.1% for </w:t>
      </w:r>
      <w:proofErr w:type="gramStart"/>
      <w:r w:rsidRPr="002B5DB1">
        <w:rPr>
          <w:rFonts w:ascii="Times New Roman" w:hAnsi="Times New Roman" w:cs="Times New Roman"/>
          <w:color w:val="000000" w:themeColor="text1"/>
          <w:sz w:val="22"/>
          <w:szCs w:val="22"/>
        </w:rPr>
        <w:t>Well-being,</w:t>
      </w:r>
      <w:proofErr w:type="gramEnd"/>
      <w:r w:rsidRPr="002B5DB1">
        <w:rPr>
          <w:rFonts w:ascii="Times New Roman" w:hAnsi="Times New Roman" w:cs="Times New Roman"/>
          <w:color w:val="000000" w:themeColor="text1"/>
          <w:sz w:val="22"/>
          <w:szCs w:val="22"/>
        </w:rPr>
        <w:t xml:space="preserve"> and 25.7%/34% for Curiosity.</w:t>
      </w:r>
    </w:p>
    <w:p w14:paraId="218FB0AF" w14:textId="770D6DA8"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We first obtained GGUM item parameter estimates with the GGUM2004 software (Roberts et al., 2000) for both groups and both scales, respectively, because the GGUM does not require reverse coding. Item parameter estimates and responses were then analyzed with the </w:t>
      </w:r>
      <w:del w:id="30" w:author="Liwen Liu" w:date="2016-12-03T14:36:00Z">
        <w:r w:rsidRPr="002B5DB1" w:rsidDel="00DF6DFF">
          <w:rPr>
            <w:rFonts w:ascii="Times New Roman" w:hAnsi="Times New Roman" w:cs="Times New Roman"/>
            <w:color w:val="000000" w:themeColor="text1"/>
            <w:sz w:val="22"/>
            <w:szCs w:val="22"/>
          </w:rPr>
          <w:delText xml:space="preserve">Modfit </w:delText>
        </w:r>
      </w:del>
      <w:commentRangeStart w:id="31"/>
      <w:ins w:id="32" w:author="Liwen Liu" w:date="2016-12-03T14:36:00Z">
        <w:r w:rsidR="00DF6DFF">
          <w:rPr>
            <w:rFonts w:ascii="Times New Roman" w:hAnsi="Times New Roman" w:cs="Times New Roman" w:hint="eastAsia"/>
            <w:color w:val="000000" w:themeColor="text1"/>
            <w:sz w:val="22"/>
            <w:szCs w:val="22"/>
          </w:rPr>
          <w:t>MODFIT</w:t>
        </w:r>
        <w:commentRangeEnd w:id="31"/>
        <w:r w:rsidR="00DF6DFF">
          <w:rPr>
            <w:rStyle w:val="CommentReference"/>
          </w:rPr>
          <w:commentReference w:id="31"/>
        </w:r>
        <w:r w:rsidR="00DF6DFF" w:rsidRPr="002B5DB1">
          <w:rPr>
            <w:rFonts w:ascii="Times New Roman" w:hAnsi="Times New Roman" w:cs="Times New Roman"/>
            <w:color w:val="000000" w:themeColor="text1"/>
            <w:sz w:val="22"/>
            <w:szCs w:val="22"/>
          </w:rPr>
          <w:t xml:space="preserve"> </w:t>
        </w:r>
      </w:ins>
      <w:r w:rsidRPr="002B5DB1">
        <w:rPr>
          <w:rFonts w:ascii="Times New Roman" w:hAnsi="Times New Roman" w:cs="Times New Roman"/>
          <w:color w:val="000000" w:themeColor="text1"/>
          <w:sz w:val="22"/>
          <w:szCs w:val="22"/>
        </w:rPr>
        <w:t xml:space="preserve">software (Stark, 2007) to assess model-data fit based on the sample-size adjusted chi-square to degrees of freedom ratio computed for item singles, doubles, and triples. </w:t>
      </w:r>
      <w:del w:id="33" w:author="Liwen Liu" w:date="2016-12-03T14:36:00Z">
        <w:r w:rsidRPr="002B5DB1" w:rsidDel="00DF6DFF">
          <w:rPr>
            <w:rFonts w:ascii="Times New Roman" w:hAnsi="Times New Roman" w:cs="Times New Roman"/>
            <w:color w:val="000000" w:themeColor="text1"/>
            <w:sz w:val="22"/>
            <w:szCs w:val="22"/>
          </w:rPr>
          <w:delText xml:space="preserve">Modfit </w:delText>
        </w:r>
      </w:del>
      <w:ins w:id="34" w:author="Liwen Liu" w:date="2016-12-03T14:36:00Z">
        <w:r w:rsidR="00DF6DFF">
          <w:rPr>
            <w:rFonts w:ascii="Times New Roman" w:hAnsi="Times New Roman" w:cs="Times New Roman" w:hint="eastAsia"/>
            <w:color w:val="000000" w:themeColor="text1"/>
            <w:sz w:val="22"/>
            <w:szCs w:val="22"/>
          </w:rPr>
          <w:t>MODFIT</w:t>
        </w:r>
        <w:r w:rsidR="00DF6DFF" w:rsidRPr="002B5DB1">
          <w:rPr>
            <w:rFonts w:ascii="Times New Roman" w:hAnsi="Times New Roman" w:cs="Times New Roman"/>
            <w:color w:val="000000" w:themeColor="text1"/>
            <w:sz w:val="22"/>
            <w:szCs w:val="22"/>
          </w:rPr>
          <w:t xml:space="preserve"> </w:t>
        </w:r>
      </w:ins>
      <w:r w:rsidRPr="002B5DB1">
        <w:rPr>
          <w:rFonts w:ascii="Times New Roman" w:hAnsi="Times New Roman" w:cs="Times New Roman"/>
          <w:color w:val="000000" w:themeColor="text1"/>
          <w:sz w:val="22"/>
          <w:szCs w:val="22"/>
        </w:rPr>
        <w:t>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w:t>
      </w:r>
      <w:proofErr w:type="spellStart"/>
      <w:r w:rsidRPr="002B5DB1">
        <w:rPr>
          <w:rFonts w:ascii="Times New Roman" w:hAnsi="Times New Roman" w:cs="Times New Roman"/>
          <w:color w:val="000000" w:themeColor="text1"/>
          <w:sz w:val="22"/>
          <w:szCs w:val="22"/>
        </w:rPr>
        <w:t>Thissen</w:t>
      </w:r>
      <w:proofErr w:type="spellEnd"/>
      <w:r w:rsidRPr="002B5DB1">
        <w:rPr>
          <w:rFonts w:ascii="Times New Roman" w:hAnsi="Times New Roman" w:cs="Times New Roman"/>
          <w:color w:val="000000" w:themeColor="text1"/>
          <w:sz w:val="22"/>
          <w:szCs w:val="22"/>
        </w:rPr>
        <w:t>, Chen, &amp; Bock, 2003). Model-data fit for the SGR model was also computed using MODFIT. Adequate fit is indicated by Chi-square-to-degree-of-freedom ratios less than 3 (</w:t>
      </w:r>
      <w:proofErr w:type="spellStart"/>
      <w:r w:rsidRPr="002B5DB1">
        <w:rPr>
          <w:rFonts w:ascii="Times New Roman" w:hAnsi="Times New Roman" w:cs="Times New Roman"/>
          <w:color w:val="000000" w:themeColor="text1"/>
          <w:sz w:val="22"/>
          <w:szCs w:val="22"/>
        </w:rPr>
        <w:t>Tay</w:t>
      </w:r>
      <w:proofErr w:type="spellEnd"/>
      <w:r w:rsidRPr="002B5DB1">
        <w:rPr>
          <w:rFonts w:ascii="Times New Roman" w:hAnsi="Times New Roman" w:cs="Times New Roman"/>
          <w:color w:val="000000" w:themeColor="text1"/>
          <w:sz w:val="22"/>
          <w:szCs w:val="22"/>
        </w:rPr>
        <w:t xml:space="preserve">, Ali, </w:t>
      </w:r>
      <w:proofErr w:type="spellStart"/>
      <w:r w:rsidRPr="002B5DB1">
        <w:rPr>
          <w:rFonts w:ascii="Times New Roman" w:hAnsi="Times New Roman" w:cs="Times New Roman"/>
          <w:color w:val="000000" w:themeColor="text1"/>
          <w:sz w:val="22"/>
          <w:szCs w:val="22"/>
        </w:rPr>
        <w:t>Drasgow</w:t>
      </w:r>
      <w:proofErr w:type="spellEnd"/>
      <w:r w:rsidRPr="002B5DB1">
        <w:rPr>
          <w:rFonts w:ascii="Times New Roman" w:hAnsi="Times New Roman" w:cs="Times New Roman"/>
          <w:color w:val="000000" w:themeColor="text1"/>
          <w:sz w:val="22"/>
          <w:szCs w:val="22"/>
        </w:rPr>
        <w:t>,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B134C23"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We obtained mo</w:t>
      </w:r>
      <w:r>
        <w:rPr>
          <w:rFonts w:ascii="Times New Roman" w:hAnsi="Times New Roman" w:cs="Times New Roman"/>
          <w:color w:val="000000" w:themeColor="text1"/>
        </w:rPr>
        <w:t>del-data fit for the GGUM first, because</w:t>
      </w:r>
      <w:r w:rsidRPr="008D199C">
        <w:rPr>
          <w:rFonts w:ascii="Times New Roman" w:hAnsi="Times New Roman" w:cs="Times New Roman"/>
          <w:color w:val="000000" w:themeColor="text1"/>
        </w:rPr>
        <w:t xml:space="preserve"> </w:t>
      </w:r>
      <w:r>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xml:space="preserve">. Then based on the ICCs given by </w:t>
      </w:r>
      <w:proofErr w:type="spellStart"/>
      <w:r w:rsidRPr="008D199C">
        <w:rPr>
          <w:rFonts w:ascii="Times New Roman" w:hAnsi="Times New Roman" w:cs="Times New Roman"/>
          <w:color w:val="000000" w:themeColor="text1"/>
        </w:rPr>
        <w:t>Modfit</w:t>
      </w:r>
      <w:proofErr w:type="spellEnd"/>
      <w:r w:rsidRPr="008D199C">
        <w:rPr>
          <w:rFonts w:ascii="Times New Roman" w:hAnsi="Times New Roman" w:cs="Times New Roman"/>
          <w:color w:val="000000" w:themeColor="text1"/>
        </w:rPr>
        <w:t>, we discarded items with flat characteristic curves in at least one of the groups, because they had poor discrimination and contained little information. Also based on the ICCs were decisions on which items to be</w:t>
      </w:r>
      <w:r>
        <w:rPr>
          <w:rFonts w:ascii="Times New Roman" w:hAnsi="Times New Roman" w:cs="Times New Roman"/>
          <w:color w:val="000000" w:themeColor="text1"/>
        </w:rPr>
        <w:t xml:space="preserve"> reversely coded </w:t>
      </w:r>
      <w:r w:rsidRPr="008D199C">
        <w:rPr>
          <w:rFonts w:ascii="Times New Roman" w:hAnsi="Times New Roman" w:cs="Times New Roman"/>
          <w:color w:val="000000" w:themeColor="text1"/>
        </w:rPr>
        <w:t xml:space="preserve">for the dominance models. If as the latent trait level went up, the probability went down of the participants </w:t>
      </w:r>
      <w:r>
        <w:rPr>
          <w:rFonts w:ascii="Times New Roman" w:hAnsi="Times New Roman" w:cs="Times New Roman"/>
          <w:color w:val="000000" w:themeColor="text1"/>
        </w:rPr>
        <w:t>endorsing</w:t>
      </w:r>
      <w:r w:rsidRPr="008D199C">
        <w:rPr>
          <w:rFonts w:ascii="Times New Roman" w:hAnsi="Times New Roman" w:cs="Times New Roman"/>
          <w:color w:val="000000" w:themeColor="text1"/>
        </w:rPr>
        <w:t xml:space="preserve"> the item, then the item was considered a negative item, and thus was reversed.</w:t>
      </w:r>
    </w:p>
    <w:p w14:paraId="0E5CBF92" w14:textId="77777777" w:rsidR="00984A50" w:rsidRPr="008D199C" w:rsidRDefault="00984A50" w:rsidP="00984A50">
      <w:pPr>
        <w:spacing w:line="480" w:lineRule="auto"/>
        <w:rPr>
          <w:rFonts w:ascii="Times New Roman" w:hAnsi="Times New Roman" w:cs="Times New Roman"/>
          <w:color w:val="000000" w:themeColor="text1"/>
        </w:rPr>
      </w:pPr>
      <w:proofErr w:type="gramStart"/>
      <w:r w:rsidRPr="008D199C">
        <w:rPr>
          <w:rFonts w:ascii="Times New Roman" w:hAnsi="Times New Roman" w:cs="Times New Roman"/>
          <w:b/>
          <w:i/>
          <w:color w:val="000000" w:themeColor="text1"/>
        </w:rPr>
        <w:t>The Well-being scale.</w:t>
      </w:r>
      <w:proofErr w:type="gramEnd"/>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given by </w:t>
      </w:r>
      <w:proofErr w:type="spellStart"/>
      <w:r w:rsidRPr="008D199C">
        <w:rPr>
          <w:rFonts w:ascii="Times New Roman" w:hAnsi="Times New Roman" w:cs="Times New Roman"/>
          <w:color w:val="000000" w:themeColor="text1"/>
        </w:rPr>
        <w:t>Modfit</w:t>
      </w:r>
      <w:proofErr w:type="spellEnd"/>
      <w:r w:rsidRPr="008D199C">
        <w:rPr>
          <w:rFonts w:ascii="Times New Roman" w:hAnsi="Times New Roman" w:cs="Times New Roman"/>
          <w:color w:val="000000" w:themeColor="text1"/>
        </w:rPr>
        <w:t xml:space="preserve">, Items 6, 19, and 20 were excluded from further analyses because of low discrimination. More specifically, Items 6 and 20 were not discriminating enough for the Chinese group, while Item 19 showed flat ICCs in the U.S. group. Among the remaining 17 items, 9 were reversed for both groups based on the ICCs as well as the loadings given by a one-factor CFA. Model-data fit was then obtained using theses 17 items for both GGUM and SGR, with negative items reversed for the latter. Results of model fit can be found in Table 1. </w:t>
      </w:r>
    </w:p>
    <w:p w14:paraId="172E0A40"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Adequate fit is indicated by Chi-square-to-degree-of-freedom ratios less than 3 (</w:t>
      </w:r>
      <w:proofErr w:type="spellStart"/>
      <w:r w:rsidRPr="008D199C">
        <w:rPr>
          <w:rFonts w:ascii="Times New Roman" w:hAnsi="Times New Roman" w:cs="Times New Roman"/>
          <w:color w:val="000000" w:themeColor="text1"/>
        </w:rPr>
        <w:t>Drasgow</w:t>
      </w:r>
      <w:proofErr w:type="spellEnd"/>
      <w:r w:rsidRPr="008D199C">
        <w:rPr>
          <w:rFonts w:ascii="Times New Roman" w:hAnsi="Times New Roman" w:cs="Times New Roman"/>
          <w:color w:val="000000" w:themeColor="text1"/>
        </w:rPr>
        <w:t xml:space="preserve">, Levine, </w:t>
      </w:r>
      <w:proofErr w:type="spellStart"/>
      <w:r w:rsidRPr="008D199C">
        <w:rPr>
          <w:rFonts w:ascii="Times New Roman" w:hAnsi="Times New Roman" w:cs="Times New Roman"/>
          <w:color w:val="000000" w:themeColor="text1"/>
        </w:rPr>
        <w:t>Tsien</w:t>
      </w:r>
      <w:proofErr w:type="spellEnd"/>
      <w:r w:rsidRPr="008D199C">
        <w:rPr>
          <w:rFonts w:ascii="Times New Roman" w:hAnsi="Times New Roman" w:cs="Times New Roman"/>
          <w:color w:val="000000" w:themeColor="text1"/>
        </w:rPr>
        <w:t xml:space="preserve">, Williams, &amp; Mead, 1995; </w:t>
      </w:r>
      <w:proofErr w:type="spellStart"/>
      <w:r w:rsidRPr="008D199C">
        <w:rPr>
          <w:rFonts w:ascii="Times New Roman" w:hAnsi="Times New Roman" w:cs="Times New Roman"/>
          <w:color w:val="000000" w:themeColor="text1"/>
        </w:rPr>
        <w:t>Tay</w:t>
      </w:r>
      <w:proofErr w:type="spellEnd"/>
      <w:r w:rsidRPr="008D199C">
        <w:rPr>
          <w:rFonts w:ascii="Times New Roman" w:hAnsi="Times New Roman" w:cs="Times New Roman"/>
          <w:color w:val="000000" w:themeColor="text1"/>
        </w:rPr>
        <w:t xml:space="preserve"> et al., 2011). Therefore, both GGUM and SGR showed good fit for item singles, but some extent of misfit for item doubles and triple. In the current study, we focus on fit of item doubles and triples. This is because that item singles are insensitive to misfit when item parameters and fit are computed using the same sample, and that </w:t>
      </w:r>
      <w:r w:rsidRPr="008D199C">
        <w:rPr>
          <w:rFonts w:ascii="Times New Roman" w:hAnsi="Times New Roman" w:cs="Times New Roman"/>
          <w:color w:val="000000" w:themeColor="text1"/>
        </w:rPr>
        <w:lastRenderedPageBreak/>
        <w:t>item doubles and triples have been found to be sensitive to local independence (</w:t>
      </w:r>
      <w:proofErr w:type="spellStart"/>
      <w:r w:rsidRPr="008D199C">
        <w:rPr>
          <w:rFonts w:ascii="Times New Roman" w:hAnsi="Times New Roman" w:cs="Times New Roman"/>
          <w:color w:val="000000" w:themeColor="text1"/>
        </w:rPr>
        <w:t>Drasgow</w:t>
      </w:r>
      <w:proofErr w:type="spellEnd"/>
      <w:r w:rsidRPr="008D199C">
        <w:rPr>
          <w:rFonts w:ascii="Times New Roman" w:hAnsi="Times New Roman" w:cs="Times New Roman"/>
          <w:color w:val="000000" w:themeColor="text1"/>
        </w:rPr>
        <w:t xml:space="preserve"> et al., 1995).</w:t>
      </w:r>
    </w:p>
    <w:p w14:paraId="5C4BF44B"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For a 17-item scale measuring a specific personality facet, local dependence is not rare (</w:t>
      </w:r>
      <w:proofErr w:type="spellStart"/>
      <w:r w:rsidRPr="008D199C">
        <w:rPr>
          <w:rFonts w:ascii="Times New Roman" w:hAnsi="Times New Roman" w:cs="Times New Roman"/>
          <w:color w:val="000000" w:themeColor="text1"/>
        </w:rPr>
        <w:t>Chernyshenko</w:t>
      </w:r>
      <w:proofErr w:type="spellEnd"/>
      <w:r w:rsidRPr="008D199C">
        <w:rPr>
          <w:rFonts w:ascii="Times New Roman" w:hAnsi="Times New Roman" w:cs="Times New Roman"/>
          <w:color w:val="000000" w:themeColor="text1"/>
        </w:rPr>
        <w:t xml:space="preserve"> et al., 2007), and thus a higher cutoff for misfit may be more proper (Speer et al., 2016). Also, if there’s misfit for more than one model, relative misfit of the two models can still be compared (Stark et al., 2006b), and as shown in Table 1, for both groups, GGUM had better fit than SGR for item doubles and triples. For item singles, GGUM fitted better than SGR for the U.S. group, while in the Chinese group, the two models showed equally good fit. In both groups, GGUM fitted better than SGR for item doubles. In the U.S. group, SGR fitted only faintly better than GGUM, while in the Chinese group, GGUM fitted better than SGR. </w:t>
      </w:r>
    </w:p>
    <w:p w14:paraId="68E7C02E"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generally, polytomous GGUM had slightly better model-data fit than SGR, and that both models showed acceptable, </w:t>
      </w:r>
      <w:commentRangeStart w:id="35"/>
      <w:r w:rsidRPr="008D199C">
        <w:rPr>
          <w:rFonts w:ascii="Times New Roman" w:hAnsi="Times New Roman" w:cs="Times New Roman"/>
          <w:color w:val="000000" w:themeColor="text1"/>
        </w:rPr>
        <w:t xml:space="preserve">if not very satisfactory </w:t>
      </w:r>
      <w:proofErr w:type="gramStart"/>
      <w:r w:rsidRPr="008D199C">
        <w:rPr>
          <w:rFonts w:ascii="Times New Roman" w:hAnsi="Times New Roman" w:cs="Times New Roman"/>
          <w:color w:val="000000" w:themeColor="text1"/>
        </w:rPr>
        <w:t>fit,</w:t>
      </w:r>
      <w:proofErr w:type="gramEnd"/>
      <w:r w:rsidRPr="008D199C">
        <w:rPr>
          <w:rFonts w:ascii="Times New Roman" w:hAnsi="Times New Roman" w:cs="Times New Roman"/>
          <w:color w:val="000000" w:themeColor="text1"/>
        </w:rPr>
        <w:t xml:space="preserve"> </w:t>
      </w:r>
      <w:commentRangeEnd w:id="35"/>
      <w:r w:rsidR="0090218F">
        <w:rPr>
          <w:rStyle w:val="CommentReference"/>
        </w:rPr>
        <w:commentReference w:id="35"/>
      </w:r>
      <w:r w:rsidRPr="008D199C">
        <w:rPr>
          <w:rFonts w:ascii="Times New Roman" w:hAnsi="Times New Roman" w:cs="Times New Roman"/>
          <w:color w:val="000000" w:themeColor="text1"/>
        </w:rPr>
        <w:t>we decided to keep both models for the DIF analyses.</w:t>
      </w:r>
    </w:p>
    <w:p w14:paraId="1DC483DF" w14:textId="6F7BCDD0"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w:t>
      </w:r>
      <w:ins w:id="36" w:author="Liwen Liu" w:date="2016-12-03T15:02:00Z">
        <w:r w:rsidR="0090218F">
          <w:rPr>
            <w:rFonts w:ascii="Times New Roman" w:hAnsi="Times New Roman" w:cs="Times New Roman" w:hint="eastAsia"/>
            <w:color w:val="000000" w:themeColor="text1"/>
          </w:rPr>
          <w:t>s</w:t>
        </w:r>
      </w:ins>
      <w:r w:rsidRPr="008D199C">
        <w:rPr>
          <w:rFonts w:ascii="Times New Roman" w:hAnsi="Times New Roman" w:cs="Times New Roman"/>
          <w:color w:val="000000" w:themeColor="text1"/>
        </w:rPr>
        <w:t xml:space="preserv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1-2). These characteristics were what one would expect from an item </w:t>
      </w:r>
      <w:r w:rsidRPr="008D199C">
        <w:rPr>
          <w:rFonts w:ascii="Times New Roman" w:hAnsi="Times New Roman" w:cs="Times New Roman"/>
          <w:color w:val="000000" w:themeColor="text1"/>
        </w:rPr>
        <w:lastRenderedPageBreak/>
        <w:t xml:space="preserve">that was working as an unfolding/intermediate item. Another characteristic of an unfolding item is that it </w:t>
      </w:r>
      <w:del w:id="37" w:author="Liwen Liu" w:date="2016-12-03T15:05:00Z">
        <w:r w:rsidRPr="008D199C" w:rsidDel="0090218F">
          <w:rPr>
            <w:rFonts w:ascii="Times New Roman" w:hAnsi="Times New Roman" w:cs="Times New Roman"/>
            <w:color w:val="000000" w:themeColor="text1"/>
          </w:rPr>
          <w:delText>probabaly</w:delText>
        </w:r>
      </w:del>
      <w:ins w:id="38" w:author="Liwen Liu" w:date="2016-12-03T15:05:00Z">
        <w:r w:rsidR="0090218F" w:rsidRPr="008D199C">
          <w:rPr>
            <w:rFonts w:ascii="Times New Roman" w:hAnsi="Times New Roman" w:cs="Times New Roman"/>
            <w:color w:val="000000" w:themeColor="text1"/>
          </w:rPr>
          <w:t>probably</w:t>
        </w:r>
      </w:ins>
      <w:r w:rsidRPr="008D199C">
        <w:rPr>
          <w:rFonts w:ascii="Times New Roman" w:hAnsi="Times New Roman" w:cs="Times New Roman"/>
          <w:color w:val="000000" w:themeColor="text1"/>
        </w:rPr>
        <w:t xml:space="preserve"> won’t be modeled successfully by the dominance model, because of the non-monotonicity. Sure enough, by examining the ICCs (Figures 3-4) and item parameters of Item 17 under SGR, we found that this mode was unable to capture the unfolding property, producing minimal discrimination parameters (U.S.: 0.09; CH: 0.06) and extremely large difficulty parameters (U.S.: -20.67; CH: -43.52). To further assess the effects of Item 17 on model fit and relative model fit, we computed new model fit without Item 17 for the two models (Table 2). As expected, without the unfolding item, model fit of SGR now became almost as good as GGUM, majorly due to the significant improvement in the fit of SGR. </w:t>
      </w:r>
    </w:p>
    <w:p w14:paraId="1703CFB7"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 Model-data fit with 18 items for both GGUM and 2PLM was computed, which can be found in Table 3. As sho</w:t>
      </w:r>
      <w:r>
        <w:rPr>
          <w:rFonts w:ascii="Times New Roman" w:hAnsi="Times New Roman" w:cs="Times New Roman"/>
          <w:color w:val="000000" w:themeColor="text1"/>
        </w:rPr>
        <w:t xml:space="preserve">wn in Table 3, </w:t>
      </w:r>
      <w:r w:rsidRPr="008D199C">
        <w:rPr>
          <w:rFonts w:ascii="Times New Roman" w:hAnsi="Times New Roman" w:cs="Times New Roman"/>
          <w:color w:val="000000" w:themeColor="text1"/>
        </w:rPr>
        <w:t xml:space="preserve">both GGUM and SGR exhibited much better fit than with polytomous data. All combinations of group, model, and item types demonstrated adequate fit except for item triples for the U.S. group under 2PLM, which showed only slight misfit. Same as when with polytomous data, GGUM fitted better than 2PLM across two groups. </w:t>
      </w:r>
    </w:p>
    <w:p w14:paraId="084460D2"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Item 17 was again identified via GGUM ICCs and item parameter estimates as the only unfolding item. Under GGUM, the unfolding property of Item 17 was demonstrated through the large discrimination parameters (U.S.: 1.88; CH: 1.41), close-to-zero location parameters (U.S.: -</w:t>
      </w:r>
      <w:r w:rsidRPr="008D199C">
        <w:rPr>
          <w:rFonts w:ascii="Times New Roman" w:hAnsi="Times New Roman" w:cs="Times New Roman"/>
          <w:color w:val="000000" w:themeColor="text1"/>
        </w:rPr>
        <w:lastRenderedPageBreak/>
        <w:t>0.01; CH: -0.39), and steep bell-curved ICCs (Figures 5-6). 2PLM, similar to SGR, failed to model the unfolding item by having near zero discrimination (U.S.: 0.05; CH: 0.01), extremely large difficulty parameters (U.S.: -15.25, CH: -74.35) and flat ICCs’ (Figures 7-8). When Item 17 was dropped, model fit of 2PLM for both groups improved by more than 30% (Table 4), while the improvement for GGUM was trivial.</w:t>
      </w:r>
    </w:p>
    <w:p w14:paraId="42431AC0" w14:textId="77777777" w:rsidR="00984A50" w:rsidRPr="008D199C" w:rsidRDefault="00984A50" w:rsidP="00984A50">
      <w:pPr>
        <w:spacing w:line="480" w:lineRule="auto"/>
        <w:rPr>
          <w:rFonts w:ascii="Times New Roman" w:hAnsi="Times New Roman" w:cs="Times New Roman"/>
          <w:color w:val="000000" w:themeColor="text1"/>
        </w:rPr>
      </w:pPr>
      <w:proofErr w:type="gramStart"/>
      <w:r w:rsidRPr="008D199C">
        <w:rPr>
          <w:rFonts w:ascii="Times New Roman" w:hAnsi="Times New Roman" w:cs="Times New Roman"/>
          <w:b/>
          <w:i/>
          <w:color w:val="000000" w:themeColor="text1"/>
        </w:rPr>
        <w:t>The Curiosity scale.</w:t>
      </w:r>
      <w:proofErr w:type="gramEnd"/>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for them, which is a situation that GGUM2004 couldn’t deal with without collapsing the responses. But we couldn’t collapse responses, because </w:t>
      </w:r>
      <w:proofErr w:type="spellStart"/>
      <w:r w:rsidRPr="008D199C">
        <w:rPr>
          <w:rFonts w:ascii="Times New Roman" w:hAnsi="Times New Roman" w:cs="Times New Roman"/>
          <w:color w:val="000000" w:themeColor="text1"/>
        </w:rPr>
        <w:t>Modfit</w:t>
      </w:r>
      <w:proofErr w:type="spellEnd"/>
      <w:r w:rsidRPr="008D199C">
        <w:rPr>
          <w:rFonts w:ascii="Times New Roman" w:hAnsi="Times New Roman" w:cs="Times New Roman"/>
          <w:color w:val="000000" w:themeColor="text1"/>
        </w:rPr>
        <w:t xml:space="preserve"> couldn’t handle scales with inconstant numbers of response categories. However, </w:t>
      </w:r>
      <w:proofErr w:type="gramStart"/>
      <w:r w:rsidRPr="008D199C">
        <w:rPr>
          <w:rFonts w:ascii="Times New Roman" w:hAnsi="Times New Roman" w:cs="Times New Roman"/>
          <w:color w:val="000000" w:themeColor="text1"/>
        </w:rPr>
        <w:t>items having an option that no one endorsed was</w:t>
      </w:r>
      <w:proofErr w:type="gramEnd"/>
      <w:r w:rsidRPr="008D199C">
        <w:rPr>
          <w:rFonts w:ascii="Times New Roman" w:hAnsi="Times New Roman" w:cs="Times New Roman"/>
          <w:color w:val="000000" w:themeColor="text1"/>
        </w:rPr>
        <w:t xml:space="preserve"> no problem for </w:t>
      </w:r>
      <w:proofErr w:type="spellStart"/>
      <w:r w:rsidRPr="008D199C">
        <w:rPr>
          <w:rFonts w:ascii="Times New Roman" w:hAnsi="Times New Roman" w:cs="Times New Roman"/>
          <w:color w:val="000000" w:themeColor="text1"/>
        </w:rPr>
        <w:t>Multilog</w:t>
      </w:r>
      <w:proofErr w:type="spellEnd"/>
      <w:r w:rsidRPr="008D199C">
        <w:rPr>
          <w:rFonts w:ascii="Times New Roman" w:hAnsi="Times New Roman" w:cs="Times New Roman"/>
          <w:color w:val="000000" w:themeColor="text1"/>
        </w:rPr>
        <w:t>, so we kept these</w:t>
      </w:r>
      <w:del w:id="39" w:author="Liwen Liu" w:date="2016-12-03T15:15:00Z">
        <w:r w:rsidRPr="008D199C" w:rsidDel="00B97830">
          <w:rPr>
            <w:rFonts w:ascii="Times New Roman" w:hAnsi="Times New Roman" w:cs="Times New Roman"/>
            <w:color w:val="000000" w:themeColor="text1"/>
          </w:rPr>
          <w:delText>s</w:delText>
        </w:r>
      </w:del>
      <w:r w:rsidRPr="008D199C">
        <w:rPr>
          <w:rFonts w:ascii="Times New Roman" w:hAnsi="Times New Roman" w:cs="Times New Roman"/>
          <w:color w:val="000000" w:themeColor="text1"/>
        </w:rPr>
        <w:t xml:space="preserve"> two items for analyses under SGR. We also excluded Items 9, 16, and 19 from further analyses due to low discrimination in at least one group. To be more specific, Items 9 and 16 had low discrimination parameters for the U.S. group, and all 3 items had flat ICCs in the Chinses group. Model fit was then computed under GGUM with the remaining 14 items, and under SGR with 17 items (Items 10 and 12 were kept). Table 5 contains the model-data fit results. Both models showed some misfit for item doubles and triples across groups, but the misfit was not too severe. Compared with SGR, GGUM showed worse fit in the U.S. group, but better fit in the Chinese group. </w:t>
      </w:r>
    </w:p>
    <w:p w14:paraId="23661603"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w:t>
      </w:r>
      <w:proofErr w:type="spellStart"/>
      <w:proofErr w:type="gramStart"/>
      <w:r w:rsidRPr="008D199C">
        <w:rPr>
          <w:rFonts w:ascii="Times New Roman" w:hAnsi="Times New Roman" w:cs="Times New Roman"/>
          <w:color w:val="000000" w:themeColor="text1"/>
        </w:rPr>
        <w:t>included</w:t>
      </w:r>
      <w:proofErr w:type="spellEnd"/>
      <w:proofErr w:type="gramEnd"/>
      <w:r w:rsidRPr="008D199C">
        <w:rPr>
          <w:rFonts w:ascii="Times New Roman" w:hAnsi="Times New Roman" w:cs="Times New Roman"/>
          <w:color w:val="000000" w:themeColor="text1"/>
        </w:rPr>
        <w:t xml:space="preserve">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w:t>
      </w:r>
      <w:r w:rsidRPr="008D199C">
        <w:rPr>
          <w:rFonts w:ascii="Times New Roman" w:hAnsi="Times New Roman" w:cs="Times New Roman"/>
          <w:color w:val="000000" w:themeColor="text1"/>
        </w:rPr>
        <w:lastRenderedPageBreak/>
        <w:t>curved option response functions (Figure 9) for two of the response categories. The same item, under SGR, had option response functions (Figure 10) that were rather flat, a close-to-zero a-parameter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majorly because 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77777777"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Therefore, model-data fit was computed in </w:t>
      </w:r>
      <w:proofErr w:type="spellStart"/>
      <w:r w:rsidRPr="008D199C">
        <w:rPr>
          <w:rFonts w:ascii="Times New Roman" w:hAnsi="Times New Roman" w:cs="Times New Roman"/>
          <w:color w:val="000000" w:themeColor="text1"/>
        </w:rPr>
        <w:t>Modfit</w:t>
      </w:r>
      <w:proofErr w:type="spellEnd"/>
      <w:r w:rsidRPr="008D199C">
        <w:rPr>
          <w:rFonts w:ascii="Times New Roman" w:hAnsi="Times New Roman" w:cs="Times New Roman"/>
          <w:color w:val="000000" w:themeColor="text1"/>
        </w:rPr>
        <w:t xml:space="preserve"> without Items 1, 9, 13, and 16 (see Table 7). Again, dichotomous IRT models had much better fit than their polytomous counterparts, with all fit indices smaller than 3, indicating adequate fit. The GGUM fitted only faintly better than 2PLM. Item 19 was identified as an unfolding item in both groups under GGUM (Figures 14-15), acceptable yet not large discrimination parameters (U.S.: 0.63; CH: 0.58) and close-to-zero location parameters (U.S.: 0.17; CH: -0.07). ICCs (Figures 16-17) of the same item under 2PLM </w:t>
      </w:r>
      <w:r w:rsidRPr="008D199C">
        <w:rPr>
          <w:rFonts w:ascii="Times New Roman" w:hAnsi="Times New Roman" w:cs="Times New Roman"/>
          <w:color w:val="000000" w:themeColor="text1"/>
        </w:rPr>
        <w:lastRenderedPageBreak/>
        <w:t>showed that the model did not capture the non-monotonicity as well as dichotomous GGUM, but the general misfit was not worth worrying about. This was probably because that Item 19 was not that discriminating even under GGUM. When Item 19 was removed, all model-data fit got worse only slightly. GGUM now fitted slightly worse than 2PLM for the U.S. group, but still moderately better than 2PLM for the Chinese group (Table 8).</w:t>
      </w:r>
    </w:p>
    <w:p w14:paraId="12FB6D2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529722FF" w14:textId="77777777" w:rsidR="00984A50" w:rsidRPr="008D199C" w:rsidRDefault="00984A50" w:rsidP="00984A50">
      <w:pPr>
        <w:spacing w:line="480" w:lineRule="auto"/>
        <w:rPr>
          <w:rFonts w:ascii="Times New Roman" w:hAnsi="Times New Roman" w:cs="Times New Roman"/>
          <w:color w:val="000000" w:themeColor="text1"/>
        </w:rPr>
      </w:pPr>
      <w:proofErr w:type="gramStart"/>
      <w:r w:rsidRPr="008D199C">
        <w:rPr>
          <w:rFonts w:ascii="Times New Roman" w:hAnsi="Times New Roman" w:cs="Times New Roman"/>
          <w:b/>
          <w:i/>
          <w:color w:val="000000" w:themeColor="text1"/>
        </w:rPr>
        <w:t>The Well-being scale.</w:t>
      </w:r>
      <w:proofErr w:type="gramEnd"/>
      <w:r w:rsidRPr="008D199C">
        <w:rPr>
          <w:rFonts w:ascii="Times New Roman" w:hAnsi="Times New Roman" w:cs="Times New Roman"/>
          <w:color w:val="000000" w:themeColor="text1"/>
        </w:rPr>
        <w:t xml:space="preserve"> Under the constrained baseline approach with the GGUM, when we freed a different item each time, GGUM2004 reported multiple times that the matrices were too ill-conditioned and thus the inverse may have been inaccurate. Being unable to obtain trustworthy linking items, we turned to ICCs and effect sizes, and identified at least one item as the linking item for the free baseline analysis. However, during the free baseline analysis, many of the matrices again turned out to have been too ill-conditioned to produced correct results. Therefore, we had to drop the GGUM from our DIF analyses.</w:t>
      </w:r>
    </w:p>
    <w:p w14:paraId="0B266276" w14:textId="77777777" w:rsidR="00984A50" w:rsidRPr="008D199C" w:rsidRDefault="00984A50" w:rsidP="00984A50">
      <w:pPr>
        <w:spacing w:line="480" w:lineRule="auto"/>
        <w:ind w:firstLine="360"/>
        <w:rPr>
          <w:rFonts w:ascii="Times New Roman" w:eastAsia="Times New Roman" w:hAnsi="Times New Roman" w:cs="Times New Roman"/>
          <w:color w:val="000000" w:themeColor="text1"/>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proofErr w:type="spellStart"/>
      <w:r w:rsidRPr="008D199C">
        <w:rPr>
          <w:rFonts w:ascii="Times New Roman" w:hAnsi="Times New Roman" w:cs="Times New Roman"/>
          <w:i/>
          <w:color w:val="000000" w:themeColor="text1"/>
        </w:rPr>
        <w:t>df</w:t>
      </w:r>
      <w:proofErr w:type="spellEnd"/>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w:t>
      </w:r>
      <w:r w:rsidRPr="008D199C">
        <w:rPr>
          <w:rFonts w:ascii="Times New Roman" w:hAnsi="Times New Roman" w:cs="Times New Roman"/>
          <w:i/>
          <w:color w:val="000000" w:themeColor="text1"/>
        </w:rPr>
        <w:lastRenderedPageBreak/>
        <w:t>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5A9C09D4" w14:textId="77777777" w:rsidR="00984A50" w:rsidRDefault="00984A50" w:rsidP="00984A50">
      <w:pPr>
        <w:spacing w:line="480" w:lineRule="auto"/>
        <w:rPr>
          <w:rFonts w:ascii="Times New Roman" w:hAnsi="Times New Roman" w:cs="Times New Roman"/>
          <w:color w:val="000000" w:themeColor="text1"/>
        </w:rPr>
      </w:pPr>
      <w:proofErr w:type="gramStart"/>
      <w:r w:rsidRPr="008D199C">
        <w:rPr>
          <w:rFonts w:ascii="Times New Roman" w:hAnsi="Times New Roman" w:cs="Times New Roman"/>
          <w:b/>
          <w:i/>
          <w:color w:val="000000" w:themeColor="text1"/>
        </w:rPr>
        <w:t>The Curiosity scale.</w:t>
      </w:r>
      <w:proofErr w:type="gramEnd"/>
      <w:r w:rsidRPr="008D199C">
        <w:rPr>
          <w:rFonts w:ascii="Times New Roman" w:hAnsi="Times New Roman" w:cs="Times New Roman"/>
          <w:color w:val="000000" w:themeColor="text1"/>
        </w:rPr>
        <w:t xml:space="preserve"> With the Curiosity scale, matrices were also ill-conditioned under both baseline approaches, and eventually we had to exclude the GGUM from the analyses again.</w:t>
      </w:r>
    </w:p>
    <w:p w14:paraId="2F31F65D" w14:textId="77777777" w:rsidR="00984A50" w:rsidRPr="00195DB1"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r w:rsidRPr="00195DB1">
        <w:rPr>
          <w:rFonts w:ascii="Times New Roman" w:hAnsi="Times New Roman" w:cs="Times New Roman"/>
          <w:color w:val="000000" w:themeColor="text1"/>
        </w:rPr>
        <w:t xml:space="preserve"> </w:t>
      </w:r>
    </w:p>
    <w:p w14:paraId="2AC51A4A" w14:textId="77777777" w:rsidR="00984A50" w:rsidRPr="00195DB1" w:rsidRDefault="00984A50" w:rsidP="00984A50">
      <w:pPr>
        <w:spacing w:line="480" w:lineRule="auto"/>
        <w:rPr>
          <w:rFonts w:ascii="Times New Roman" w:hAnsi="Times New Roman" w:cs="Times New Roman"/>
          <w:color w:val="000000" w:themeColor="text1"/>
        </w:rPr>
      </w:pPr>
    </w:p>
    <w:p w14:paraId="668E4DD1" w14:textId="77777777" w:rsidR="00984A50" w:rsidRDefault="00984A50" w:rsidP="00984A50">
      <w:r>
        <w:br w:type="page"/>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65C96B30"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 non-monotonic item, GGUM showed equally good or better fit than SGR across two groups. For the Curiosity scale, GGUM fitted better than SGR in the Chinese group, while worse than SGR in the U.S. group. Removal of the unfolding item greatly improved model fit of SGR. Although model fit of GGUM improved slightly when the unfolding item was removed, the exten</w:t>
      </w:r>
      <w:ins w:id="40" w:author="Liwen Liu" w:date="2016-12-03T18:10:00Z">
        <w:r w:rsidR="004B0E4D">
          <w:rPr>
            <w:rFonts w:ascii="Times New Roman" w:hAnsi="Times New Roman" w:cs="Times New Roman" w:hint="eastAsia"/>
            <w:color w:val="000000" w:themeColor="text1"/>
          </w:rPr>
          <w:t>t</w:t>
        </w:r>
      </w:ins>
      <w:del w:id="41" w:author="Liwen Liu" w:date="2016-12-03T18:10:00Z">
        <w:r w:rsidRPr="00F4675C" w:rsidDel="004B0E4D">
          <w:rPr>
            <w:rFonts w:ascii="Times New Roman" w:hAnsi="Times New Roman" w:cs="Times New Roman"/>
            <w:color w:val="000000" w:themeColor="text1"/>
          </w:rPr>
          <w:delText>d</w:delText>
        </w:r>
      </w:del>
      <w:r w:rsidRPr="00F4675C">
        <w:rPr>
          <w:rFonts w:ascii="Times New Roman" w:hAnsi="Times New Roman" w:cs="Times New Roman"/>
          <w:color w:val="000000" w:themeColor="text1"/>
        </w:rPr>
        <w:t xml:space="preserve"> was a lot less than that of SGR. These findings were inconsistent with Speer et al. (2016), where SGR surpassed GGUM for items doubles and triples for all types of scales, even the non-monotonic scales. Whether an item was non-monotonic was based on expert ratings. However, since no ICCs and item parameters were presented in the Speer et al. (2016), we doubt whether items rated high in non-monotonicity actually worked as unfolding items (i.e., having unfolding ICCs, acceptable alpha param</w:t>
      </w:r>
      <w:ins w:id="42" w:author="Liwen Liu" w:date="2016-12-03T18:11:00Z">
        <w:r w:rsidR="004B0E4D">
          <w:rPr>
            <w:rFonts w:ascii="Times New Roman" w:hAnsi="Times New Roman" w:cs="Times New Roman" w:hint="eastAsia"/>
            <w:color w:val="000000" w:themeColor="text1"/>
          </w:rPr>
          <w:t>e</w:t>
        </w:r>
      </w:ins>
      <w:r w:rsidRPr="00F4675C">
        <w:rPr>
          <w:rFonts w:ascii="Times New Roman" w:hAnsi="Times New Roman" w:cs="Times New Roman"/>
          <w:color w:val="000000" w:themeColor="text1"/>
        </w:rPr>
        <w:t>ters, and close-to-zero delta parameters). According to the current study, having more working unfolding items will likely to harm the fit for SGR, but not or not as much that for the GGUM.</w:t>
      </w:r>
    </w:p>
    <w:p w14:paraId="76A65E86"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67851F28" w14:textId="60F162C5"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Due to ill-conditioned matrices, we were not able to carry out DIF </w:t>
      </w:r>
      <w:del w:id="43" w:author="Liwen Liu" w:date="2016-12-03T18:12:00Z">
        <w:r w:rsidRPr="00F4675C" w:rsidDel="004B0E4D">
          <w:rPr>
            <w:rFonts w:ascii="Times New Roman" w:hAnsi="Times New Roman" w:cs="Times New Roman"/>
            <w:color w:val="000000" w:themeColor="text1"/>
          </w:rPr>
          <w:delText>anlaysis</w:delText>
        </w:r>
      </w:del>
      <w:ins w:id="44" w:author="Liwen Liu" w:date="2016-12-03T18:12:00Z">
        <w:r w:rsidR="004B0E4D" w:rsidRPr="00F4675C">
          <w:rPr>
            <w:rFonts w:ascii="Times New Roman" w:hAnsi="Times New Roman" w:cs="Times New Roman"/>
            <w:color w:val="000000" w:themeColor="text1"/>
          </w:rPr>
          <w:t>analysis</w:t>
        </w:r>
      </w:ins>
      <w:r w:rsidRPr="00F4675C">
        <w:rPr>
          <w:rFonts w:ascii="Times New Roman" w:hAnsi="Times New Roman" w:cs="Times New Roman"/>
          <w:color w:val="000000" w:themeColor="text1"/>
        </w:rPr>
        <w:t xml:space="preserve"> with constrained and free baseline approach under GGUM. This was because results obtained from ill-conditioned matrices could not be trusted. We were unable to find any studies mentioning getting ill-conditioned matrix warnings with GGUM2004, but problems have been reported of having singular or invertible matrices with the GGUM, which led to the authors deleting those data sets from the simulation (Carter &amp; </w:t>
      </w:r>
      <w:proofErr w:type="spellStart"/>
      <w:r w:rsidRPr="00F4675C">
        <w:rPr>
          <w:rFonts w:ascii="Times New Roman" w:hAnsi="Times New Roman" w:cs="Times New Roman"/>
          <w:color w:val="000000" w:themeColor="text1"/>
        </w:rPr>
        <w:t>Zickar</w:t>
      </w:r>
      <w:proofErr w:type="spellEnd"/>
      <w:r w:rsidRPr="00F4675C">
        <w:rPr>
          <w:rFonts w:ascii="Times New Roman" w:hAnsi="Times New Roman" w:cs="Times New Roman"/>
          <w:color w:val="000000" w:themeColor="text1"/>
        </w:rPr>
        <w:t>, 2011a). We would like to point out that, in GGUM2004, the warning for an ill-conditioned matrix will only appear in a command window, and stay on for about 2 seconds before the window closes normally. No warnings will be shown in the GGUM2004 output file, and all results including the fit indices and time spent carrying out the analysis will be computed as usual. Therefore, when an automated program (e.g., constrained baseline models) is left running unsupervised in GGUM2004, it is possible that the results are inaccurate because of ill-conditioned matrices, yet the output looks all normal. We suggest that researchers supervise the whole process, and that 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GGUM DIF analyses missing from the current 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w:t>
      </w:r>
      <w:r w:rsidRPr="00F4675C">
        <w:rPr>
          <w:rFonts w:ascii="Times New Roman" w:hAnsi="Times New Roman" w:cs="Times New Roman"/>
          <w:color w:val="000000" w:themeColor="text1"/>
        </w:rPr>
        <w:lastRenderedPageBreak/>
        <w:t xml:space="preserve">data, where it’s almost impossible to delete the problematic data sets and proceed with the normal ones. </w:t>
      </w:r>
    </w:p>
    <w:p w14:paraId="3C0870E2"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More attention should be paid to applying the GGUM to real data, especially personality data obtained cross-culturally, than only to simulation studies. Moreover, how and why various types of </w:t>
      </w:r>
      <w:proofErr w:type="gramStart"/>
      <w:r w:rsidRPr="00F4675C">
        <w:rPr>
          <w:rFonts w:ascii="Times New Roman" w:hAnsi="Times New Roman" w:cs="Times New Roman"/>
          <w:color w:val="000000" w:themeColor="text1"/>
        </w:rPr>
        <w:t>unfolding,</w:t>
      </w:r>
      <w:proofErr w:type="gramEnd"/>
      <w:r w:rsidRPr="00F4675C">
        <w:rPr>
          <w:rFonts w:ascii="Times New Roman" w:hAnsi="Times New Roman" w:cs="Times New Roman"/>
          <w:color w:val="000000" w:themeColor="text1"/>
        </w:rPr>
        <w:t xml:space="preserve">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77777777"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 xml:space="preserve">Although by applying the dominance IRT model and NHST, we found significant DIF on almost all items on the Well-being and Curiosity scales of the CPS, DIF effect size measures told a different story by demonstrating that only 2 items on each scale had large DIF. Therefore, the current study contributes to the measurement equivalence and cross-cultural personality literature. Also, contrast to </w:t>
      </w:r>
      <w:proofErr w:type="spellStart"/>
      <w:r>
        <w:rPr>
          <w:rFonts w:ascii="Times New Roman" w:hAnsi="Times New Roman" w:cs="Times New Roman"/>
          <w:color w:val="000000" w:themeColor="text1"/>
        </w:rPr>
        <w:t>LaPalme</w:t>
      </w:r>
      <w:proofErr w:type="spellEnd"/>
      <w:r>
        <w:rPr>
          <w:rFonts w:ascii="Times New Roman" w:hAnsi="Times New Roman" w:cs="Times New Roman"/>
          <w:color w:val="000000" w:themeColor="text1"/>
        </w:rPr>
        <w:t xml:space="preserve"> et al. (2016), and Speer et al. (2016), we found that the GGUM fitted better or almost as well as the dominance model, which is in line with previous studies advocating the application of GGUM in personality research (e.g., </w:t>
      </w:r>
      <w:proofErr w:type="spellStart"/>
      <w:r>
        <w:rPr>
          <w:rFonts w:ascii="Times New Roman" w:hAnsi="Times New Roman" w:cs="Times New Roman"/>
          <w:color w:val="000000" w:themeColor="text1"/>
        </w:rPr>
        <w:t>D</w:t>
      </w:r>
      <w:r>
        <w:rPr>
          <w:rFonts w:ascii="Times New Roman" w:hAnsi="Times New Roman" w:cs="Times New Roman" w:hint="eastAsia"/>
          <w:color w:val="000000" w:themeColor="text1"/>
        </w:rPr>
        <w:t>rasgow</w:t>
      </w:r>
      <w:proofErr w:type="spellEnd"/>
      <w:r>
        <w:rPr>
          <w:rFonts w:ascii="Times New Roman" w:hAnsi="Times New Roman" w:cs="Times New Roman" w:hint="eastAsia"/>
          <w:color w:val="000000" w:themeColor="text1"/>
        </w:rPr>
        <w:t xml:space="preserve">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lastRenderedPageBreak/>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Andrich, D. (1988). </w:t>
      </w:r>
      <w:proofErr w:type="gramStart"/>
      <w:r w:rsidRPr="0036798C">
        <w:rPr>
          <w:rFonts w:ascii="Times New Roman" w:hAnsi="Times New Roman" w:cs="Times New Roman"/>
          <w:color w:val="000000" w:themeColor="text1"/>
          <w:sz w:val="22"/>
          <w:szCs w:val="22"/>
        </w:rPr>
        <w:t>The application of an unfolding model of the PIRT type to the measurement of attitude.</w:t>
      </w:r>
      <w:proofErr w:type="gramEnd"/>
      <w:r w:rsidRPr="0036798C">
        <w:rPr>
          <w:rStyle w:val="apple-converted-space"/>
          <w:rFonts w:ascii="Times New Roman" w:hAnsi="Times New Roman" w:cs="Times New Roman"/>
          <w:i/>
          <w:iCs/>
          <w:color w:val="000000" w:themeColor="text1"/>
          <w:sz w:val="22"/>
          <w:szCs w:val="22"/>
        </w:rPr>
        <w:t> </w:t>
      </w:r>
      <w:proofErr w:type="gramStart"/>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w:t>
      </w:r>
      <w:proofErr w:type="gramEnd"/>
      <w:r w:rsidRPr="0036798C">
        <w:rPr>
          <w:rFonts w:ascii="Times New Roman" w:hAnsi="Times New Roman" w:cs="Times New Roman"/>
          <w:color w:val="000000" w:themeColor="text1"/>
          <w:sz w:val="22"/>
          <w:szCs w:val="22"/>
        </w:rPr>
        <w:t xml:space="preserve">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spellStart"/>
      <w:r w:rsidRPr="0036798C">
        <w:rPr>
          <w:rFonts w:ascii="Times New Roman" w:eastAsia="Times New Roman" w:hAnsi="Times New Roman" w:cs="Times New Roman"/>
          <w:color w:val="000000" w:themeColor="text1"/>
          <w:sz w:val="22"/>
          <w:szCs w:val="22"/>
        </w:rPr>
        <w:t>Baranik</w:t>
      </w:r>
      <w:proofErr w:type="spellEnd"/>
      <w:r w:rsidRPr="0036798C">
        <w:rPr>
          <w:rFonts w:ascii="Times New Roman" w:eastAsia="Times New Roman" w:hAnsi="Times New Roman" w:cs="Times New Roman"/>
          <w:color w:val="000000" w:themeColor="text1"/>
          <w:sz w:val="22"/>
          <w:szCs w:val="22"/>
        </w:rPr>
        <w:t xml:space="preserve">, L. E., </w:t>
      </w:r>
      <w:proofErr w:type="spellStart"/>
      <w:r w:rsidRPr="0036798C">
        <w:rPr>
          <w:rFonts w:ascii="Times New Roman" w:eastAsia="Times New Roman" w:hAnsi="Times New Roman" w:cs="Times New Roman"/>
          <w:color w:val="000000" w:themeColor="text1"/>
          <w:sz w:val="22"/>
          <w:szCs w:val="22"/>
        </w:rPr>
        <w:t>Lakey</w:t>
      </w:r>
      <w:proofErr w:type="spellEnd"/>
      <w:r w:rsidRPr="0036798C">
        <w:rPr>
          <w:rFonts w:ascii="Times New Roman" w:eastAsia="Times New Roman" w:hAnsi="Times New Roman" w:cs="Times New Roman"/>
          <w:color w:val="000000" w:themeColor="text1"/>
          <w:sz w:val="22"/>
          <w:szCs w:val="22"/>
        </w:rPr>
        <w:t xml:space="preserve">, C. E., Lance, C. E., Hua, W., Meade, A. W., Hu, C., &amp; </w:t>
      </w:r>
      <w:proofErr w:type="spellStart"/>
      <w:r w:rsidRPr="0036798C">
        <w:rPr>
          <w:rFonts w:ascii="Times New Roman" w:eastAsia="Times New Roman" w:hAnsi="Times New Roman" w:cs="Times New Roman"/>
          <w:color w:val="000000" w:themeColor="text1"/>
          <w:sz w:val="22"/>
          <w:szCs w:val="22"/>
        </w:rPr>
        <w:t>Michalos</w:t>
      </w:r>
      <w:proofErr w:type="spellEnd"/>
      <w:r w:rsidRPr="0036798C">
        <w:rPr>
          <w:rFonts w:ascii="Times New Roman" w:eastAsia="Times New Roman" w:hAnsi="Times New Roman" w:cs="Times New Roman"/>
          <w:color w:val="000000" w:themeColor="text1"/>
          <w:sz w:val="22"/>
          <w:szCs w:val="22"/>
        </w:rPr>
        <w:t xml:space="preserve">, A. (2008). </w:t>
      </w:r>
      <w:proofErr w:type="gramStart"/>
      <w:r w:rsidRPr="0036798C">
        <w:rPr>
          <w:rFonts w:ascii="Times New Roman" w:eastAsia="Times New Roman" w:hAnsi="Times New Roman" w:cs="Times New Roman"/>
          <w:color w:val="000000" w:themeColor="text1"/>
          <w:sz w:val="22"/>
          <w:szCs w:val="22"/>
        </w:rPr>
        <w:t>Examining the differential item functioning of the Rosenberg self-esteem scale across eight countries.</w:t>
      </w:r>
      <w:proofErr w:type="gramEnd"/>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w:t>
      </w:r>
      <w:proofErr w:type="gramStart"/>
      <w:r w:rsidRPr="0036798C">
        <w:rPr>
          <w:rFonts w:ascii="Times New Roman" w:eastAsia="Times New Roman" w:hAnsi="Times New Roman" w:cs="Times New Roman"/>
          <w:i/>
          <w:iCs/>
          <w:color w:val="000000" w:themeColor="text1"/>
          <w:sz w:val="22"/>
          <w:szCs w:val="22"/>
        </w:rPr>
        <w:t>,38</w:t>
      </w:r>
      <w:proofErr w:type="gramEnd"/>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proofErr w:type="gramStart"/>
      <w:r w:rsidRPr="0036798C">
        <w:rPr>
          <w:rFonts w:ascii="Times New Roman" w:hAnsi="Times New Roman" w:cs="Times New Roman"/>
          <w:color w:val="000000" w:themeColor="text1"/>
          <w:sz w:val="22"/>
          <w:szCs w:val="22"/>
        </w:rPr>
        <w:t>Barrick, M. R., &amp; Mount, M. K. (1991).</w:t>
      </w:r>
      <w:proofErr w:type="gramEnd"/>
      <w:r w:rsidRPr="0036798C">
        <w:rPr>
          <w:rFonts w:ascii="Times New Roman" w:hAnsi="Times New Roman" w:cs="Times New Roman"/>
          <w:color w:val="000000" w:themeColor="text1"/>
          <w:sz w:val="22"/>
          <w:szCs w:val="22"/>
        </w:rPr>
        <w:t xml:space="preserve">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proofErr w:type="spellStart"/>
      <w:proofErr w:type="gramStart"/>
      <w:r w:rsidRPr="0036798C">
        <w:rPr>
          <w:rFonts w:ascii="Times New Roman" w:eastAsia="Times New Roman" w:hAnsi="Times New Roman" w:cs="Times New Roman"/>
          <w:color w:val="000000" w:themeColor="text1"/>
          <w:sz w:val="22"/>
          <w:szCs w:val="22"/>
        </w:rPr>
        <w:t>Borman</w:t>
      </w:r>
      <w:proofErr w:type="spellEnd"/>
      <w:r w:rsidRPr="0036798C">
        <w:rPr>
          <w:rFonts w:ascii="Times New Roman" w:eastAsia="Times New Roman" w:hAnsi="Times New Roman" w:cs="Times New Roman"/>
          <w:color w:val="000000" w:themeColor="text1"/>
          <w:sz w:val="22"/>
          <w:szCs w:val="22"/>
        </w:rPr>
        <w:t xml:space="preserve">, W. C., </w:t>
      </w:r>
      <w:proofErr w:type="spellStart"/>
      <w:r w:rsidRPr="0036798C">
        <w:rPr>
          <w:rFonts w:ascii="Times New Roman" w:eastAsia="Times New Roman" w:hAnsi="Times New Roman" w:cs="Times New Roman"/>
          <w:color w:val="000000" w:themeColor="text1"/>
          <w:sz w:val="22"/>
          <w:szCs w:val="22"/>
        </w:rPr>
        <w:t>Penner</w:t>
      </w:r>
      <w:proofErr w:type="spellEnd"/>
      <w:r w:rsidRPr="0036798C">
        <w:rPr>
          <w:rFonts w:ascii="Times New Roman" w:eastAsia="Times New Roman" w:hAnsi="Times New Roman" w:cs="Times New Roman"/>
          <w:color w:val="000000" w:themeColor="text1"/>
          <w:sz w:val="22"/>
          <w:szCs w:val="22"/>
        </w:rPr>
        <w:t xml:space="preserve">, L. A., Allen, T. D., &amp; </w:t>
      </w:r>
      <w:proofErr w:type="spellStart"/>
      <w:r w:rsidRPr="0036798C">
        <w:rPr>
          <w:rFonts w:ascii="Times New Roman" w:eastAsia="Times New Roman" w:hAnsi="Times New Roman" w:cs="Times New Roman"/>
          <w:color w:val="000000" w:themeColor="text1"/>
          <w:sz w:val="22"/>
          <w:szCs w:val="22"/>
        </w:rPr>
        <w:t>Motowidlo</w:t>
      </w:r>
      <w:proofErr w:type="spellEnd"/>
      <w:r w:rsidRPr="0036798C">
        <w:rPr>
          <w:rFonts w:ascii="Times New Roman" w:eastAsia="Times New Roman" w:hAnsi="Times New Roman" w:cs="Times New Roman"/>
          <w:color w:val="000000" w:themeColor="text1"/>
          <w:sz w:val="22"/>
          <w:szCs w:val="22"/>
        </w:rPr>
        <w:t>, S. J. (2001).</w:t>
      </w:r>
      <w:proofErr w:type="gramEnd"/>
      <w:r w:rsidRPr="0036798C">
        <w:rPr>
          <w:rFonts w:ascii="Times New Roman" w:eastAsia="Times New Roman" w:hAnsi="Times New Roman" w:cs="Times New Roman"/>
          <w:color w:val="000000" w:themeColor="text1"/>
          <w:sz w:val="22"/>
          <w:szCs w:val="22"/>
        </w:rPr>
        <w:t xml:space="preserve"> </w:t>
      </w:r>
      <w:proofErr w:type="gramStart"/>
      <w:r w:rsidRPr="0036798C">
        <w:rPr>
          <w:rFonts w:ascii="Times New Roman" w:eastAsia="Times New Roman" w:hAnsi="Times New Roman" w:cs="Times New Roman"/>
          <w:color w:val="000000" w:themeColor="text1"/>
          <w:sz w:val="22"/>
          <w:szCs w:val="22"/>
        </w:rPr>
        <w:t>Personality predictors of citizenship performance.</w:t>
      </w:r>
      <w:proofErr w:type="gramEnd"/>
      <w:r w:rsidRPr="0036798C">
        <w:rPr>
          <w:rFonts w:ascii="Times New Roman" w:eastAsia="Times New Roman" w:hAnsi="Times New Roman" w:cs="Times New Roman"/>
          <w:color w:val="000000" w:themeColor="text1"/>
          <w:sz w:val="22"/>
          <w:szCs w:val="22"/>
        </w:rPr>
        <w:t>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r w:rsidRPr="0036798C">
        <w:rPr>
          <w:color w:val="000000" w:themeColor="text1"/>
          <w:sz w:val="22"/>
          <w:szCs w:val="22"/>
        </w:rPr>
        <w:t>Broadfoot</w:t>
      </w:r>
      <w:proofErr w:type="spellEnd"/>
      <w:r w:rsidRPr="0036798C">
        <w:rPr>
          <w:color w:val="000000" w:themeColor="text1"/>
          <w:sz w:val="22"/>
          <w:szCs w:val="22"/>
        </w:rPr>
        <w:t>, A. A. (2008).</w:t>
      </w:r>
      <w:r w:rsidRPr="0036798C">
        <w:rPr>
          <w:rStyle w:val="apple-converted-space"/>
          <w:color w:val="000000" w:themeColor="text1"/>
          <w:sz w:val="22"/>
          <w:szCs w:val="22"/>
        </w:rPr>
        <w:t> </w:t>
      </w:r>
      <w:proofErr w:type="gramStart"/>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 xml:space="preserve">Available from </w:t>
      </w:r>
      <w:proofErr w:type="spellStart"/>
      <w:r w:rsidRPr="0036798C">
        <w:rPr>
          <w:color w:val="000000" w:themeColor="text1"/>
          <w:sz w:val="22"/>
          <w:szCs w:val="22"/>
        </w:rPr>
        <w:t>PsycINFO</w:t>
      </w:r>
      <w:proofErr w:type="spellEnd"/>
      <w:r w:rsidRPr="0036798C">
        <w:rPr>
          <w:color w:val="000000" w:themeColor="text1"/>
          <w:sz w:val="22"/>
          <w:szCs w:val="22"/>
        </w:rPr>
        <w:t>.</w:t>
      </w:r>
      <w:proofErr w:type="gramEnd"/>
      <w:r w:rsidRPr="0036798C">
        <w:rPr>
          <w:color w:val="000000" w:themeColor="text1"/>
          <w:sz w:val="22"/>
          <w:szCs w:val="22"/>
        </w:rPr>
        <w:t xml:space="preserve"> </w:t>
      </w:r>
      <w:proofErr w:type="gramStart"/>
      <w:r w:rsidRPr="0036798C">
        <w:rPr>
          <w:color w:val="000000" w:themeColor="text1"/>
          <w:sz w:val="22"/>
          <w:szCs w:val="22"/>
        </w:rPr>
        <w:t>(621760437; 2008-99240-116).</w:t>
      </w:r>
      <w:proofErr w:type="gramEnd"/>
      <w:r w:rsidRPr="0036798C">
        <w:rPr>
          <w:color w:val="000000" w:themeColor="text1"/>
          <w:sz w:val="22"/>
          <w:szCs w:val="22"/>
        </w:rPr>
        <w:t xml:space="preserve">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 xml:space="preserve">Cao, M., </w:t>
      </w:r>
      <w:proofErr w:type="spellStart"/>
      <w:r w:rsidRPr="0036798C">
        <w:rPr>
          <w:color w:val="000000" w:themeColor="text1"/>
          <w:sz w:val="22"/>
          <w:szCs w:val="22"/>
        </w:rPr>
        <w:t>Drasgow</w:t>
      </w:r>
      <w:proofErr w:type="spellEnd"/>
      <w:r w:rsidRPr="0036798C">
        <w:rPr>
          <w:color w:val="000000" w:themeColor="text1"/>
          <w:sz w:val="22"/>
          <w:szCs w:val="22"/>
        </w:rPr>
        <w:t>, F., &amp; Cho, S. (2015).</w:t>
      </w:r>
      <w:proofErr w:type="gramEnd"/>
      <w:r w:rsidRPr="0036798C">
        <w:rPr>
          <w:color w:val="000000" w:themeColor="text1"/>
          <w:sz w:val="22"/>
          <w:szCs w:val="22"/>
        </w:rPr>
        <w:t xml:space="preserve"> </w:t>
      </w:r>
      <w:proofErr w:type="gramStart"/>
      <w:r w:rsidRPr="0036798C">
        <w:rPr>
          <w:color w:val="000000" w:themeColor="text1"/>
          <w:sz w:val="22"/>
          <w:szCs w:val="22"/>
        </w:rPr>
        <w:t>Developing ideal intermediate personality items for the ideal point model.</w:t>
      </w:r>
      <w:proofErr w:type="gramEnd"/>
      <w:r w:rsidRPr="0036798C">
        <w:rPr>
          <w:rStyle w:val="apple-converted-space"/>
          <w:i/>
          <w:iCs/>
          <w:color w:val="000000" w:themeColor="text1"/>
          <w:sz w:val="22"/>
          <w:szCs w:val="22"/>
        </w:rPr>
        <w:t> </w:t>
      </w:r>
      <w:proofErr w:type="gramStart"/>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w:t>
      </w:r>
      <w:proofErr w:type="gramEnd"/>
      <w:r w:rsidRPr="0036798C">
        <w:rPr>
          <w:color w:val="000000" w:themeColor="text1"/>
          <w:sz w:val="22"/>
          <w:szCs w:val="22"/>
        </w:rPr>
        <w:t xml:space="preserve">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 xml:space="preserve">Carter, N. T., </w:t>
      </w:r>
      <w:proofErr w:type="spellStart"/>
      <w:r w:rsidRPr="0036798C">
        <w:rPr>
          <w:color w:val="000000" w:themeColor="text1"/>
          <w:sz w:val="22"/>
          <w:szCs w:val="22"/>
        </w:rPr>
        <w:t>Dalal</w:t>
      </w:r>
      <w:proofErr w:type="spellEnd"/>
      <w:r w:rsidRPr="0036798C">
        <w:rPr>
          <w:color w:val="000000" w:themeColor="text1"/>
          <w:sz w:val="22"/>
          <w:szCs w:val="22"/>
        </w:rPr>
        <w:t xml:space="preserve">, D., </w:t>
      </w:r>
      <w:proofErr w:type="spellStart"/>
      <w:r w:rsidRPr="0036798C">
        <w:rPr>
          <w:color w:val="000000" w:themeColor="text1"/>
          <w:sz w:val="22"/>
          <w:szCs w:val="22"/>
        </w:rPr>
        <w:t>Zickar</w:t>
      </w:r>
      <w:proofErr w:type="spellEnd"/>
      <w:r w:rsidRPr="0036798C">
        <w:rPr>
          <w:color w:val="000000" w:themeColor="text1"/>
          <w:sz w:val="22"/>
          <w:szCs w:val="22"/>
        </w:rPr>
        <w:t>, M. J., &amp; Adams, J. E. (2009, April).</w:t>
      </w:r>
      <w:proofErr w:type="gramEnd"/>
      <w:r w:rsidRPr="0036798C">
        <w:rPr>
          <w:color w:val="000000" w:themeColor="text1"/>
          <w:sz w:val="22"/>
          <w:szCs w:val="22"/>
        </w:rPr>
        <w:t xml:space="preserve">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shd w:val="clear" w:color="auto" w:fill="FFFFFF"/>
        </w:rPr>
        <w:t xml:space="preserve">Carter, N. T., &amp; </w:t>
      </w:r>
      <w:proofErr w:type="spellStart"/>
      <w:r w:rsidRPr="0036798C">
        <w:rPr>
          <w:rFonts w:ascii="Times New Roman" w:eastAsia="Times New Roman" w:hAnsi="Times New Roman" w:cs="Times New Roman"/>
          <w:color w:val="000000" w:themeColor="text1"/>
          <w:sz w:val="22"/>
          <w:szCs w:val="22"/>
          <w:shd w:val="clear" w:color="auto" w:fill="FFFFFF"/>
        </w:rPr>
        <w:t>Zickar</w:t>
      </w:r>
      <w:proofErr w:type="spellEnd"/>
      <w:r w:rsidRPr="0036798C">
        <w:rPr>
          <w:rFonts w:ascii="Times New Roman" w:eastAsia="Times New Roman" w:hAnsi="Times New Roman" w:cs="Times New Roman"/>
          <w:color w:val="000000" w:themeColor="text1"/>
          <w:sz w:val="22"/>
          <w:szCs w:val="22"/>
          <w:shd w:val="clear" w:color="auto" w:fill="FFFFFF"/>
        </w:rPr>
        <w:t>, M. J. (2011a).</w:t>
      </w:r>
      <w:proofErr w:type="gramEnd"/>
      <w:r w:rsidRPr="0036798C">
        <w:rPr>
          <w:rFonts w:ascii="Times New Roman" w:eastAsia="Times New Roman" w:hAnsi="Times New Roman" w:cs="Times New Roman"/>
          <w:color w:val="000000" w:themeColor="text1"/>
          <w:sz w:val="22"/>
          <w:szCs w:val="22"/>
          <w:shd w:val="clear" w:color="auto" w:fill="FFFFFF"/>
        </w:rPr>
        <w:t xml:space="preserve"> </w:t>
      </w:r>
      <w:proofErr w:type="gramStart"/>
      <w:r w:rsidRPr="0036798C">
        <w:rPr>
          <w:rFonts w:ascii="Times New Roman" w:eastAsia="Times New Roman" w:hAnsi="Times New Roman" w:cs="Times New Roman"/>
          <w:color w:val="000000" w:themeColor="text1"/>
          <w:sz w:val="22"/>
          <w:szCs w:val="22"/>
          <w:shd w:val="clear" w:color="auto" w:fill="FFFFFF"/>
        </w:rPr>
        <w:t>The influence of dimensionality on parameter estimation accuracy in the generalized graded unfolding model.</w:t>
      </w:r>
      <w:proofErr w:type="gramEnd"/>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 xml:space="preserve">(5), </w:t>
      </w:r>
      <w:r w:rsidRPr="0036798C">
        <w:rPr>
          <w:rFonts w:ascii="Times New Roman" w:eastAsia="Times New Roman" w:hAnsi="Times New Roman" w:cs="Times New Roman"/>
          <w:color w:val="000000" w:themeColor="text1"/>
          <w:sz w:val="22"/>
          <w:szCs w:val="22"/>
          <w:shd w:val="clear" w:color="auto" w:fill="FFFFFF"/>
        </w:rPr>
        <w:lastRenderedPageBreak/>
        <w:t>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 xml:space="preserve">Carter, N. T., &amp; </w:t>
      </w:r>
      <w:proofErr w:type="spellStart"/>
      <w:r w:rsidRPr="0036798C">
        <w:rPr>
          <w:color w:val="000000" w:themeColor="text1"/>
          <w:sz w:val="22"/>
          <w:szCs w:val="22"/>
        </w:rPr>
        <w:t>Zickar</w:t>
      </w:r>
      <w:proofErr w:type="spellEnd"/>
      <w:r w:rsidRPr="0036798C">
        <w:rPr>
          <w:color w:val="000000" w:themeColor="text1"/>
          <w:sz w:val="22"/>
          <w:szCs w:val="22"/>
        </w:rPr>
        <w:t>, M. J. (2011b).</w:t>
      </w:r>
      <w:proofErr w:type="gramEnd"/>
      <w:r w:rsidRPr="0036798C">
        <w:rPr>
          <w:color w:val="000000" w:themeColor="text1"/>
          <w:sz w:val="22"/>
          <w:szCs w:val="22"/>
        </w:rPr>
        <w:t xml:space="preserve"> A comparison of the LR and DFIT frameworks of differential functioning applied to the generalized graded unfolding model. </w:t>
      </w:r>
      <w:proofErr w:type="gramStart"/>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w:t>
      </w:r>
      <w:proofErr w:type="gramEnd"/>
      <w:r w:rsidRPr="0036798C">
        <w:rPr>
          <w:color w:val="000000" w:themeColor="text1"/>
          <w:sz w:val="22"/>
          <w:szCs w:val="22"/>
        </w:rPr>
        <w:t xml:space="preserve">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proofErr w:type="gramStart"/>
      <w:r w:rsidRPr="0036798C">
        <w:rPr>
          <w:color w:val="000000" w:themeColor="text1"/>
          <w:sz w:val="22"/>
          <w:szCs w:val="22"/>
        </w:rPr>
        <w:t>Chernyshenko</w:t>
      </w:r>
      <w:proofErr w:type="spellEnd"/>
      <w:r w:rsidRPr="0036798C">
        <w:rPr>
          <w:color w:val="000000" w:themeColor="text1"/>
          <w:sz w:val="22"/>
          <w:szCs w:val="22"/>
        </w:rPr>
        <w:t xml:space="preserve">, O. S., Stark, S., Chan, K., </w:t>
      </w:r>
      <w:proofErr w:type="spellStart"/>
      <w:r w:rsidRPr="0036798C">
        <w:rPr>
          <w:color w:val="000000" w:themeColor="text1"/>
          <w:sz w:val="22"/>
          <w:szCs w:val="22"/>
        </w:rPr>
        <w:t>Drasgow</w:t>
      </w:r>
      <w:proofErr w:type="spellEnd"/>
      <w:r w:rsidRPr="0036798C">
        <w:rPr>
          <w:color w:val="000000" w:themeColor="text1"/>
          <w:sz w:val="22"/>
          <w:szCs w:val="22"/>
        </w:rPr>
        <w:t>, F., &amp; Williams, B. (2001).</w:t>
      </w:r>
      <w:proofErr w:type="gramEnd"/>
      <w:r w:rsidRPr="0036798C">
        <w:rPr>
          <w:color w:val="000000" w:themeColor="text1"/>
          <w:sz w:val="22"/>
          <w:szCs w:val="22"/>
        </w:rPr>
        <w:t xml:space="preserve">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r w:rsidRPr="0036798C">
        <w:rPr>
          <w:color w:val="000000" w:themeColor="text1"/>
          <w:sz w:val="22"/>
          <w:szCs w:val="22"/>
        </w:rPr>
        <w:t>Chernyshenko</w:t>
      </w:r>
      <w:proofErr w:type="spellEnd"/>
      <w:r w:rsidRPr="0036798C">
        <w:rPr>
          <w:color w:val="000000" w:themeColor="text1"/>
          <w:sz w:val="22"/>
          <w:szCs w:val="22"/>
        </w:rPr>
        <w:t>,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 xml:space="preserve">Available from </w:t>
      </w:r>
      <w:proofErr w:type="spellStart"/>
      <w:r w:rsidRPr="0036798C">
        <w:rPr>
          <w:color w:val="000000" w:themeColor="text1"/>
          <w:sz w:val="22"/>
          <w:szCs w:val="22"/>
        </w:rPr>
        <w:t>PsycINFO</w:t>
      </w:r>
      <w:proofErr w:type="spellEnd"/>
      <w:r w:rsidRPr="0036798C">
        <w:rPr>
          <w:color w:val="000000" w:themeColor="text1"/>
          <w:sz w:val="22"/>
          <w:szCs w:val="22"/>
        </w:rPr>
        <w:t xml:space="preserve">. </w:t>
      </w:r>
      <w:proofErr w:type="gramStart"/>
      <w:r w:rsidRPr="0036798C">
        <w:rPr>
          <w:color w:val="000000" w:themeColor="text1"/>
          <w:sz w:val="22"/>
          <w:szCs w:val="22"/>
        </w:rPr>
        <w:t>(620233080; 2003-95010-007).</w:t>
      </w:r>
      <w:proofErr w:type="gramEnd"/>
      <w:r w:rsidRPr="0036798C">
        <w:rPr>
          <w:color w:val="000000" w:themeColor="text1"/>
          <w:sz w:val="22"/>
          <w:szCs w:val="22"/>
        </w:rPr>
        <w:t xml:space="preserve">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proofErr w:type="gramStart"/>
      <w:r w:rsidRPr="0036798C">
        <w:rPr>
          <w:color w:val="000000" w:themeColor="text1"/>
          <w:sz w:val="22"/>
          <w:szCs w:val="22"/>
        </w:rPr>
        <w:t>Chernyshenko</w:t>
      </w:r>
      <w:proofErr w:type="spellEnd"/>
      <w:r w:rsidRPr="0036798C">
        <w:rPr>
          <w:color w:val="000000" w:themeColor="text1"/>
          <w:sz w:val="22"/>
          <w:szCs w:val="22"/>
        </w:rPr>
        <w:t xml:space="preserve">, O. S., Stark, S., </w:t>
      </w:r>
      <w:proofErr w:type="spellStart"/>
      <w:r w:rsidRPr="0036798C">
        <w:rPr>
          <w:color w:val="000000" w:themeColor="text1"/>
          <w:sz w:val="22"/>
          <w:szCs w:val="22"/>
        </w:rPr>
        <w:t>Drasgow</w:t>
      </w:r>
      <w:proofErr w:type="spellEnd"/>
      <w:r w:rsidRPr="0036798C">
        <w:rPr>
          <w:color w:val="000000" w:themeColor="text1"/>
          <w:sz w:val="22"/>
          <w:szCs w:val="22"/>
        </w:rPr>
        <w:t>, F., &amp; Roberts, B. W. (2007).</w:t>
      </w:r>
      <w:proofErr w:type="gramEnd"/>
      <w:r w:rsidRPr="0036798C">
        <w:rPr>
          <w:color w:val="000000" w:themeColor="text1"/>
          <w:sz w:val="22"/>
          <w:szCs w:val="22"/>
        </w:rPr>
        <w:t xml:space="preserve">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proofErr w:type="gramStart"/>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w:t>
      </w:r>
      <w:proofErr w:type="gramEnd"/>
      <w:r w:rsidRPr="0036798C">
        <w:rPr>
          <w:color w:val="000000" w:themeColor="text1"/>
          <w:sz w:val="22"/>
          <w:szCs w:val="22"/>
        </w:rPr>
        <w:t xml:space="preserve">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Cohen, J. (1992). </w:t>
      </w:r>
      <w:proofErr w:type="gramStart"/>
      <w:r w:rsidRPr="0036798C">
        <w:rPr>
          <w:rFonts w:ascii="Times New Roman" w:hAnsi="Times New Roman" w:cs="Times New Roman"/>
          <w:color w:val="000000" w:themeColor="text1"/>
          <w:sz w:val="22"/>
          <w:szCs w:val="22"/>
        </w:rPr>
        <w:t>A power primer.</w:t>
      </w:r>
      <w:proofErr w:type="gramEnd"/>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proofErr w:type="gramStart"/>
      <w:r w:rsidRPr="0036798C">
        <w:rPr>
          <w:rFonts w:ascii="Times New Roman" w:hAnsi="Times New Roman" w:cs="Times New Roman"/>
          <w:color w:val="000000" w:themeColor="text1"/>
          <w:sz w:val="22"/>
          <w:szCs w:val="22"/>
        </w:rPr>
        <w:t xml:space="preserve">Conn, S. &amp; </w:t>
      </w:r>
      <w:proofErr w:type="spellStart"/>
      <w:r w:rsidRPr="0036798C">
        <w:rPr>
          <w:rFonts w:ascii="Times New Roman" w:hAnsi="Times New Roman" w:cs="Times New Roman"/>
          <w:color w:val="000000" w:themeColor="text1"/>
          <w:sz w:val="22"/>
          <w:szCs w:val="22"/>
        </w:rPr>
        <w:t>Rieke</w:t>
      </w:r>
      <w:proofErr w:type="spellEnd"/>
      <w:r w:rsidRPr="0036798C">
        <w:rPr>
          <w:rFonts w:ascii="Times New Roman" w:hAnsi="Times New Roman" w:cs="Times New Roman"/>
          <w:color w:val="000000" w:themeColor="text1"/>
          <w:sz w:val="22"/>
          <w:szCs w:val="22"/>
        </w:rPr>
        <w:t>, M. L. (Eds.).</w:t>
      </w:r>
      <w:proofErr w:type="gramEnd"/>
      <w:r w:rsidRPr="0036798C">
        <w:rPr>
          <w:rFonts w:ascii="Times New Roman" w:hAnsi="Times New Roman" w:cs="Times New Roman"/>
          <w:color w:val="000000" w:themeColor="text1"/>
          <w:sz w:val="22"/>
          <w:szCs w:val="22"/>
        </w:rPr>
        <w:t xml:space="preserve"> (1994). </w:t>
      </w:r>
      <w:proofErr w:type="gramStart"/>
      <w:r w:rsidRPr="0036798C">
        <w:rPr>
          <w:rFonts w:ascii="Times New Roman" w:hAnsi="Times New Roman" w:cs="Times New Roman"/>
          <w:i/>
          <w:iCs/>
          <w:color w:val="000000" w:themeColor="text1"/>
          <w:sz w:val="22"/>
          <w:szCs w:val="22"/>
        </w:rPr>
        <w:t>The</w:t>
      </w:r>
      <w:proofErr w:type="gramEnd"/>
      <w:r w:rsidRPr="0036798C">
        <w:rPr>
          <w:rFonts w:ascii="Times New Roman" w:hAnsi="Times New Roman" w:cs="Times New Roman"/>
          <w:i/>
          <w:iCs/>
          <w:color w:val="000000" w:themeColor="text1"/>
          <w:sz w:val="22"/>
          <w:szCs w:val="22"/>
        </w:rPr>
        <w:t xml:space="preserv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w:t>
      </w:r>
      <w:proofErr w:type="gramStart"/>
      <w:r w:rsidRPr="0036798C">
        <w:rPr>
          <w:rFonts w:ascii="Times New Roman" w:hAnsi="Times New Roman" w:cs="Times New Roman"/>
          <w:color w:val="000000" w:themeColor="text1"/>
          <w:sz w:val="22"/>
          <w:szCs w:val="22"/>
        </w:rPr>
        <w:t>A theory of data.</w:t>
      </w:r>
      <w:proofErr w:type="gramEnd"/>
      <w:r w:rsidRPr="0036798C">
        <w:rPr>
          <w:rFonts w:ascii="Times New Roman" w:hAnsi="Times New Roman" w:cs="Times New Roman"/>
          <w:color w:val="000000" w:themeColor="text1"/>
          <w:sz w:val="22"/>
          <w:szCs w:val="22"/>
        </w:rPr>
        <w:t xml:space="preserve">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spellStart"/>
      <w:proofErr w:type="gramStart"/>
      <w:r w:rsidRPr="0036798C">
        <w:rPr>
          <w:rFonts w:ascii="Times New Roman" w:eastAsia="Times New Roman" w:hAnsi="Times New Roman" w:cs="Times New Roman"/>
          <w:color w:val="000000" w:themeColor="text1"/>
          <w:sz w:val="22"/>
          <w:szCs w:val="22"/>
        </w:rPr>
        <w:lastRenderedPageBreak/>
        <w:t>Drasgow</w:t>
      </w:r>
      <w:proofErr w:type="spellEnd"/>
      <w:r w:rsidRPr="0036798C">
        <w:rPr>
          <w:rFonts w:ascii="Times New Roman" w:eastAsia="Times New Roman" w:hAnsi="Times New Roman" w:cs="Times New Roman"/>
          <w:color w:val="000000" w:themeColor="text1"/>
          <w:sz w:val="22"/>
          <w:szCs w:val="22"/>
        </w:rPr>
        <w:t>, F. (1984).</w:t>
      </w:r>
      <w:proofErr w:type="gramEnd"/>
      <w:r w:rsidRPr="0036798C">
        <w:rPr>
          <w:rFonts w:ascii="Times New Roman" w:eastAsia="Times New Roman" w:hAnsi="Times New Roman" w:cs="Times New Roman"/>
          <w:color w:val="000000" w:themeColor="text1"/>
          <w:sz w:val="22"/>
          <w:szCs w:val="22"/>
        </w:rPr>
        <w:t xml:space="preserve">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spellStart"/>
      <w:proofErr w:type="gramStart"/>
      <w:r w:rsidRPr="0036798C">
        <w:rPr>
          <w:rFonts w:ascii="Times New Roman" w:eastAsia="Times New Roman" w:hAnsi="Times New Roman" w:cs="Times New Roman"/>
          <w:color w:val="000000" w:themeColor="text1"/>
          <w:sz w:val="22"/>
          <w:szCs w:val="22"/>
        </w:rPr>
        <w:t>Drasgow</w:t>
      </w:r>
      <w:proofErr w:type="spellEnd"/>
      <w:r w:rsidRPr="0036798C">
        <w:rPr>
          <w:rFonts w:ascii="Times New Roman" w:eastAsia="Times New Roman" w:hAnsi="Times New Roman" w:cs="Times New Roman"/>
          <w:color w:val="000000" w:themeColor="text1"/>
          <w:sz w:val="22"/>
          <w:szCs w:val="22"/>
        </w:rPr>
        <w:t xml:space="preserve">, F., &amp; </w:t>
      </w:r>
      <w:proofErr w:type="spellStart"/>
      <w:r w:rsidRPr="0036798C">
        <w:rPr>
          <w:rFonts w:ascii="Times New Roman" w:eastAsia="Times New Roman" w:hAnsi="Times New Roman" w:cs="Times New Roman"/>
          <w:color w:val="000000" w:themeColor="text1"/>
          <w:sz w:val="22"/>
          <w:szCs w:val="22"/>
        </w:rPr>
        <w:t>Kanfer</w:t>
      </w:r>
      <w:proofErr w:type="spellEnd"/>
      <w:r w:rsidRPr="0036798C">
        <w:rPr>
          <w:rFonts w:ascii="Times New Roman" w:eastAsia="Times New Roman" w:hAnsi="Times New Roman" w:cs="Times New Roman"/>
          <w:color w:val="000000" w:themeColor="text1"/>
          <w:sz w:val="22"/>
          <w:szCs w:val="22"/>
        </w:rPr>
        <w:t>, R. (1985).</w:t>
      </w:r>
      <w:proofErr w:type="gramEnd"/>
      <w:r w:rsidRPr="0036798C">
        <w:rPr>
          <w:rFonts w:ascii="Times New Roman" w:eastAsia="Times New Roman" w:hAnsi="Times New Roman" w:cs="Times New Roman"/>
          <w:color w:val="000000" w:themeColor="text1"/>
          <w:sz w:val="22"/>
          <w:szCs w:val="22"/>
        </w:rPr>
        <w:t xml:space="preserve"> </w:t>
      </w:r>
      <w:proofErr w:type="gramStart"/>
      <w:r w:rsidRPr="0036798C">
        <w:rPr>
          <w:rFonts w:ascii="Times New Roman" w:eastAsia="Times New Roman" w:hAnsi="Times New Roman" w:cs="Times New Roman"/>
          <w:color w:val="000000" w:themeColor="text1"/>
          <w:sz w:val="22"/>
          <w:szCs w:val="22"/>
        </w:rPr>
        <w:t>Equivalence of psychological measurement in heterogeneous populations.</w:t>
      </w:r>
      <w:proofErr w:type="gramEnd"/>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proofErr w:type="gramStart"/>
      <w:r w:rsidRPr="0036798C">
        <w:rPr>
          <w:color w:val="000000" w:themeColor="text1"/>
          <w:sz w:val="22"/>
          <w:szCs w:val="22"/>
        </w:rPr>
        <w:t>Drasgow</w:t>
      </w:r>
      <w:proofErr w:type="spellEnd"/>
      <w:r w:rsidRPr="0036798C">
        <w:rPr>
          <w:color w:val="000000" w:themeColor="text1"/>
          <w:sz w:val="22"/>
          <w:szCs w:val="22"/>
        </w:rPr>
        <w:t>, F., &amp; Hulin, C. L. (1990).</w:t>
      </w:r>
      <w:proofErr w:type="gramEnd"/>
      <w:r w:rsidRPr="0036798C">
        <w:rPr>
          <w:color w:val="000000" w:themeColor="text1"/>
          <w:sz w:val="22"/>
          <w:szCs w:val="22"/>
        </w:rPr>
        <w:t xml:space="preserve"> </w:t>
      </w:r>
      <w:proofErr w:type="gramStart"/>
      <w:r w:rsidRPr="0036798C">
        <w:rPr>
          <w:color w:val="000000" w:themeColor="text1"/>
          <w:sz w:val="22"/>
          <w:szCs w:val="22"/>
        </w:rPr>
        <w:t>Item response theory.</w:t>
      </w:r>
      <w:proofErr w:type="gramEnd"/>
      <w:r w:rsidRPr="0036798C">
        <w:rPr>
          <w:color w:val="000000" w:themeColor="text1"/>
          <w:sz w:val="22"/>
          <w:szCs w:val="22"/>
        </w:rPr>
        <w:t xml:space="preserve"> </w:t>
      </w:r>
      <w:proofErr w:type="gramStart"/>
      <w:r w:rsidRPr="0036798C">
        <w:rPr>
          <w:color w:val="000000" w:themeColor="text1"/>
          <w:sz w:val="22"/>
          <w:szCs w:val="22"/>
        </w:rPr>
        <w:t xml:space="preserve">In M. D. </w:t>
      </w:r>
      <w:proofErr w:type="spellStart"/>
      <w:r w:rsidRPr="0036798C">
        <w:rPr>
          <w:color w:val="000000" w:themeColor="text1"/>
          <w:sz w:val="22"/>
          <w:szCs w:val="22"/>
        </w:rPr>
        <w:t>Dunnette</w:t>
      </w:r>
      <w:proofErr w:type="spellEnd"/>
      <w:r w:rsidRPr="0036798C">
        <w:rPr>
          <w:color w:val="000000" w:themeColor="text1"/>
          <w:sz w:val="22"/>
          <w:szCs w:val="22"/>
        </w:rPr>
        <w:t>,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w:t>
      </w:r>
      <w:proofErr w:type="gramEnd"/>
      <w:r w:rsidRPr="0036798C">
        <w:rPr>
          <w:i/>
          <w:iCs/>
          <w:color w:val="000000" w:themeColor="text1"/>
          <w:sz w:val="22"/>
          <w:szCs w:val="22"/>
        </w:rPr>
        <w:t xml:space="preserve"> (2nd </w:t>
      </w:r>
      <w:proofErr w:type="gramStart"/>
      <w:r w:rsidRPr="0036798C">
        <w:rPr>
          <w:i/>
          <w:iCs/>
          <w:color w:val="000000" w:themeColor="text1"/>
          <w:sz w:val="22"/>
          <w:szCs w:val="22"/>
        </w:rPr>
        <w:t>ed</w:t>
      </w:r>
      <w:proofErr w:type="gramEnd"/>
      <w:r w:rsidRPr="0036798C">
        <w:rPr>
          <w:i/>
          <w:iCs/>
          <w:color w:val="000000" w:themeColor="text1"/>
          <w:sz w:val="22"/>
          <w:szCs w:val="22"/>
        </w:rPr>
        <w:t>.)</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r w:rsidRPr="0036798C">
        <w:rPr>
          <w:color w:val="000000" w:themeColor="text1"/>
          <w:sz w:val="22"/>
          <w:szCs w:val="22"/>
        </w:rPr>
        <w:t>Drasgow</w:t>
      </w:r>
      <w:proofErr w:type="spellEnd"/>
      <w:r w:rsidRPr="0036798C">
        <w:rPr>
          <w:color w:val="000000" w:themeColor="text1"/>
          <w:sz w:val="22"/>
          <w:szCs w:val="22"/>
        </w:rPr>
        <w:t xml:space="preserve">, F., </w:t>
      </w:r>
      <w:proofErr w:type="spellStart"/>
      <w:r w:rsidRPr="0036798C">
        <w:rPr>
          <w:color w:val="000000" w:themeColor="text1"/>
          <w:sz w:val="22"/>
          <w:szCs w:val="22"/>
        </w:rPr>
        <w:t>Chernyshenko</w:t>
      </w:r>
      <w:proofErr w:type="spellEnd"/>
      <w:r w:rsidRPr="0036798C">
        <w:rPr>
          <w:color w:val="000000" w:themeColor="text1"/>
          <w:sz w:val="22"/>
          <w:szCs w:val="22"/>
        </w:rPr>
        <w:t xml:space="preserve">, O. S., &amp; Stark, S. (2010). 75 years after Likert: </w:t>
      </w:r>
      <w:proofErr w:type="spellStart"/>
      <w:r w:rsidRPr="0036798C">
        <w:rPr>
          <w:color w:val="000000" w:themeColor="text1"/>
          <w:sz w:val="22"/>
          <w:szCs w:val="22"/>
        </w:rPr>
        <w:t>Thurstone</w:t>
      </w:r>
      <w:proofErr w:type="spellEnd"/>
      <w:r w:rsidRPr="0036798C">
        <w:rPr>
          <w:color w:val="000000" w:themeColor="text1"/>
          <w:sz w:val="22"/>
          <w:szCs w:val="22"/>
        </w:rPr>
        <w:t xml:space="preserv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rPr>
        <w:t>Ellis, B. B., Becker, P., &amp; Kimmel, H. D. (1993).</w:t>
      </w:r>
      <w:proofErr w:type="gramEnd"/>
      <w:r w:rsidRPr="0036798C">
        <w:rPr>
          <w:rFonts w:ascii="Times New Roman" w:eastAsia="Times New Roman" w:hAnsi="Times New Roman" w:cs="Times New Roman"/>
          <w:color w:val="000000" w:themeColor="text1"/>
          <w:sz w:val="22"/>
          <w:szCs w:val="22"/>
        </w:rPr>
        <w:t xml:space="preserve"> </w:t>
      </w:r>
      <w:proofErr w:type="gramStart"/>
      <w:r w:rsidRPr="0036798C">
        <w:rPr>
          <w:rFonts w:ascii="Times New Roman" w:eastAsia="Times New Roman" w:hAnsi="Times New Roman" w:cs="Times New Roman"/>
          <w:color w:val="000000" w:themeColor="text1"/>
          <w:sz w:val="22"/>
          <w:szCs w:val="22"/>
        </w:rPr>
        <w:t>An item response theory evaluation of an English version of the trier personality inventory (TPI).</w:t>
      </w:r>
      <w:proofErr w:type="gramEnd"/>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w:t>
      </w:r>
      <w:proofErr w:type="gramStart"/>
      <w:r w:rsidRPr="0036798C">
        <w:rPr>
          <w:color w:val="000000" w:themeColor="text1"/>
          <w:sz w:val="22"/>
          <w:szCs w:val="22"/>
        </w:rPr>
        <w:t>The development of markers for the big-five factor structure.</w:t>
      </w:r>
      <w:proofErr w:type="gramEnd"/>
      <w:r w:rsidRPr="0036798C">
        <w:rPr>
          <w:color w:val="000000" w:themeColor="text1"/>
          <w:sz w:val="22"/>
          <w:szCs w:val="22"/>
        </w:rPr>
        <w:t xml:space="preserv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Johnson, J. A., Eber, H. W., Hogan, R., Ashton, M. C., </w:t>
      </w:r>
      <w:proofErr w:type="spellStart"/>
      <w:r w:rsidRPr="0036798C">
        <w:rPr>
          <w:color w:val="000000" w:themeColor="text1"/>
          <w:sz w:val="22"/>
          <w:szCs w:val="22"/>
        </w:rPr>
        <w:t>Cloninger</w:t>
      </w:r>
      <w:proofErr w:type="spellEnd"/>
      <w:r w:rsidRPr="0036798C">
        <w:rPr>
          <w:color w:val="000000" w:themeColor="text1"/>
          <w:sz w:val="22"/>
          <w:szCs w:val="22"/>
        </w:rPr>
        <w:t xml:space="preserve">, C. R., &amp; Gough, H. G. (2006). </w:t>
      </w:r>
      <w:proofErr w:type="gramStart"/>
      <w:r w:rsidRPr="0036798C">
        <w:rPr>
          <w:color w:val="000000" w:themeColor="text1"/>
          <w:sz w:val="22"/>
          <w:szCs w:val="22"/>
        </w:rPr>
        <w:t>The international personality item pool and the future of public-domain personality measures.</w:t>
      </w:r>
      <w:proofErr w:type="gramEnd"/>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lastRenderedPageBreak/>
        <w:t xml:space="preserve">Hambleton, R. K., </w:t>
      </w:r>
      <w:proofErr w:type="spellStart"/>
      <w:r w:rsidRPr="0036798C">
        <w:rPr>
          <w:color w:val="000000" w:themeColor="text1"/>
          <w:sz w:val="22"/>
          <w:szCs w:val="22"/>
        </w:rPr>
        <w:t>Swaminathan</w:t>
      </w:r>
      <w:proofErr w:type="spellEnd"/>
      <w:r w:rsidRPr="0036798C">
        <w:rPr>
          <w:color w:val="000000" w:themeColor="text1"/>
          <w:sz w:val="22"/>
          <w:szCs w:val="22"/>
        </w:rPr>
        <w:t>, H., &amp; Rogers, H. J. (1991).</w:t>
      </w:r>
      <w:proofErr w:type="gramEnd"/>
      <w:r w:rsidRPr="0036798C">
        <w:rPr>
          <w:rStyle w:val="apple-converted-space"/>
          <w:color w:val="000000" w:themeColor="text1"/>
          <w:sz w:val="22"/>
          <w:szCs w:val="22"/>
        </w:rPr>
        <w:t> </w:t>
      </w:r>
      <w:proofErr w:type="gramStart"/>
      <w:r w:rsidRPr="0036798C">
        <w:rPr>
          <w:i/>
          <w:iCs/>
          <w:color w:val="000000" w:themeColor="text1"/>
          <w:sz w:val="22"/>
          <w:szCs w:val="22"/>
        </w:rPr>
        <w:t>Fundamentals of item response theory.</w:t>
      </w:r>
      <w:proofErr w:type="gramEnd"/>
      <w:r w:rsidRPr="0036798C">
        <w:rPr>
          <w:rStyle w:val="apple-converted-space"/>
          <w:color w:val="000000" w:themeColor="text1"/>
          <w:sz w:val="22"/>
          <w:szCs w:val="22"/>
        </w:rPr>
        <w:t> </w:t>
      </w:r>
      <w:r w:rsidRPr="0036798C">
        <w:rPr>
          <w:color w:val="000000" w:themeColor="text1"/>
          <w:sz w:val="22"/>
          <w:szCs w:val="22"/>
        </w:rPr>
        <w:t xml:space="preserve">Sage Publications, </w:t>
      </w:r>
      <w:proofErr w:type="spellStart"/>
      <w:r w:rsidRPr="0036798C">
        <w:rPr>
          <w:color w:val="000000" w:themeColor="text1"/>
          <w:sz w:val="22"/>
          <w:szCs w:val="22"/>
        </w:rPr>
        <w:t>Inc</w:t>
      </w:r>
      <w:proofErr w:type="spellEnd"/>
      <w:r w:rsidRPr="0036798C">
        <w:rPr>
          <w:color w:val="000000" w:themeColor="text1"/>
          <w:sz w:val="22"/>
          <w:szCs w:val="22"/>
        </w:rPr>
        <w:t>,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rPr>
        <w:t>Hogan, J., &amp; Holland, B. (2003).</w:t>
      </w:r>
      <w:proofErr w:type="gramEnd"/>
      <w:r w:rsidRPr="0036798C">
        <w:rPr>
          <w:rFonts w:ascii="Times New Roman" w:eastAsia="Times New Roman" w:hAnsi="Times New Roman" w:cs="Times New Roman"/>
          <w:color w:val="000000" w:themeColor="text1"/>
          <w:sz w:val="22"/>
          <w:szCs w:val="22"/>
        </w:rPr>
        <w:t xml:space="preserve"> </w:t>
      </w:r>
      <w:proofErr w:type="gramStart"/>
      <w:r w:rsidRPr="0036798C">
        <w:rPr>
          <w:rFonts w:ascii="Times New Roman" w:eastAsia="Times New Roman" w:hAnsi="Times New Roman" w:cs="Times New Roman"/>
          <w:color w:val="000000" w:themeColor="text1"/>
          <w:sz w:val="22"/>
          <w:szCs w:val="22"/>
        </w:rPr>
        <w:t xml:space="preserve">Using theory to evaluate personality and job-performance relations: A </w:t>
      </w:r>
      <w:proofErr w:type="spellStart"/>
      <w:r w:rsidRPr="0036798C">
        <w:rPr>
          <w:rFonts w:ascii="Times New Roman" w:eastAsia="Times New Roman" w:hAnsi="Times New Roman" w:cs="Times New Roman"/>
          <w:color w:val="000000" w:themeColor="text1"/>
          <w:sz w:val="22"/>
          <w:szCs w:val="22"/>
        </w:rPr>
        <w:t>socioanalytic</w:t>
      </w:r>
      <w:proofErr w:type="spellEnd"/>
      <w:r w:rsidRPr="0036798C">
        <w:rPr>
          <w:rFonts w:ascii="Times New Roman" w:eastAsia="Times New Roman" w:hAnsi="Times New Roman" w:cs="Times New Roman"/>
          <w:color w:val="000000" w:themeColor="text1"/>
          <w:sz w:val="22"/>
          <w:szCs w:val="22"/>
        </w:rPr>
        <w:t xml:space="preserve"> perspective.</w:t>
      </w:r>
      <w:proofErr w:type="gramEnd"/>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shd w:val="clear" w:color="auto" w:fill="FFFFFF"/>
        </w:rPr>
        <w:t>Horn, J. L., &amp; McArdle, J. J. (1992).</w:t>
      </w:r>
      <w:proofErr w:type="gramEnd"/>
      <w:r w:rsidRPr="0036798C">
        <w:rPr>
          <w:rFonts w:ascii="Times New Roman" w:eastAsia="Times New Roman" w:hAnsi="Times New Roman" w:cs="Times New Roman"/>
          <w:color w:val="000000" w:themeColor="text1"/>
          <w:sz w:val="22"/>
          <w:szCs w:val="22"/>
          <w:shd w:val="clear" w:color="auto" w:fill="FFFFFF"/>
        </w:rPr>
        <w:t xml:space="preserve"> </w:t>
      </w:r>
      <w:proofErr w:type="gramStart"/>
      <w:r w:rsidRPr="0036798C">
        <w:rPr>
          <w:rFonts w:ascii="Times New Roman" w:eastAsia="Times New Roman" w:hAnsi="Times New Roman" w:cs="Times New Roman"/>
          <w:color w:val="000000" w:themeColor="text1"/>
          <w:sz w:val="22"/>
          <w:szCs w:val="22"/>
          <w:shd w:val="clear" w:color="auto" w:fill="FFFFFF"/>
        </w:rPr>
        <w:t>A practical and theoretical guide to measurement invariance in aging research.</w:t>
      </w:r>
      <w:proofErr w:type="gramEnd"/>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Huang, C. D., Church, A. T., &amp; </w:t>
      </w:r>
      <w:proofErr w:type="spellStart"/>
      <w:r w:rsidRPr="0036798C">
        <w:rPr>
          <w:rFonts w:ascii="Times New Roman" w:eastAsia="Times New Roman" w:hAnsi="Times New Roman" w:cs="Times New Roman"/>
          <w:color w:val="000000" w:themeColor="text1"/>
          <w:sz w:val="22"/>
          <w:szCs w:val="22"/>
        </w:rPr>
        <w:t>Katigbak</w:t>
      </w:r>
      <w:proofErr w:type="spellEnd"/>
      <w:r w:rsidRPr="0036798C">
        <w:rPr>
          <w:rFonts w:ascii="Times New Roman" w:eastAsia="Times New Roman" w:hAnsi="Times New Roman" w:cs="Times New Roman"/>
          <w:color w:val="000000" w:themeColor="text1"/>
          <w:sz w:val="22"/>
          <w:szCs w:val="22"/>
        </w:rPr>
        <w:t xml:space="preserve">, M. S. (1997). </w:t>
      </w:r>
      <w:proofErr w:type="gramStart"/>
      <w:r w:rsidRPr="0036798C">
        <w:rPr>
          <w:rFonts w:ascii="Times New Roman" w:eastAsia="Times New Roman" w:hAnsi="Times New Roman" w:cs="Times New Roman"/>
          <w:color w:val="000000" w:themeColor="text1"/>
          <w:sz w:val="22"/>
          <w:szCs w:val="22"/>
        </w:rPr>
        <w:t>Identifying cultural differences in items and traits: Differential item functioning in the NEO personality inventory.</w:t>
      </w:r>
      <w:proofErr w:type="gramEnd"/>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proofErr w:type="spellStart"/>
      <w:proofErr w:type="gramStart"/>
      <w:r w:rsidRPr="0036798C">
        <w:rPr>
          <w:rFonts w:ascii="Times New Roman" w:eastAsia="Times New Roman" w:hAnsi="Times New Roman" w:cs="Times New Roman"/>
          <w:color w:val="000000" w:themeColor="text1"/>
          <w:sz w:val="22"/>
          <w:szCs w:val="22"/>
        </w:rPr>
        <w:t>Hurtz</w:t>
      </w:r>
      <w:proofErr w:type="spellEnd"/>
      <w:r w:rsidRPr="0036798C">
        <w:rPr>
          <w:rFonts w:ascii="Times New Roman" w:eastAsia="Times New Roman" w:hAnsi="Times New Roman" w:cs="Times New Roman"/>
          <w:color w:val="000000" w:themeColor="text1"/>
          <w:sz w:val="22"/>
          <w:szCs w:val="22"/>
        </w:rPr>
        <w:t>, G. M., &amp; Donovan, J. J. (2000).</w:t>
      </w:r>
      <w:proofErr w:type="gramEnd"/>
      <w:r w:rsidRPr="0036798C">
        <w:rPr>
          <w:rFonts w:ascii="Times New Roman" w:eastAsia="Times New Roman" w:hAnsi="Times New Roman" w:cs="Times New Roman"/>
          <w:color w:val="000000" w:themeColor="text1"/>
          <w:sz w:val="22"/>
          <w:szCs w:val="22"/>
        </w:rPr>
        <w:t xml:space="preserve">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rPr>
        <w:t xml:space="preserve">Judge, T. A., Bono, J. E., </w:t>
      </w:r>
      <w:proofErr w:type="spellStart"/>
      <w:r w:rsidRPr="0036798C">
        <w:rPr>
          <w:rFonts w:ascii="Times New Roman" w:eastAsia="Times New Roman" w:hAnsi="Times New Roman" w:cs="Times New Roman"/>
          <w:color w:val="000000" w:themeColor="text1"/>
          <w:sz w:val="22"/>
          <w:szCs w:val="22"/>
        </w:rPr>
        <w:t>Ilies</w:t>
      </w:r>
      <w:proofErr w:type="spellEnd"/>
      <w:r w:rsidRPr="0036798C">
        <w:rPr>
          <w:rFonts w:ascii="Times New Roman" w:eastAsia="Times New Roman" w:hAnsi="Times New Roman" w:cs="Times New Roman"/>
          <w:color w:val="000000" w:themeColor="text1"/>
          <w:sz w:val="22"/>
          <w:szCs w:val="22"/>
        </w:rPr>
        <w:t>, R., &amp; Gerhardt, M. W. (2002).</w:t>
      </w:r>
      <w:proofErr w:type="gramEnd"/>
      <w:r w:rsidRPr="0036798C">
        <w:rPr>
          <w:rFonts w:ascii="Times New Roman" w:eastAsia="Times New Roman" w:hAnsi="Times New Roman" w:cs="Times New Roman"/>
          <w:color w:val="000000" w:themeColor="text1"/>
          <w:sz w:val="22"/>
          <w:szCs w:val="22"/>
        </w:rPr>
        <w:t xml:space="preserve">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proofErr w:type="gramStart"/>
      <w:r w:rsidRPr="0036798C">
        <w:rPr>
          <w:rFonts w:ascii="Times New Roman" w:eastAsia="Times New Roman" w:hAnsi="Times New Roman" w:cs="Times New Roman"/>
          <w:i/>
          <w:iCs/>
          <w:color w:val="000000" w:themeColor="text1"/>
          <w:sz w:val="22"/>
          <w:szCs w:val="22"/>
        </w:rPr>
        <w:t>,87</w:t>
      </w:r>
      <w:proofErr w:type="gramEnd"/>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rPr>
        <w:t>Judge, T. A., Heller, D., &amp; Mount, M. K. (2002).</w:t>
      </w:r>
      <w:proofErr w:type="gramEnd"/>
      <w:r w:rsidRPr="0036798C">
        <w:rPr>
          <w:rFonts w:ascii="Times New Roman" w:eastAsia="Times New Roman" w:hAnsi="Times New Roman" w:cs="Times New Roman"/>
          <w:color w:val="000000" w:themeColor="text1"/>
          <w:sz w:val="22"/>
          <w:szCs w:val="22"/>
        </w:rPr>
        <w:t xml:space="preserve">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proofErr w:type="gramStart"/>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w:t>
      </w:r>
      <w:proofErr w:type="gramEnd"/>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proofErr w:type="spellStart"/>
      <w:proofErr w:type="gramStart"/>
      <w:r w:rsidRPr="0036798C">
        <w:rPr>
          <w:rFonts w:ascii="Times New Roman" w:hAnsi="Times New Roman" w:cs="Times New Roman"/>
          <w:color w:val="000000" w:themeColor="text1"/>
          <w:sz w:val="22"/>
          <w:szCs w:val="22"/>
        </w:rPr>
        <w:t>Kosinski</w:t>
      </w:r>
      <w:proofErr w:type="spellEnd"/>
      <w:r w:rsidRPr="0036798C">
        <w:rPr>
          <w:rFonts w:ascii="Times New Roman" w:hAnsi="Times New Roman" w:cs="Times New Roman"/>
          <w:color w:val="000000" w:themeColor="text1"/>
          <w:sz w:val="22"/>
          <w:szCs w:val="22"/>
        </w:rPr>
        <w:t>, M. (2009).</w:t>
      </w:r>
      <w:proofErr w:type="gramEnd"/>
      <w:r w:rsidRPr="0036798C">
        <w:rPr>
          <w:rFonts w:ascii="Times New Roman" w:hAnsi="Times New Roman" w:cs="Times New Roman"/>
          <w:color w:val="000000" w:themeColor="text1"/>
          <w:sz w:val="22"/>
          <w:szCs w:val="22"/>
        </w:rPr>
        <w:t xml:space="preserve"> Application of the dominance and ideal point IRT models to the extraversion scale from the IPIP Big Five Personality Questionnaire. (</w:t>
      </w:r>
      <w:proofErr w:type="spellStart"/>
      <w:r w:rsidRPr="0036798C">
        <w:rPr>
          <w:rFonts w:ascii="Times New Roman" w:hAnsi="Times New Roman" w:cs="Times New Roman"/>
          <w:color w:val="000000" w:themeColor="text1"/>
          <w:sz w:val="22"/>
          <w:szCs w:val="22"/>
        </w:rPr>
        <w:t>Mphil</w:t>
      </w:r>
      <w:proofErr w:type="spellEnd"/>
      <w:r w:rsidRPr="0036798C">
        <w:rPr>
          <w:rFonts w:ascii="Times New Roman" w:hAnsi="Times New Roman" w:cs="Times New Roman"/>
          <w:color w:val="000000" w:themeColor="text1"/>
          <w:sz w:val="22"/>
          <w:szCs w:val="22"/>
        </w:rPr>
        <w:t xml:space="preserve"> Dissertation) Cam- </w:t>
      </w:r>
      <w:proofErr w:type="gramStart"/>
      <w:r w:rsidRPr="0036798C">
        <w:rPr>
          <w:rFonts w:ascii="Times New Roman" w:hAnsi="Times New Roman" w:cs="Times New Roman"/>
          <w:color w:val="000000" w:themeColor="text1"/>
          <w:sz w:val="22"/>
          <w:szCs w:val="22"/>
        </w:rPr>
        <w:t>bridge</w:t>
      </w:r>
      <w:proofErr w:type="gramEnd"/>
      <w:r w:rsidRPr="0036798C">
        <w:rPr>
          <w:rFonts w:ascii="Times New Roman" w:hAnsi="Times New Roman" w:cs="Times New Roman"/>
          <w:color w:val="000000" w:themeColor="text1"/>
          <w:sz w:val="22"/>
          <w:szCs w:val="22"/>
        </w:rPr>
        <w:t xml:space="preserve"> University. </w:t>
      </w:r>
      <w:r w:rsidRPr="0036798C">
        <w:rPr>
          <w:rFonts w:ascii="Times New Roman" w:hAnsi="Times New Roman" w:cs="Times New Roman"/>
          <w:color w:val="000000" w:themeColor="text1"/>
          <w:sz w:val="22"/>
          <w:szCs w:val="22"/>
        </w:rPr>
        <w:lastRenderedPageBreak/>
        <w:t>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r w:rsidRPr="0036798C">
        <w:rPr>
          <w:color w:val="000000" w:themeColor="text1"/>
          <w:sz w:val="22"/>
          <w:szCs w:val="22"/>
        </w:rPr>
        <w:t>LaPalme</w:t>
      </w:r>
      <w:proofErr w:type="spellEnd"/>
      <w:r w:rsidRPr="0036798C">
        <w:rPr>
          <w:color w:val="000000" w:themeColor="text1"/>
          <w:sz w:val="22"/>
          <w:szCs w:val="22"/>
        </w:rPr>
        <w:t xml:space="preserve">, M. L., Wang, W., Joseph, D. L., </w:t>
      </w:r>
      <w:proofErr w:type="spellStart"/>
      <w:r w:rsidRPr="0036798C">
        <w:rPr>
          <w:color w:val="000000" w:themeColor="text1"/>
          <w:sz w:val="22"/>
          <w:szCs w:val="22"/>
        </w:rPr>
        <w:t>Saklofske</w:t>
      </w:r>
      <w:proofErr w:type="spellEnd"/>
      <w:r w:rsidRPr="0036798C">
        <w:rPr>
          <w:color w:val="000000" w:themeColor="text1"/>
          <w:sz w:val="22"/>
          <w:szCs w:val="22"/>
        </w:rPr>
        <w:t>,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proofErr w:type="gramStart"/>
      <w:r w:rsidRPr="0036798C">
        <w:rPr>
          <w:rFonts w:eastAsia="Times New Roman"/>
          <w:color w:val="000000" w:themeColor="text1"/>
          <w:sz w:val="22"/>
          <w:szCs w:val="22"/>
        </w:rPr>
        <w:t xml:space="preserve">Le, K., Donnellan, M. B., </w:t>
      </w:r>
      <w:proofErr w:type="spellStart"/>
      <w:r w:rsidRPr="0036798C">
        <w:rPr>
          <w:rFonts w:eastAsia="Times New Roman"/>
          <w:color w:val="000000" w:themeColor="text1"/>
          <w:sz w:val="22"/>
          <w:szCs w:val="22"/>
        </w:rPr>
        <w:t>Spilman</w:t>
      </w:r>
      <w:proofErr w:type="spellEnd"/>
      <w:r w:rsidRPr="0036798C">
        <w:rPr>
          <w:rFonts w:eastAsia="Times New Roman"/>
          <w:color w:val="000000" w:themeColor="text1"/>
          <w:sz w:val="22"/>
          <w:szCs w:val="22"/>
        </w:rPr>
        <w:t>, S. K., Garcia, O. P., &amp; Conger, R. (2014).</w:t>
      </w:r>
      <w:proofErr w:type="gramEnd"/>
      <w:r w:rsidRPr="0036798C">
        <w:rPr>
          <w:rFonts w:eastAsia="Times New Roman"/>
          <w:color w:val="000000" w:themeColor="text1"/>
          <w:sz w:val="22"/>
          <w:szCs w:val="22"/>
        </w:rPr>
        <w:t xml:space="preserve">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Likert, R. (1932). </w:t>
      </w:r>
      <w:proofErr w:type="gramStart"/>
      <w:r w:rsidRPr="0036798C">
        <w:rPr>
          <w:color w:val="000000" w:themeColor="text1"/>
          <w:sz w:val="22"/>
          <w:szCs w:val="22"/>
        </w:rPr>
        <w:t>A technique for the measurement of attitudes.</w:t>
      </w:r>
      <w:proofErr w:type="gramEnd"/>
      <w:r w:rsidRPr="0036798C">
        <w:rPr>
          <w:rStyle w:val="apple-converted-space"/>
          <w:i/>
          <w:iCs/>
          <w:color w:val="000000" w:themeColor="text1"/>
          <w:sz w:val="22"/>
          <w:szCs w:val="22"/>
        </w:rPr>
        <w:t> </w:t>
      </w:r>
      <w:proofErr w:type="gramStart"/>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w:t>
      </w:r>
      <w:proofErr w:type="gramEnd"/>
      <w:r w:rsidRPr="0036798C">
        <w:rPr>
          <w:color w:val="000000" w:themeColor="text1"/>
          <w:sz w:val="22"/>
          <w:szCs w:val="22"/>
        </w:rPr>
        <w:t xml:space="preserve">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 xml:space="preserve">Lopez Rivas, G. E., Stark, S., &amp; </w:t>
      </w:r>
      <w:proofErr w:type="spellStart"/>
      <w:r w:rsidRPr="0036798C">
        <w:rPr>
          <w:color w:val="000000" w:themeColor="text1"/>
          <w:sz w:val="22"/>
          <w:szCs w:val="22"/>
        </w:rPr>
        <w:t>Chernyshenko</w:t>
      </w:r>
      <w:proofErr w:type="spellEnd"/>
      <w:r w:rsidRPr="0036798C">
        <w:rPr>
          <w:color w:val="000000" w:themeColor="text1"/>
          <w:sz w:val="22"/>
          <w:szCs w:val="22"/>
        </w:rPr>
        <w:t>, O. S. (2009).</w:t>
      </w:r>
      <w:proofErr w:type="gramEnd"/>
      <w:r w:rsidRPr="0036798C">
        <w:rPr>
          <w:color w:val="000000" w:themeColor="text1"/>
          <w:sz w:val="22"/>
          <w:szCs w:val="22"/>
        </w:rPr>
        <w:t xml:space="preserve"> The effects of referent item parameters on differential item functioning detection using the free baseline likelihood ratio test.</w:t>
      </w:r>
      <w:r w:rsidRPr="0036798C">
        <w:rPr>
          <w:rStyle w:val="apple-converted-space"/>
          <w:i/>
          <w:iCs/>
          <w:color w:val="000000" w:themeColor="text1"/>
          <w:sz w:val="22"/>
          <w:szCs w:val="22"/>
        </w:rPr>
        <w:t> </w:t>
      </w:r>
      <w:proofErr w:type="gramStart"/>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w:t>
      </w:r>
      <w:proofErr w:type="gramEnd"/>
      <w:r w:rsidRPr="0036798C">
        <w:rPr>
          <w:color w:val="000000" w:themeColor="text1"/>
          <w:sz w:val="22"/>
          <w:szCs w:val="22"/>
        </w:rPr>
        <w:t xml:space="preserve">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Maurer, T. J., Raju, N. S., &amp; Collins, W. C. (1998).</w:t>
      </w:r>
      <w:proofErr w:type="gramEnd"/>
      <w:r w:rsidRPr="0036798C">
        <w:rPr>
          <w:color w:val="000000" w:themeColor="text1"/>
          <w:sz w:val="22"/>
          <w:szCs w:val="22"/>
        </w:rPr>
        <w:t xml:space="preserve">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rPr>
        <w:t>Nye, C. D., Roberts, B. W., Saucier, G., &amp; Zhou, X. (2008).</w:t>
      </w:r>
      <w:proofErr w:type="gramEnd"/>
      <w:r w:rsidRPr="0036798C">
        <w:rPr>
          <w:rFonts w:ascii="Times New Roman" w:eastAsia="Times New Roman" w:hAnsi="Times New Roman" w:cs="Times New Roman"/>
          <w:color w:val="000000" w:themeColor="text1"/>
          <w:sz w:val="22"/>
          <w:szCs w:val="22"/>
        </w:rPr>
        <w:t xml:space="preserve"> </w:t>
      </w:r>
      <w:proofErr w:type="gramStart"/>
      <w:r w:rsidRPr="0036798C">
        <w:rPr>
          <w:rFonts w:ascii="Times New Roman" w:eastAsia="Times New Roman" w:hAnsi="Times New Roman" w:cs="Times New Roman"/>
          <w:color w:val="000000" w:themeColor="text1"/>
          <w:sz w:val="22"/>
          <w:szCs w:val="22"/>
        </w:rPr>
        <w:t>Testing the measurement equivalence of personality adjective items across cultures.</w:t>
      </w:r>
      <w:proofErr w:type="gramEnd"/>
      <w:r w:rsidRPr="0036798C">
        <w:rPr>
          <w:rFonts w:ascii="Times New Roman" w:eastAsia="Times New Roman" w:hAnsi="Times New Roman" w:cs="Times New Roman"/>
          <w:color w:val="000000" w:themeColor="text1"/>
          <w:sz w:val="22"/>
          <w:szCs w:val="22"/>
        </w:rPr>
        <w:t xml:space="preserve">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Nye, C. D. (2011).</w:t>
      </w:r>
      <w:r w:rsidRPr="0036798C">
        <w:rPr>
          <w:rStyle w:val="apple-converted-space"/>
          <w:color w:val="000000" w:themeColor="text1"/>
          <w:sz w:val="22"/>
          <w:szCs w:val="22"/>
        </w:rPr>
        <w:t> </w:t>
      </w:r>
      <w:proofErr w:type="gramStart"/>
      <w:r w:rsidRPr="0036798C">
        <w:rPr>
          <w:i/>
          <w:iCs/>
          <w:color w:val="000000" w:themeColor="text1"/>
          <w:sz w:val="22"/>
          <w:szCs w:val="22"/>
        </w:rPr>
        <w:t>The development and validation of effect size measures for IRT and CFA studies of measurement equivalence.</w:t>
      </w:r>
      <w:proofErr w:type="gramEnd"/>
      <w:r w:rsidRPr="0036798C">
        <w:rPr>
          <w:rStyle w:val="apple-converted-space"/>
          <w:i/>
          <w:iCs/>
          <w:color w:val="000000" w:themeColor="text1"/>
          <w:sz w:val="22"/>
          <w:szCs w:val="22"/>
        </w:rPr>
        <w:t> </w:t>
      </w:r>
      <w:proofErr w:type="gramStart"/>
      <w:r w:rsidRPr="0036798C">
        <w:rPr>
          <w:color w:val="000000" w:themeColor="text1"/>
          <w:sz w:val="22"/>
          <w:szCs w:val="22"/>
        </w:rPr>
        <w:t xml:space="preserve">Available from </w:t>
      </w:r>
      <w:proofErr w:type="spellStart"/>
      <w:r w:rsidRPr="0036798C">
        <w:rPr>
          <w:color w:val="000000" w:themeColor="text1"/>
          <w:sz w:val="22"/>
          <w:szCs w:val="22"/>
        </w:rPr>
        <w:t>PsycINFO</w:t>
      </w:r>
      <w:proofErr w:type="spellEnd"/>
      <w:r w:rsidRPr="0036798C">
        <w:rPr>
          <w:color w:val="000000" w:themeColor="text1"/>
          <w:sz w:val="22"/>
          <w:szCs w:val="22"/>
        </w:rPr>
        <w:t>.</w:t>
      </w:r>
      <w:proofErr w:type="gramEnd"/>
      <w:r w:rsidRPr="0036798C">
        <w:rPr>
          <w:color w:val="000000" w:themeColor="text1"/>
          <w:sz w:val="22"/>
          <w:szCs w:val="22"/>
        </w:rPr>
        <w:t xml:space="preserve"> </w:t>
      </w:r>
      <w:proofErr w:type="gramStart"/>
      <w:r w:rsidRPr="0036798C">
        <w:rPr>
          <w:color w:val="000000" w:themeColor="text1"/>
          <w:sz w:val="22"/>
          <w:szCs w:val="22"/>
        </w:rPr>
        <w:t>(1269433733; 2012-99220-321).</w:t>
      </w:r>
      <w:proofErr w:type="gramEnd"/>
      <w:r w:rsidRPr="0036798C">
        <w:rPr>
          <w:color w:val="000000" w:themeColor="text1"/>
          <w:sz w:val="22"/>
          <w:szCs w:val="22"/>
        </w:rPr>
        <w:t xml:space="preserve">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 xml:space="preserve">O'Brien, E., &amp; </w:t>
      </w:r>
      <w:proofErr w:type="spellStart"/>
      <w:r w:rsidRPr="0036798C">
        <w:rPr>
          <w:color w:val="000000" w:themeColor="text1"/>
          <w:sz w:val="22"/>
          <w:szCs w:val="22"/>
        </w:rPr>
        <w:t>LaHuis</w:t>
      </w:r>
      <w:proofErr w:type="spellEnd"/>
      <w:r w:rsidRPr="0036798C">
        <w:rPr>
          <w:color w:val="000000" w:themeColor="text1"/>
          <w:sz w:val="22"/>
          <w:szCs w:val="22"/>
        </w:rPr>
        <w:t>, D. M. (2011).</w:t>
      </w:r>
      <w:proofErr w:type="gramEnd"/>
      <w:r w:rsidRPr="0036798C">
        <w:rPr>
          <w:color w:val="000000" w:themeColor="text1"/>
          <w:sz w:val="22"/>
          <w:szCs w:val="22"/>
        </w:rPr>
        <w:t xml:space="preserve"> Do applicants and incumbents respond to personality items similarly? </w:t>
      </w:r>
      <w:proofErr w:type="gramStart"/>
      <w:r w:rsidRPr="0036798C">
        <w:rPr>
          <w:color w:val="000000" w:themeColor="text1"/>
          <w:sz w:val="22"/>
          <w:szCs w:val="22"/>
        </w:rPr>
        <w:t>A comparison of dominance and ideal point response models.</w:t>
      </w:r>
      <w:proofErr w:type="gramEnd"/>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Raju, N. S., van, d. L., &amp; Fleer, P. F. (1995).</w:t>
      </w:r>
      <w:proofErr w:type="gramEnd"/>
      <w:r w:rsidRPr="0036798C">
        <w:rPr>
          <w:color w:val="000000" w:themeColor="text1"/>
          <w:sz w:val="22"/>
          <w:szCs w:val="22"/>
        </w:rPr>
        <w:t xml:space="preserve"> </w:t>
      </w:r>
      <w:proofErr w:type="gramStart"/>
      <w:r w:rsidRPr="0036798C">
        <w:rPr>
          <w:color w:val="000000" w:themeColor="text1"/>
          <w:sz w:val="22"/>
          <w:szCs w:val="22"/>
        </w:rPr>
        <w:t>IRT-based internal measures of differential functioning of items and tests.</w:t>
      </w:r>
      <w:proofErr w:type="gramEnd"/>
      <w:r w:rsidRPr="0036798C">
        <w:rPr>
          <w:rStyle w:val="apple-converted-space"/>
          <w:i/>
          <w:iCs/>
          <w:color w:val="000000" w:themeColor="text1"/>
          <w:sz w:val="22"/>
          <w:szCs w:val="22"/>
        </w:rPr>
        <w:t> </w:t>
      </w:r>
      <w:r w:rsidRPr="0036798C">
        <w:rPr>
          <w:i/>
          <w:iCs/>
          <w:color w:val="000000" w:themeColor="text1"/>
          <w:sz w:val="22"/>
          <w:szCs w:val="22"/>
        </w:rPr>
        <w:t>Applied Psychological Measurement</w:t>
      </w:r>
      <w:proofErr w:type="gramStart"/>
      <w:r w:rsidRPr="0036798C">
        <w:rPr>
          <w:i/>
          <w:iCs/>
          <w:color w:val="000000" w:themeColor="text1"/>
          <w:sz w:val="22"/>
          <w:szCs w:val="22"/>
        </w:rPr>
        <w:t>,19</w:t>
      </w:r>
      <w:proofErr w:type="gramEnd"/>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rPr>
        <w:t xml:space="preserve">Raju, N. S., </w:t>
      </w:r>
      <w:proofErr w:type="spellStart"/>
      <w:r w:rsidRPr="0036798C">
        <w:rPr>
          <w:rFonts w:ascii="Times New Roman" w:eastAsia="Times New Roman" w:hAnsi="Times New Roman" w:cs="Times New Roman"/>
          <w:color w:val="000000" w:themeColor="text1"/>
          <w:sz w:val="22"/>
          <w:szCs w:val="22"/>
        </w:rPr>
        <w:t>Laffitte</w:t>
      </w:r>
      <w:proofErr w:type="spellEnd"/>
      <w:r w:rsidRPr="0036798C">
        <w:rPr>
          <w:rFonts w:ascii="Times New Roman" w:eastAsia="Times New Roman" w:hAnsi="Times New Roman" w:cs="Times New Roman"/>
          <w:color w:val="000000" w:themeColor="text1"/>
          <w:sz w:val="22"/>
          <w:szCs w:val="22"/>
        </w:rPr>
        <w:t>, L. J., &amp; Byrne, B. M. (2002).</w:t>
      </w:r>
      <w:proofErr w:type="gramEnd"/>
      <w:r w:rsidRPr="0036798C">
        <w:rPr>
          <w:rFonts w:ascii="Times New Roman" w:eastAsia="Times New Roman" w:hAnsi="Times New Roman" w:cs="Times New Roman"/>
          <w:color w:val="000000" w:themeColor="text1"/>
          <w:sz w:val="22"/>
          <w:szCs w:val="22"/>
        </w:rPr>
        <w:t xml:space="preserve">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r w:rsidRPr="0036798C">
        <w:rPr>
          <w:color w:val="000000" w:themeColor="text1"/>
          <w:sz w:val="22"/>
          <w:szCs w:val="22"/>
        </w:rPr>
        <w:t>Reckase</w:t>
      </w:r>
      <w:proofErr w:type="spellEnd"/>
      <w:r w:rsidRPr="0036798C">
        <w:rPr>
          <w:color w:val="000000" w:themeColor="text1"/>
          <w:sz w:val="22"/>
          <w:szCs w:val="22"/>
        </w:rPr>
        <w:t xml:space="preserve">, M. D. (1979). </w:t>
      </w:r>
      <w:proofErr w:type="spellStart"/>
      <w:r w:rsidRPr="0036798C">
        <w:rPr>
          <w:color w:val="000000" w:themeColor="text1"/>
          <w:sz w:val="22"/>
          <w:szCs w:val="22"/>
        </w:rPr>
        <w:t>Unifactor</w:t>
      </w:r>
      <w:proofErr w:type="spellEnd"/>
      <w:r w:rsidRPr="0036798C">
        <w:rPr>
          <w:color w:val="000000" w:themeColor="text1"/>
          <w:sz w:val="22"/>
          <w:szCs w:val="22"/>
        </w:rPr>
        <w:t xml:space="preserve">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 xml:space="preserve">Roberts, J. S., Laughlin, J. E., &amp; </w:t>
      </w:r>
      <w:proofErr w:type="spellStart"/>
      <w:r w:rsidRPr="0036798C">
        <w:rPr>
          <w:color w:val="000000" w:themeColor="text1"/>
          <w:sz w:val="22"/>
          <w:szCs w:val="22"/>
        </w:rPr>
        <w:t>Wedell</w:t>
      </w:r>
      <w:proofErr w:type="spellEnd"/>
      <w:r w:rsidRPr="0036798C">
        <w:rPr>
          <w:color w:val="000000" w:themeColor="text1"/>
          <w:sz w:val="22"/>
          <w:szCs w:val="22"/>
        </w:rPr>
        <w:t>, D. H. (1999).</w:t>
      </w:r>
      <w:proofErr w:type="gramEnd"/>
      <w:r w:rsidRPr="0036798C">
        <w:rPr>
          <w:color w:val="000000" w:themeColor="text1"/>
          <w:sz w:val="22"/>
          <w:szCs w:val="22"/>
        </w:rPr>
        <w:t xml:space="preserve"> Validity issues in the Likert and </w:t>
      </w:r>
      <w:proofErr w:type="spellStart"/>
      <w:r w:rsidRPr="0036798C">
        <w:rPr>
          <w:color w:val="000000" w:themeColor="text1"/>
          <w:sz w:val="22"/>
          <w:szCs w:val="22"/>
        </w:rPr>
        <w:t>Thurstone</w:t>
      </w:r>
      <w:proofErr w:type="spellEnd"/>
      <w:r w:rsidRPr="0036798C">
        <w:rPr>
          <w:color w:val="000000" w:themeColor="text1"/>
          <w:sz w:val="22"/>
          <w:szCs w:val="22"/>
        </w:rPr>
        <w:t xml:space="preserv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Roberts, J. S., Donoghue, J. R., &amp; Laughlin, J. E. (2000).</w:t>
      </w:r>
      <w:proofErr w:type="gramEnd"/>
      <w:r w:rsidRPr="0036798C">
        <w:rPr>
          <w:color w:val="000000" w:themeColor="text1"/>
          <w:sz w:val="22"/>
          <w:szCs w:val="22"/>
        </w:rPr>
        <w:t xml:space="preserve"> A general item response theory model for unfolding unidimensional polytomous responses.</w:t>
      </w:r>
      <w:r w:rsidRPr="0036798C">
        <w:rPr>
          <w:rStyle w:val="apple-converted-space"/>
          <w:i/>
          <w:iCs/>
          <w:color w:val="000000" w:themeColor="text1"/>
          <w:sz w:val="22"/>
          <w:szCs w:val="22"/>
        </w:rPr>
        <w:t> </w:t>
      </w:r>
      <w:proofErr w:type="gramStart"/>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w:t>
      </w:r>
      <w:proofErr w:type="gramEnd"/>
      <w:r w:rsidRPr="0036798C">
        <w:rPr>
          <w:color w:val="000000" w:themeColor="text1"/>
          <w:sz w:val="22"/>
          <w:szCs w:val="22"/>
        </w:rPr>
        <w:t xml:space="preserve">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lastRenderedPageBreak/>
        <w:t xml:space="preserve">Salgado, J. F. (1997). The five factor model of personality and job performance in the </w:t>
      </w:r>
      <w:proofErr w:type="spellStart"/>
      <w:proofErr w:type="gramStart"/>
      <w:r w:rsidRPr="0036798C">
        <w:rPr>
          <w:rFonts w:eastAsia="Times New Roman"/>
          <w:color w:val="000000" w:themeColor="text1"/>
          <w:sz w:val="22"/>
          <w:szCs w:val="22"/>
        </w:rPr>
        <w:t>european</w:t>
      </w:r>
      <w:proofErr w:type="spellEnd"/>
      <w:proofErr w:type="gramEnd"/>
      <w:r w:rsidRPr="0036798C">
        <w:rPr>
          <w:rFonts w:eastAsia="Times New Roman"/>
          <w:color w:val="000000" w:themeColor="text1"/>
          <w:sz w:val="22"/>
          <w:szCs w:val="22"/>
        </w:rPr>
        <w:t xml:space="preserve">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Salgado, J. (2002). </w:t>
      </w:r>
      <w:proofErr w:type="gramStart"/>
      <w:r w:rsidRPr="0036798C">
        <w:rPr>
          <w:rFonts w:ascii="Times New Roman" w:eastAsia="Times New Roman" w:hAnsi="Times New Roman" w:cs="Times New Roman"/>
          <w:color w:val="000000" w:themeColor="text1"/>
          <w:sz w:val="22"/>
          <w:szCs w:val="22"/>
        </w:rPr>
        <w:t>The big five personality dimensions and counterproductive behaviors.</w:t>
      </w:r>
      <w:proofErr w:type="gramEnd"/>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spellStart"/>
      <w:proofErr w:type="gramStart"/>
      <w:r w:rsidRPr="0036798C">
        <w:rPr>
          <w:rFonts w:ascii="Times New Roman" w:eastAsia="Times New Roman" w:hAnsi="Times New Roman" w:cs="Times New Roman"/>
          <w:color w:val="000000" w:themeColor="text1"/>
          <w:sz w:val="22"/>
          <w:szCs w:val="22"/>
        </w:rPr>
        <w:t>Samejima</w:t>
      </w:r>
      <w:proofErr w:type="spellEnd"/>
      <w:r w:rsidRPr="0036798C">
        <w:rPr>
          <w:rFonts w:ascii="Times New Roman" w:eastAsia="Times New Roman" w:hAnsi="Times New Roman" w:cs="Times New Roman"/>
          <w:color w:val="000000" w:themeColor="text1"/>
          <w:sz w:val="22"/>
          <w:szCs w:val="22"/>
        </w:rPr>
        <w:t>, F. (1969).</w:t>
      </w:r>
      <w:proofErr w:type="gramEnd"/>
      <w:r w:rsidRPr="0036798C">
        <w:rPr>
          <w:rFonts w:ascii="Times New Roman" w:eastAsia="Times New Roman" w:hAnsi="Times New Roman" w:cs="Times New Roman"/>
          <w:color w:val="000000" w:themeColor="text1"/>
          <w:sz w:val="22"/>
          <w:szCs w:val="22"/>
        </w:rPr>
        <w:t xml:space="preserve"> </w:t>
      </w:r>
      <w:proofErr w:type="gramStart"/>
      <w:r w:rsidRPr="0036798C">
        <w:rPr>
          <w:rFonts w:ascii="Times New Roman" w:eastAsia="Times New Roman" w:hAnsi="Times New Roman" w:cs="Times New Roman"/>
          <w:color w:val="000000" w:themeColor="text1"/>
          <w:sz w:val="22"/>
          <w:szCs w:val="22"/>
        </w:rPr>
        <w:t>Estimation of Latent Ability Using a Response Pattern of Graded Scores (Psychometric Monograph No. 17).</w:t>
      </w:r>
      <w:proofErr w:type="gramEnd"/>
      <w:r w:rsidRPr="0036798C">
        <w:rPr>
          <w:rFonts w:ascii="Times New Roman" w:eastAsia="Times New Roman" w:hAnsi="Times New Roman" w:cs="Times New Roman"/>
          <w:color w:val="000000" w:themeColor="text1"/>
          <w:sz w:val="22"/>
          <w:szCs w:val="22"/>
        </w:rPr>
        <w:t xml:space="preserve">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rPr>
        <w:t>Saucier, G. (1994).</w:t>
      </w:r>
      <w:proofErr w:type="gramEnd"/>
      <w:r w:rsidRPr="0036798C">
        <w:rPr>
          <w:rFonts w:ascii="Times New Roman" w:eastAsia="Times New Roman" w:hAnsi="Times New Roman" w:cs="Times New Roman"/>
          <w:color w:val="000000" w:themeColor="text1"/>
          <w:sz w:val="22"/>
          <w:szCs w:val="22"/>
        </w:rPr>
        <w:t xml:space="preserve">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 xml:space="preserve">Speer, A. B., </w:t>
      </w:r>
      <w:proofErr w:type="spellStart"/>
      <w:r w:rsidRPr="0036798C">
        <w:rPr>
          <w:color w:val="000000" w:themeColor="text1"/>
          <w:sz w:val="22"/>
          <w:szCs w:val="22"/>
        </w:rPr>
        <w:t>Robie</w:t>
      </w:r>
      <w:proofErr w:type="spellEnd"/>
      <w:r w:rsidRPr="0036798C">
        <w:rPr>
          <w:color w:val="000000" w:themeColor="text1"/>
          <w:sz w:val="22"/>
          <w:szCs w:val="22"/>
        </w:rPr>
        <w:t>, C., &amp; Christiansen, N. D. (2016).</w:t>
      </w:r>
      <w:proofErr w:type="gramEnd"/>
      <w:r w:rsidRPr="0036798C">
        <w:rPr>
          <w:color w:val="000000" w:themeColor="text1"/>
          <w:sz w:val="22"/>
          <w:szCs w:val="22"/>
        </w:rPr>
        <w:t xml:space="preserve">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eastAsia="Times New Roman" w:hAnsi="Times New Roman" w:cs="Times New Roman"/>
          <w:color w:val="000000" w:themeColor="text1"/>
          <w:sz w:val="22"/>
          <w:szCs w:val="22"/>
          <w:shd w:val="clear" w:color="auto" w:fill="FFFFFF"/>
        </w:rPr>
        <w:t xml:space="preserve">Stark, S., </w:t>
      </w:r>
      <w:proofErr w:type="spellStart"/>
      <w:r w:rsidRPr="0036798C">
        <w:rPr>
          <w:rFonts w:ascii="Times New Roman" w:eastAsia="Times New Roman" w:hAnsi="Times New Roman" w:cs="Times New Roman"/>
          <w:color w:val="000000" w:themeColor="text1"/>
          <w:sz w:val="22"/>
          <w:szCs w:val="22"/>
          <w:shd w:val="clear" w:color="auto" w:fill="FFFFFF"/>
        </w:rPr>
        <w:t>Chernyshenko</w:t>
      </w:r>
      <w:proofErr w:type="spellEnd"/>
      <w:r w:rsidRPr="0036798C">
        <w:rPr>
          <w:rFonts w:ascii="Times New Roman" w:eastAsia="Times New Roman" w:hAnsi="Times New Roman" w:cs="Times New Roman"/>
          <w:color w:val="000000" w:themeColor="text1"/>
          <w:sz w:val="22"/>
          <w:szCs w:val="22"/>
          <w:shd w:val="clear" w:color="auto" w:fill="FFFFFF"/>
        </w:rPr>
        <w:t xml:space="preserve">, O. S., &amp; </w:t>
      </w:r>
      <w:proofErr w:type="spellStart"/>
      <w:r w:rsidRPr="0036798C">
        <w:rPr>
          <w:rFonts w:ascii="Times New Roman" w:eastAsia="Times New Roman" w:hAnsi="Times New Roman" w:cs="Times New Roman"/>
          <w:color w:val="000000" w:themeColor="text1"/>
          <w:sz w:val="22"/>
          <w:szCs w:val="22"/>
          <w:shd w:val="clear" w:color="auto" w:fill="FFFFFF"/>
        </w:rPr>
        <w:t>Drasgow</w:t>
      </w:r>
      <w:proofErr w:type="spellEnd"/>
      <w:r w:rsidRPr="0036798C">
        <w:rPr>
          <w:rFonts w:ascii="Times New Roman" w:eastAsia="Times New Roman" w:hAnsi="Times New Roman" w:cs="Times New Roman"/>
          <w:color w:val="000000" w:themeColor="text1"/>
          <w:sz w:val="22"/>
          <w:szCs w:val="22"/>
          <w:shd w:val="clear" w:color="auto" w:fill="FFFFFF"/>
        </w:rPr>
        <w:t>, F. (2006a).</w:t>
      </w:r>
      <w:proofErr w:type="gramEnd"/>
      <w:r w:rsidRPr="0036798C">
        <w:rPr>
          <w:rFonts w:ascii="Times New Roman" w:eastAsia="Times New Roman" w:hAnsi="Times New Roman" w:cs="Times New Roman"/>
          <w:color w:val="000000" w:themeColor="text1"/>
          <w:sz w:val="22"/>
          <w:szCs w:val="22"/>
          <w:shd w:val="clear" w:color="auto" w:fill="FFFFFF"/>
        </w:rPr>
        <w:t xml:space="preserve">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gramStart"/>
      <w:r w:rsidRPr="0036798C">
        <w:rPr>
          <w:rFonts w:ascii="Times New Roman" w:hAnsi="Times New Roman" w:cs="Times New Roman"/>
          <w:color w:val="000000" w:themeColor="text1"/>
          <w:sz w:val="22"/>
          <w:szCs w:val="22"/>
        </w:rPr>
        <w:t xml:space="preserve">Stark, S., </w:t>
      </w:r>
      <w:proofErr w:type="spellStart"/>
      <w:r w:rsidRPr="0036798C">
        <w:rPr>
          <w:rFonts w:ascii="Times New Roman" w:hAnsi="Times New Roman" w:cs="Times New Roman"/>
          <w:color w:val="000000" w:themeColor="text1"/>
          <w:sz w:val="22"/>
          <w:szCs w:val="22"/>
        </w:rPr>
        <w:t>Chernyshenko</w:t>
      </w:r>
      <w:proofErr w:type="spellEnd"/>
      <w:r w:rsidRPr="0036798C">
        <w:rPr>
          <w:rFonts w:ascii="Times New Roman" w:hAnsi="Times New Roman" w:cs="Times New Roman"/>
          <w:color w:val="000000" w:themeColor="text1"/>
          <w:sz w:val="22"/>
          <w:szCs w:val="22"/>
        </w:rPr>
        <w:t xml:space="preserve">, O. S., </w:t>
      </w:r>
      <w:proofErr w:type="spellStart"/>
      <w:r w:rsidRPr="0036798C">
        <w:rPr>
          <w:rFonts w:ascii="Times New Roman" w:hAnsi="Times New Roman" w:cs="Times New Roman"/>
          <w:color w:val="000000" w:themeColor="text1"/>
          <w:sz w:val="22"/>
          <w:szCs w:val="22"/>
        </w:rPr>
        <w:t>Drasgow</w:t>
      </w:r>
      <w:proofErr w:type="spellEnd"/>
      <w:r w:rsidRPr="0036798C">
        <w:rPr>
          <w:rFonts w:ascii="Times New Roman" w:hAnsi="Times New Roman" w:cs="Times New Roman"/>
          <w:color w:val="000000" w:themeColor="text1"/>
          <w:sz w:val="22"/>
          <w:szCs w:val="22"/>
        </w:rPr>
        <w:t>, F., &amp; Williams, B. A. (2006b).</w:t>
      </w:r>
      <w:proofErr w:type="gramEnd"/>
      <w:r w:rsidRPr="0036798C">
        <w:rPr>
          <w:rFonts w:ascii="Times New Roman" w:hAnsi="Times New Roman" w:cs="Times New Roman"/>
          <w:color w:val="000000" w:themeColor="text1"/>
          <w:sz w:val="22"/>
          <w:szCs w:val="22"/>
        </w:rPr>
        <w:t xml:space="preserve">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w:t>
      </w:r>
      <w:proofErr w:type="gramStart"/>
      <w:r w:rsidRPr="0036798C">
        <w:rPr>
          <w:rFonts w:ascii="Times New Roman" w:hAnsi="Times New Roman" w:cs="Times New Roman"/>
          <w:color w:val="000000" w:themeColor="text1"/>
          <w:sz w:val="22"/>
          <w:szCs w:val="22"/>
        </w:rPr>
        <w:t>response functions and examine</w:t>
      </w:r>
      <w:proofErr w:type="gramEnd"/>
      <w:r w:rsidRPr="0036798C">
        <w:rPr>
          <w:rFonts w:ascii="Times New Roman" w:hAnsi="Times New Roman" w:cs="Times New Roman"/>
          <w:color w:val="000000" w:themeColor="text1"/>
          <w:sz w:val="22"/>
          <w:szCs w:val="22"/>
        </w:rPr>
        <w:t xml:space="preserv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lastRenderedPageBreak/>
        <w:t>Steenkamp, J. E. M., &amp; Baumgartner, H. (1998).</w:t>
      </w:r>
      <w:proofErr w:type="gramEnd"/>
      <w:r w:rsidRPr="0036798C">
        <w:rPr>
          <w:color w:val="000000" w:themeColor="text1"/>
          <w:sz w:val="22"/>
          <w:szCs w:val="22"/>
        </w:rPr>
        <w:t xml:space="preserve"> </w:t>
      </w:r>
      <w:proofErr w:type="gramStart"/>
      <w:r w:rsidRPr="0036798C">
        <w:rPr>
          <w:color w:val="000000" w:themeColor="text1"/>
          <w:sz w:val="22"/>
          <w:szCs w:val="22"/>
        </w:rPr>
        <w:t>Assessing measurement invariance in cross-national consumer research.</w:t>
      </w:r>
      <w:proofErr w:type="gramEnd"/>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proofErr w:type="gramStart"/>
      <w:r w:rsidRPr="0036798C">
        <w:rPr>
          <w:color w:val="000000" w:themeColor="text1"/>
          <w:sz w:val="22"/>
          <w:szCs w:val="22"/>
        </w:rPr>
        <w:t>Tay</w:t>
      </w:r>
      <w:proofErr w:type="spellEnd"/>
      <w:r w:rsidRPr="0036798C">
        <w:rPr>
          <w:color w:val="000000" w:themeColor="text1"/>
          <w:sz w:val="22"/>
          <w:szCs w:val="22"/>
        </w:rPr>
        <w:t xml:space="preserve">, L., Ali, U. S., </w:t>
      </w:r>
      <w:proofErr w:type="spellStart"/>
      <w:r w:rsidRPr="0036798C">
        <w:rPr>
          <w:color w:val="000000" w:themeColor="text1"/>
          <w:sz w:val="22"/>
          <w:szCs w:val="22"/>
        </w:rPr>
        <w:t>Drasgow</w:t>
      </w:r>
      <w:proofErr w:type="spellEnd"/>
      <w:r w:rsidRPr="0036798C">
        <w:rPr>
          <w:color w:val="000000" w:themeColor="text1"/>
          <w:sz w:val="22"/>
          <w:szCs w:val="22"/>
        </w:rPr>
        <w:t>, F., &amp; Williams, B. (2011).</w:t>
      </w:r>
      <w:proofErr w:type="gramEnd"/>
      <w:r w:rsidRPr="0036798C">
        <w:rPr>
          <w:color w:val="000000" w:themeColor="text1"/>
          <w:sz w:val="22"/>
          <w:szCs w:val="22"/>
        </w:rPr>
        <w:t xml:space="preserve"> Fitting IRT models to dichotomous and polytomous data: Assessing the relative model-data fit of ideal point and dominance models.</w:t>
      </w:r>
      <w:r w:rsidRPr="0036798C">
        <w:rPr>
          <w:rStyle w:val="apple-converted-space"/>
          <w:i/>
          <w:iCs/>
          <w:color w:val="000000" w:themeColor="text1"/>
          <w:sz w:val="22"/>
          <w:szCs w:val="22"/>
        </w:rPr>
        <w:t> </w:t>
      </w:r>
      <w:proofErr w:type="gramStart"/>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w:t>
      </w:r>
      <w:proofErr w:type="gramEnd"/>
      <w:r w:rsidRPr="0036798C">
        <w:rPr>
          <w:color w:val="000000" w:themeColor="text1"/>
          <w:sz w:val="22"/>
          <w:szCs w:val="22"/>
        </w:rPr>
        <w:t xml:space="preserve">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proofErr w:type="gramStart"/>
      <w:r w:rsidRPr="0036798C">
        <w:rPr>
          <w:color w:val="000000" w:themeColor="text1"/>
          <w:sz w:val="22"/>
          <w:szCs w:val="22"/>
        </w:rPr>
        <w:t>Tay</w:t>
      </w:r>
      <w:proofErr w:type="spellEnd"/>
      <w:r w:rsidRPr="0036798C">
        <w:rPr>
          <w:color w:val="000000" w:themeColor="text1"/>
          <w:sz w:val="22"/>
          <w:szCs w:val="22"/>
        </w:rPr>
        <w:t xml:space="preserve">, L., &amp; </w:t>
      </w:r>
      <w:proofErr w:type="spellStart"/>
      <w:r w:rsidRPr="0036798C">
        <w:rPr>
          <w:color w:val="000000" w:themeColor="text1"/>
          <w:sz w:val="22"/>
          <w:szCs w:val="22"/>
        </w:rPr>
        <w:t>Drasgow</w:t>
      </w:r>
      <w:proofErr w:type="spellEnd"/>
      <w:r w:rsidRPr="0036798C">
        <w:rPr>
          <w:color w:val="000000" w:themeColor="text1"/>
          <w:sz w:val="22"/>
          <w:szCs w:val="22"/>
        </w:rPr>
        <w:t>, F. (2012).</w:t>
      </w:r>
      <w:proofErr w:type="gramEnd"/>
      <w:r w:rsidRPr="0036798C">
        <w:rPr>
          <w:color w:val="000000" w:themeColor="text1"/>
          <w:sz w:val="22"/>
          <w:szCs w:val="22"/>
        </w:rPr>
        <w:t xml:space="preserve">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proofErr w:type="spellStart"/>
      <w:proofErr w:type="gramStart"/>
      <w:r w:rsidRPr="0036798C">
        <w:rPr>
          <w:rFonts w:ascii="Times New Roman" w:eastAsia="Times New Roman" w:hAnsi="Times New Roman" w:cs="Times New Roman"/>
          <w:color w:val="000000" w:themeColor="text1"/>
          <w:sz w:val="22"/>
          <w:szCs w:val="22"/>
        </w:rPr>
        <w:t>Tett</w:t>
      </w:r>
      <w:proofErr w:type="spellEnd"/>
      <w:r w:rsidRPr="0036798C">
        <w:rPr>
          <w:rFonts w:ascii="Times New Roman" w:eastAsia="Times New Roman" w:hAnsi="Times New Roman" w:cs="Times New Roman"/>
          <w:color w:val="000000" w:themeColor="text1"/>
          <w:sz w:val="22"/>
          <w:szCs w:val="22"/>
        </w:rPr>
        <w:t>, R. P., Jackson, D. N., &amp; Rothstein, M. (1991).</w:t>
      </w:r>
      <w:proofErr w:type="gramEnd"/>
      <w:r w:rsidRPr="0036798C">
        <w:rPr>
          <w:rFonts w:ascii="Times New Roman" w:eastAsia="Times New Roman" w:hAnsi="Times New Roman" w:cs="Times New Roman"/>
          <w:color w:val="000000" w:themeColor="text1"/>
          <w:sz w:val="22"/>
          <w:szCs w:val="22"/>
        </w:rPr>
        <w:t xml:space="preserve"> Personality measures as predictors of job performance: A meta-analytic review. </w:t>
      </w:r>
      <w:r w:rsidRPr="0036798C">
        <w:rPr>
          <w:rFonts w:ascii="Times New Roman" w:hAnsi="Times New Roman" w:cs="Times New Roman"/>
          <w:i/>
          <w:iCs/>
          <w:color w:val="000000" w:themeColor="text1"/>
          <w:sz w:val="22"/>
          <w:szCs w:val="22"/>
        </w:rPr>
        <w:t>Personnel Psychology</w:t>
      </w:r>
      <w:proofErr w:type="gramStart"/>
      <w:r w:rsidRPr="0036798C">
        <w:rPr>
          <w:rFonts w:ascii="Times New Roman" w:hAnsi="Times New Roman" w:cs="Times New Roman"/>
          <w:i/>
          <w:iCs/>
          <w:color w:val="000000" w:themeColor="text1"/>
          <w:sz w:val="22"/>
          <w:szCs w:val="22"/>
        </w:rPr>
        <w:t>,44</w:t>
      </w:r>
      <w:proofErr w:type="gramEnd"/>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proofErr w:type="spellStart"/>
      <w:r w:rsidRPr="0036798C">
        <w:rPr>
          <w:rFonts w:ascii="Times New Roman" w:hAnsi="Times New Roman" w:cs="Times New Roman"/>
          <w:color w:val="000000" w:themeColor="text1"/>
          <w:sz w:val="22"/>
          <w:szCs w:val="22"/>
        </w:rPr>
        <w:t>Thissen</w:t>
      </w:r>
      <w:proofErr w:type="spellEnd"/>
      <w:r w:rsidRPr="0036798C">
        <w:rPr>
          <w:rFonts w:ascii="Times New Roman" w:hAnsi="Times New Roman" w:cs="Times New Roman"/>
          <w:color w:val="000000" w:themeColor="text1"/>
          <w:sz w:val="22"/>
          <w:szCs w:val="22"/>
        </w:rPr>
        <w:t xml:space="preserve">,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r w:rsidRPr="0036798C">
        <w:rPr>
          <w:color w:val="000000" w:themeColor="text1"/>
          <w:sz w:val="22"/>
          <w:szCs w:val="22"/>
        </w:rPr>
        <w:t>Thurstone</w:t>
      </w:r>
      <w:proofErr w:type="spellEnd"/>
      <w:r w:rsidRPr="0036798C">
        <w:rPr>
          <w:color w:val="000000" w:themeColor="text1"/>
          <w:sz w:val="22"/>
          <w:szCs w:val="22"/>
        </w:rPr>
        <w:t xml:space="preserve">, L. L. (1927). </w:t>
      </w:r>
      <w:proofErr w:type="gramStart"/>
      <w:r w:rsidRPr="0036798C">
        <w:rPr>
          <w:color w:val="000000" w:themeColor="text1"/>
          <w:sz w:val="22"/>
          <w:szCs w:val="22"/>
        </w:rPr>
        <w:t>A law of comparative judgment.</w:t>
      </w:r>
      <w:proofErr w:type="gramEnd"/>
      <w:r w:rsidRPr="0036798C">
        <w:rPr>
          <w:rStyle w:val="apple-converted-space"/>
          <w:i/>
          <w:iCs/>
          <w:color w:val="000000" w:themeColor="text1"/>
          <w:sz w:val="22"/>
          <w:szCs w:val="22"/>
        </w:rPr>
        <w:t> </w:t>
      </w:r>
      <w:r w:rsidRPr="0036798C">
        <w:rPr>
          <w:i/>
          <w:iCs/>
          <w:color w:val="000000" w:themeColor="text1"/>
          <w:sz w:val="22"/>
          <w:szCs w:val="22"/>
        </w:rPr>
        <w:t>Psychological Review</w:t>
      </w:r>
      <w:proofErr w:type="gramStart"/>
      <w:r w:rsidRPr="0036798C">
        <w:rPr>
          <w:i/>
          <w:iCs/>
          <w:color w:val="000000" w:themeColor="text1"/>
          <w:sz w:val="22"/>
          <w:szCs w:val="22"/>
        </w:rPr>
        <w:t>,34</w:t>
      </w:r>
      <w:proofErr w:type="gramEnd"/>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r w:rsidRPr="0036798C">
        <w:rPr>
          <w:color w:val="000000" w:themeColor="text1"/>
          <w:sz w:val="22"/>
          <w:szCs w:val="22"/>
        </w:rPr>
        <w:t>Thurstone</w:t>
      </w:r>
      <w:proofErr w:type="spellEnd"/>
      <w:r w:rsidRPr="0036798C">
        <w:rPr>
          <w:color w:val="000000" w:themeColor="text1"/>
          <w:sz w:val="22"/>
          <w:szCs w:val="22"/>
        </w:rPr>
        <w:t>,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w:t>
      </w:r>
      <w:proofErr w:type="gramStart"/>
      <w:r w:rsidRPr="0036798C">
        <w:rPr>
          <w:i/>
          <w:iCs/>
          <w:color w:val="000000" w:themeColor="text1"/>
          <w:sz w:val="22"/>
          <w:szCs w:val="22"/>
        </w:rPr>
        <w:t>,33</w:t>
      </w:r>
      <w:proofErr w:type="gramEnd"/>
      <w:r w:rsidRPr="0036798C">
        <w:rPr>
          <w:color w:val="000000" w:themeColor="text1"/>
          <w:sz w:val="22"/>
          <w:szCs w:val="22"/>
        </w:rPr>
        <w:t xml:space="preserve">, 529-554. </w:t>
      </w:r>
      <w:proofErr w:type="spellStart"/>
      <w:r w:rsidRPr="0036798C">
        <w:rPr>
          <w:color w:val="000000" w:themeColor="text1"/>
          <w:sz w:val="22"/>
          <w:szCs w:val="22"/>
        </w:rPr>
        <w:t>doi:http</w:t>
      </w:r>
      <w:proofErr w:type="spellEnd"/>
      <w:r w:rsidRPr="0036798C">
        <w:rPr>
          <w:color w:val="000000" w:themeColor="text1"/>
          <w:sz w:val="22"/>
          <w:szCs w:val="22"/>
        </w:rPr>
        <w:t>://dx.doi.org.proxy2.library.illinois.edu/10.1086/214483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proofErr w:type="gramStart"/>
      <w:r w:rsidRPr="0036798C">
        <w:rPr>
          <w:color w:val="000000" w:themeColor="text1"/>
          <w:sz w:val="22"/>
          <w:szCs w:val="22"/>
        </w:rPr>
        <w:t>Thurstone</w:t>
      </w:r>
      <w:proofErr w:type="spellEnd"/>
      <w:r w:rsidRPr="0036798C">
        <w:rPr>
          <w:color w:val="000000" w:themeColor="text1"/>
          <w:sz w:val="22"/>
          <w:szCs w:val="22"/>
        </w:rPr>
        <w:t xml:space="preserve">, L. L., &amp; </w:t>
      </w:r>
      <w:proofErr w:type="spellStart"/>
      <w:r w:rsidRPr="0036798C">
        <w:rPr>
          <w:color w:val="000000" w:themeColor="text1"/>
          <w:sz w:val="22"/>
          <w:szCs w:val="22"/>
        </w:rPr>
        <w:t>Chave</w:t>
      </w:r>
      <w:proofErr w:type="spellEnd"/>
      <w:r w:rsidRPr="0036798C">
        <w:rPr>
          <w:color w:val="000000" w:themeColor="text1"/>
          <w:sz w:val="22"/>
          <w:szCs w:val="22"/>
        </w:rPr>
        <w:t>, E. J. (1929).</w:t>
      </w:r>
      <w:proofErr w:type="gramEnd"/>
      <w:r w:rsidRPr="0036798C">
        <w:rPr>
          <w:color w:val="000000" w:themeColor="text1"/>
          <w:sz w:val="22"/>
          <w:szCs w:val="22"/>
        </w:rPr>
        <w:t xml:space="preserve"> </w:t>
      </w:r>
      <w:proofErr w:type="gramStart"/>
      <w:r w:rsidRPr="0036798C">
        <w:rPr>
          <w:color w:val="000000" w:themeColor="text1"/>
          <w:sz w:val="22"/>
          <w:szCs w:val="22"/>
        </w:rPr>
        <w:t>Theory of attitude measurement.</w:t>
      </w:r>
      <w:proofErr w:type="gramEnd"/>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 xml:space="preserve">(pp. 1-21) </w:t>
      </w:r>
      <w:proofErr w:type="gramStart"/>
      <w:r w:rsidRPr="0036798C">
        <w:rPr>
          <w:color w:val="000000" w:themeColor="text1"/>
          <w:sz w:val="22"/>
          <w:szCs w:val="22"/>
        </w:rPr>
        <w:t>University of Chicago Press, Chicago, IL.</w:t>
      </w:r>
      <w:proofErr w:type="gramEnd"/>
      <w:r w:rsidRPr="0036798C">
        <w:rPr>
          <w:color w:val="000000" w:themeColor="text1"/>
          <w:sz w:val="22"/>
          <w:szCs w:val="22"/>
        </w:rPr>
        <w:t xml:space="preserve">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spellStart"/>
      <w:r w:rsidRPr="0036798C">
        <w:rPr>
          <w:color w:val="000000" w:themeColor="text1"/>
          <w:sz w:val="22"/>
          <w:szCs w:val="22"/>
        </w:rPr>
        <w:lastRenderedPageBreak/>
        <w:t>Valbuena</w:t>
      </w:r>
      <w:proofErr w:type="spellEnd"/>
      <w:r w:rsidRPr="0036798C">
        <w:rPr>
          <w:color w:val="000000" w:themeColor="text1"/>
          <w:sz w:val="22"/>
          <w:szCs w:val="22"/>
        </w:rPr>
        <w:t>, N. (2004).</w:t>
      </w:r>
      <w:r w:rsidRPr="0036798C">
        <w:rPr>
          <w:rStyle w:val="apple-converted-space"/>
          <w:color w:val="000000" w:themeColor="text1"/>
          <w:sz w:val="22"/>
          <w:szCs w:val="22"/>
        </w:rPr>
        <w:t> </w:t>
      </w:r>
      <w:proofErr w:type="gramStart"/>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w:t>
      </w:r>
      <w:proofErr w:type="gramEnd"/>
      <w:r w:rsidRPr="0036798C">
        <w:rPr>
          <w:rStyle w:val="apple-converted-space"/>
          <w:i/>
          <w:iCs/>
          <w:color w:val="000000" w:themeColor="text1"/>
          <w:sz w:val="22"/>
          <w:szCs w:val="22"/>
        </w:rPr>
        <w:t xml:space="preserve"> </w:t>
      </w:r>
      <w:proofErr w:type="gramStart"/>
      <w:r w:rsidRPr="0036798C">
        <w:rPr>
          <w:color w:val="000000" w:themeColor="text1"/>
          <w:sz w:val="22"/>
          <w:szCs w:val="22"/>
        </w:rPr>
        <w:t xml:space="preserve">Available from </w:t>
      </w:r>
      <w:proofErr w:type="spellStart"/>
      <w:r w:rsidRPr="0036798C">
        <w:rPr>
          <w:color w:val="000000" w:themeColor="text1"/>
          <w:sz w:val="22"/>
          <w:szCs w:val="22"/>
        </w:rPr>
        <w:t>PsycINFO</w:t>
      </w:r>
      <w:proofErr w:type="spellEnd"/>
      <w:r w:rsidRPr="0036798C">
        <w:rPr>
          <w:color w:val="000000" w:themeColor="text1"/>
          <w:sz w:val="22"/>
          <w:szCs w:val="22"/>
        </w:rPr>
        <w:t>.</w:t>
      </w:r>
      <w:proofErr w:type="gramEnd"/>
      <w:r w:rsidRPr="0036798C">
        <w:rPr>
          <w:color w:val="000000" w:themeColor="text1"/>
          <w:sz w:val="22"/>
          <w:szCs w:val="22"/>
        </w:rPr>
        <w:t xml:space="preserve"> </w:t>
      </w:r>
      <w:proofErr w:type="gramStart"/>
      <w:r w:rsidRPr="0036798C">
        <w:rPr>
          <w:color w:val="000000" w:themeColor="text1"/>
          <w:sz w:val="22"/>
          <w:szCs w:val="22"/>
        </w:rPr>
        <w:t>(620630932; 2004-99020-128).</w:t>
      </w:r>
      <w:proofErr w:type="gramEnd"/>
      <w:r w:rsidRPr="0036798C">
        <w:rPr>
          <w:color w:val="000000" w:themeColor="text1"/>
          <w:sz w:val="22"/>
          <w:szCs w:val="22"/>
        </w:rPr>
        <w:t xml:space="preserve">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proofErr w:type="gramStart"/>
      <w:r w:rsidRPr="0036798C">
        <w:rPr>
          <w:rFonts w:ascii="Times New Roman" w:eastAsia="Times New Roman" w:hAnsi="Times New Roman" w:cs="Times New Roman"/>
          <w:color w:val="000000" w:themeColor="text1"/>
          <w:sz w:val="22"/>
          <w:szCs w:val="22"/>
          <w:shd w:val="clear" w:color="auto" w:fill="FFFFFF"/>
        </w:rPr>
        <w:t>Vandenberg, R. J., &amp; Lance, C. E. (2000).</w:t>
      </w:r>
      <w:proofErr w:type="gramEnd"/>
      <w:r w:rsidRPr="0036798C">
        <w:rPr>
          <w:rFonts w:ascii="Times New Roman" w:eastAsia="Times New Roman" w:hAnsi="Times New Roman" w:cs="Times New Roman"/>
          <w:color w:val="000000" w:themeColor="text1"/>
          <w:sz w:val="22"/>
          <w:szCs w:val="22"/>
          <w:shd w:val="clear" w:color="auto" w:fill="FFFFFF"/>
        </w:rPr>
        <w:t xml:space="preserve">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 xml:space="preserve">Van Schuur, </w:t>
      </w:r>
      <w:proofErr w:type="spellStart"/>
      <w:r w:rsidRPr="0036798C">
        <w:rPr>
          <w:rFonts w:ascii="Times New Roman" w:eastAsia="Times New Roman" w:hAnsi="Times New Roman" w:cs="Times New Roman"/>
          <w:color w:val="000000" w:themeColor="text1"/>
          <w:sz w:val="22"/>
          <w:szCs w:val="22"/>
          <w:shd w:val="clear" w:color="auto" w:fill="FFFFFF"/>
        </w:rPr>
        <w:t>Wijbrandt</w:t>
      </w:r>
      <w:proofErr w:type="spellEnd"/>
      <w:r w:rsidRPr="0036798C">
        <w:rPr>
          <w:rFonts w:ascii="Times New Roman" w:eastAsia="Times New Roman" w:hAnsi="Times New Roman" w:cs="Times New Roman"/>
          <w:color w:val="000000" w:themeColor="text1"/>
          <w:sz w:val="22"/>
          <w:szCs w:val="22"/>
          <w:shd w:val="clear" w:color="auto" w:fill="FFFFFF"/>
        </w:rPr>
        <w:t xml:space="preserve"> H.; Kiers, </w:t>
      </w:r>
      <w:proofErr w:type="spellStart"/>
      <w:r w:rsidRPr="0036798C">
        <w:rPr>
          <w:rFonts w:ascii="Times New Roman" w:eastAsia="Times New Roman" w:hAnsi="Times New Roman" w:cs="Times New Roman"/>
          <w:color w:val="000000" w:themeColor="text1"/>
          <w:sz w:val="22"/>
          <w:szCs w:val="22"/>
          <w:shd w:val="clear" w:color="auto" w:fill="FFFFFF"/>
        </w:rPr>
        <w:t>Henk</w:t>
      </w:r>
      <w:proofErr w:type="spellEnd"/>
      <w:r w:rsidRPr="0036798C">
        <w:rPr>
          <w:rFonts w:ascii="Times New Roman" w:eastAsia="Times New Roman" w:hAnsi="Times New Roman" w:cs="Times New Roman"/>
          <w:color w:val="000000" w:themeColor="text1"/>
          <w:sz w:val="22"/>
          <w:szCs w:val="22"/>
          <w:shd w:val="clear" w:color="auto" w:fill="FFFFFF"/>
        </w:rPr>
        <w:t xml:space="preserve"> </w:t>
      </w:r>
      <w:proofErr w:type="gramStart"/>
      <w:r w:rsidRPr="0036798C">
        <w:rPr>
          <w:rFonts w:ascii="Times New Roman" w:eastAsia="Times New Roman" w:hAnsi="Times New Roman" w:cs="Times New Roman"/>
          <w:color w:val="000000" w:themeColor="text1"/>
          <w:sz w:val="22"/>
          <w:szCs w:val="22"/>
          <w:shd w:val="clear" w:color="auto" w:fill="FFFFFF"/>
        </w:rPr>
        <w:t>A..</w:t>
      </w:r>
      <w:r w:rsidRPr="0036798C">
        <w:rPr>
          <w:rStyle w:val="apple-converted-space"/>
          <w:rFonts w:ascii="Times New Roman" w:eastAsia="Times New Roman" w:hAnsi="Times New Roman" w:cs="Times New Roman"/>
          <w:color w:val="000000" w:themeColor="text1"/>
          <w:sz w:val="22"/>
          <w:szCs w:val="22"/>
          <w:shd w:val="clear" w:color="auto" w:fill="FFFFFF"/>
        </w:rPr>
        <w:t> </w:t>
      </w:r>
      <w:proofErr w:type="gramEnd"/>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proofErr w:type="gramStart"/>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roofErr w:type="gramEnd"/>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Wang, W. (2004).</w:t>
      </w:r>
      <w:proofErr w:type="gramEnd"/>
      <w:r w:rsidRPr="0036798C">
        <w:rPr>
          <w:color w:val="000000" w:themeColor="text1"/>
          <w:sz w:val="22"/>
          <w:szCs w:val="22"/>
        </w:rPr>
        <w:t xml:space="preserve"> Effects of anchor item methods on the detection of differential item functioning within the family of </w:t>
      </w:r>
      <w:proofErr w:type="spellStart"/>
      <w:r w:rsidRPr="0036798C">
        <w:rPr>
          <w:color w:val="000000" w:themeColor="text1"/>
          <w:sz w:val="22"/>
          <w:szCs w:val="22"/>
        </w:rPr>
        <w:t>Rasch</w:t>
      </w:r>
      <w:proofErr w:type="spellEnd"/>
      <w:r w:rsidRPr="0036798C">
        <w:rPr>
          <w:color w:val="000000" w:themeColor="text1"/>
          <w:sz w:val="22"/>
          <w:szCs w:val="22"/>
        </w:rPr>
        <w:t xml:space="preserve">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Wang, W. (2013).</w:t>
      </w:r>
      <w:proofErr w:type="gramEnd"/>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proofErr w:type="gramStart"/>
      <w:r w:rsidRPr="0036798C">
        <w:rPr>
          <w:color w:val="000000" w:themeColor="text1"/>
          <w:sz w:val="22"/>
          <w:szCs w:val="22"/>
        </w:rPr>
        <w:t xml:space="preserve">Available from </w:t>
      </w:r>
      <w:proofErr w:type="spellStart"/>
      <w:r w:rsidRPr="0036798C">
        <w:rPr>
          <w:color w:val="000000" w:themeColor="text1"/>
          <w:sz w:val="22"/>
          <w:szCs w:val="22"/>
        </w:rPr>
        <w:t>PsycINFO</w:t>
      </w:r>
      <w:proofErr w:type="spellEnd"/>
      <w:r w:rsidRPr="0036798C">
        <w:rPr>
          <w:color w:val="000000" w:themeColor="text1"/>
          <w:sz w:val="22"/>
          <w:szCs w:val="22"/>
        </w:rPr>
        <w:t>.</w:t>
      </w:r>
      <w:proofErr w:type="gramEnd"/>
      <w:r w:rsidRPr="0036798C">
        <w:rPr>
          <w:color w:val="000000" w:themeColor="text1"/>
          <w:sz w:val="22"/>
          <w:szCs w:val="22"/>
        </w:rPr>
        <w:t xml:space="preserve"> </w:t>
      </w:r>
      <w:proofErr w:type="gramStart"/>
      <w:r w:rsidRPr="0036798C">
        <w:rPr>
          <w:color w:val="000000" w:themeColor="text1"/>
          <w:sz w:val="22"/>
          <w:szCs w:val="22"/>
        </w:rPr>
        <w:t>(1676371094; 2015-99080-541).</w:t>
      </w:r>
      <w:proofErr w:type="gramEnd"/>
      <w:r w:rsidRPr="0036798C">
        <w:rPr>
          <w:color w:val="000000" w:themeColor="text1"/>
          <w:sz w:val="22"/>
          <w:szCs w:val="22"/>
        </w:rPr>
        <w:t xml:space="preserve">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 xml:space="preserve">Wang, W., </w:t>
      </w:r>
      <w:proofErr w:type="spellStart"/>
      <w:r w:rsidRPr="0036798C">
        <w:rPr>
          <w:color w:val="000000" w:themeColor="text1"/>
          <w:sz w:val="22"/>
          <w:szCs w:val="22"/>
        </w:rPr>
        <w:t>Tay</w:t>
      </w:r>
      <w:proofErr w:type="spellEnd"/>
      <w:r w:rsidRPr="0036798C">
        <w:rPr>
          <w:color w:val="000000" w:themeColor="text1"/>
          <w:sz w:val="22"/>
          <w:szCs w:val="22"/>
        </w:rPr>
        <w:t xml:space="preserve">, L., &amp; </w:t>
      </w:r>
      <w:proofErr w:type="spellStart"/>
      <w:r w:rsidRPr="0036798C">
        <w:rPr>
          <w:color w:val="000000" w:themeColor="text1"/>
          <w:sz w:val="22"/>
          <w:szCs w:val="22"/>
        </w:rPr>
        <w:t>Drasgow</w:t>
      </w:r>
      <w:proofErr w:type="spellEnd"/>
      <w:r w:rsidRPr="0036798C">
        <w:rPr>
          <w:color w:val="000000" w:themeColor="text1"/>
          <w:sz w:val="22"/>
          <w:szCs w:val="22"/>
        </w:rPr>
        <w:t>, F. (2013).</w:t>
      </w:r>
      <w:proofErr w:type="gramEnd"/>
      <w:r w:rsidRPr="0036798C">
        <w:rPr>
          <w:color w:val="000000" w:themeColor="text1"/>
          <w:sz w:val="22"/>
          <w:szCs w:val="22"/>
        </w:rPr>
        <w:t xml:space="preserve"> </w:t>
      </w:r>
      <w:proofErr w:type="gramStart"/>
      <w:r w:rsidRPr="0036798C">
        <w:rPr>
          <w:color w:val="000000" w:themeColor="text1"/>
          <w:sz w:val="22"/>
          <w:szCs w:val="22"/>
        </w:rPr>
        <w:t>Detecting differential item functioning of polytomous items for an ideal point response process.</w:t>
      </w:r>
      <w:proofErr w:type="gramEnd"/>
      <w:r w:rsidRPr="0036798C">
        <w:rPr>
          <w:rStyle w:val="apple-converted-space"/>
          <w:i/>
          <w:iCs/>
          <w:color w:val="000000" w:themeColor="text1"/>
          <w:sz w:val="22"/>
          <w:szCs w:val="22"/>
        </w:rPr>
        <w:t> </w:t>
      </w:r>
      <w:proofErr w:type="gramStart"/>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w:t>
      </w:r>
      <w:proofErr w:type="gramEnd"/>
      <w:r w:rsidRPr="0036798C">
        <w:rPr>
          <w:color w:val="000000" w:themeColor="text1"/>
          <w:sz w:val="22"/>
          <w:szCs w:val="22"/>
        </w:rPr>
        <w:t xml:space="preserve">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proofErr w:type="gramStart"/>
      <w:r w:rsidRPr="0036798C">
        <w:rPr>
          <w:color w:val="000000" w:themeColor="text1"/>
          <w:sz w:val="22"/>
          <w:szCs w:val="22"/>
        </w:rPr>
        <w:t>Wong, C., &amp; Law, K. S. (2002).</w:t>
      </w:r>
      <w:proofErr w:type="gramEnd"/>
      <w:r w:rsidRPr="0036798C">
        <w:rPr>
          <w:color w:val="000000" w:themeColor="text1"/>
          <w:sz w:val="22"/>
          <w:szCs w:val="22"/>
        </w:rPr>
        <w:t xml:space="preserve">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 not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3408DC">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r w:rsidRPr="00B63C39">
              <w:rPr>
                <w:rFonts w:ascii="Times New Roman" w:hAnsi="Times New Roman" w:cs="Times New Roman"/>
                <w:i/>
                <w:color w:val="000000" w:themeColor="text1"/>
                <w:sz w:val="18"/>
                <w:szCs w:val="18"/>
              </w:rPr>
              <w:t xml:space="preserve"> </w:t>
            </w:r>
            <w:r w:rsidRPr="00B63C39">
              <w:rPr>
                <w:rFonts w:ascii="Times New Roman" w:hAnsi="Times New Roman" w:cs="Times New Roman"/>
                <w:color w:val="000000" w:themeColor="text1"/>
                <w:sz w:val="18"/>
                <w:szCs w:val="18"/>
              </w:rPr>
              <w:t>ratios</w:t>
            </w:r>
          </w:p>
        </w:tc>
      </w:tr>
      <w:tr w:rsidR="00984A50" w:rsidRPr="00B63C39" w14:paraId="3FD12919" w14:textId="77777777" w:rsidTr="003408DC">
        <w:trPr>
          <w:trHeight w:val="359"/>
        </w:trPr>
        <w:tc>
          <w:tcPr>
            <w:tcW w:w="2492" w:type="dxa"/>
            <w:tcBorders>
              <w:top w:val="single" w:sz="4" w:space="0" w:color="auto"/>
            </w:tcBorders>
          </w:tcPr>
          <w:p w14:paraId="7E10A6C7" w14:textId="77777777" w:rsidR="00984A50" w:rsidRPr="00B63C39" w:rsidRDefault="00984A50" w:rsidP="003408DC">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p>
        </w:tc>
        <w:tc>
          <w:tcPr>
            <w:tcW w:w="360" w:type="dxa"/>
            <w:tcBorders>
              <w:top w:val="single" w:sz="4" w:space="0" w:color="auto"/>
              <w:bottom w:val="single" w:sz="4" w:space="0" w:color="auto"/>
            </w:tcBorders>
          </w:tcPr>
          <w:p w14:paraId="74973896"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3408DC">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3408DC">
        <w:trPr>
          <w:trHeight w:val="100"/>
        </w:trPr>
        <w:tc>
          <w:tcPr>
            <w:tcW w:w="2492" w:type="dxa"/>
          </w:tcPr>
          <w:p w14:paraId="56228A35" w14:textId="77777777" w:rsidR="00984A50" w:rsidRPr="00B63C39" w:rsidRDefault="00984A50" w:rsidP="003408DC">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657C5C30" w14:textId="77777777" w:rsidTr="003408DC">
        <w:tc>
          <w:tcPr>
            <w:tcW w:w="2492" w:type="dxa"/>
          </w:tcPr>
          <w:p w14:paraId="2DD69CF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25B98A4F" w14:textId="77777777" w:rsidTr="003408DC">
        <w:trPr>
          <w:trHeight w:val="315"/>
        </w:trPr>
        <w:tc>
          <w:tcPr>
            <w:tcW w:w="2492" w:type="dxa"/>
          </w:tcPr>
          <w:p w14:paraId="6EE97A1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5F6E1473" w14:textId="77777777" w:rsidTr="003408DC">
        <w:trPr>
          <w:trHeight w:val="315"/>
        </w:trPr>
        <w:tc>
          <w:tcPr>
            <w:tcW w:w="2492" w:type="dxa"/>
          </w:tcPr>
          <w:p w14:paraId="59FBCC6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3408DC">
        <w:trPr>
          <w:trHeight w:val="315"/>
        </w:trPr>
        <w:tc>
          <w:tcPr>
            <w:tcW w:w="2492" w:type="dxa"/>
          </w:tcPr>
          <w:p w14:paraId="1D136ED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3408DC">
        <w:tc>
          <w:tcPr>
            <w:tcW w:w="2492" w:type="dxa"/>
          </w:tcPr>
          <w:p w14:paraId="4A0C19F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3408DC">
        <w:tc>
          <w:tcPr>
            <w:tcW w:w="2492" w:type="dxa"/>
          </w:tcPr>
          <w:p w14:paraId="2CF14B0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468F1C2C" w14:textId="77777777" w:rsidTr="003408DC">
        <w:trPr>
          <w:trHeight w:val="315"/>
        </w:trPr>
        <w:tc>
          <w:tcPr>
            <w:tcW w:w="2492" w:type="dxa"/>
          </w:tcPr>
          <w:p w14:paraId="2CF6C52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3408DC">
        <w:tc>
          <w:tcPr>
            <w:tcW w:w="2492" w:type="dxa"/>
          </w:tcPr>
          <w:p w14:paraId="7B38A50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3408DC">
        <w:tc>
          <w:tcPr>
            <w:tcW w:w="2492" w:type="dxa"/>
          </w:tcPr>
          <w:p w14:paraId="362ABB0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3408DC">
        <w:tc>
          <w:tcPr>
            <w:tcW w:w="2492" w:type="dxa"/>
          </w:tcPr>
          <w:p w14:paraId="7CB3AFA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15A982C7" w14:textId="77777777" w:rsidTr="003408DC">
        <w:tc>
          <w:tcPr>
            <w:tcW w:w="2492" w:type="dxa"/>
          </w:tcPr>
          <w:p w14:paraId="1752139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7C58AD9B" w14:textId="77777777" w:rsidTr="003408DC">
        <w:tc>
          <w:tcPr>
            <w:tcW w:w="2492" w:type="dxa"/>
          </w:tcPr>
          <w:p w14:paraId="230ADA9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3408DC">
        <w:tc>
          <w:tcPr>
            <w:tcW w:w="2492" w:type="dxa"/>
          </w:tcPr>
          <w:p w14:paraId="71090D3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3408DC">
        <w:tc>
          <w:tcPr>
            <w:tcW w:w="2492" w:type="dxa"/>
          </w:tcPr>
          <w:p w14:paraId="34BAE45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3408DC">
        <w:tc>
          <w:tcPr>
            <w:tcW w:w="2492" w:type="dxa"/>
          </w:tcPr>
          <w:p w14:paraId="2159585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40BB28F" w14:textId="77777777" w:rsidTr="003408DC">
        <w:tc>
          <w:tcPr>
            <w:tcW w:w="2492" w:type="dxa"/>
          </w:tcPr>
          <w:p w14:paraId="4CEB9A6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3408DC">
        <w:tc>
          <w:tcPr>
            <w:tcW w:w="2492" w:type="dxa"/>
          </w:tcPr>
          <w:p w14:paraId="4FCDBAF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3408DC">
        <w:tc>
          <w:tcPr>
            <w:tcW w:w="2492" w:type="dxa"/>
            <w:tcBorders>
              <w:bottom w:val="single" w:sz="4" w:space="0" w:color="auto"/>
            </w:tcBorders>
          </w:tcPr>
          <w:p w14:paraId="3E2B307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w:t>
      </w:r>
      <w:proofErr w:type="spellStart"/>
      <w:r w:rsidRPr="00B63C39">
        <w:rPr>
          <w:rFonts w:ascii="Times New Roman" w:hAnsi="Times New Roman" w:cs="Times New Roman"/>
          <w:sz w:val="18"/>
          <w:szCs w:val="18"/>
        </w:rPr>
        <w:t>df</w:t>
      </w:r>
      <w:proofErr w:type="spellEnd"/>
      <w:r w:rsidRPr="00B63C39">
        <w:rPr>
          <w:rFonts w:ascii="Times New Roman" w:hAnsi="Times New Roman" w:cs="Times New Roman"/>
          <w:sz w:val="18"/>
          <w:szCs w:val="18"/>
        </w:rPr>
        <w:t xml:space="preserve">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3408DC">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r w:rsidRPr="00B63C39">
              <w:rPr>
                <w:rFonts w:ascii="Times New Roman" w:hAnsi="Times New Roman" w:cs="Times New Roman"/>
                <w:i/>
                <w:color w:val="000000" w:themeColor="text1"/>
                <w:sz w:val="18"/>
                <w:szCs w:val="18"/>
              </w:rPr>
              <w:t xml:space="preserve"> </w:t>
            </w:r>
            <w:r w:rsidRPr="00B63C39">
              <w:rPr>
                <w:rFonts w:ascii="Times New Roman" w:hAnsi="Times New Roman" w:cs="Times New Roman"/>
                <w:color w:val="000000" w:themeColor="text1"/>
                <w:sz w:val="18"/>
                <w:szCs w:val="18"/>
              </w:rPr>
              <w:t>ratios</w:t>
            </w:r>
          </w:p>
        </w:tc>
      </w:tr>
      <w:tr w:rsidR="00984A50" w:rsidRPr="00B63C39" w14:paraId="58029548" w14:textId="77777777" w:rsidTr="003408DC">
        <w:trPr>
          <w:trHeight w:val="332"/>
        </w:trPr>
        <w:tc>
          <w:tcPr>
            <w:tcW w:w="2492" w:type="dxa"/>
            <w:tcBorders>
              <w:top w:val="single" w:sz="4" w:space="0" w:color="auto"/>
            </w:tcBorders>
          </w:tcPr>
          <w:p w14:paraId="18C1AB86" w14:textId="77777777" w:rsidR="00984A50" w:rsidRPr="00B63C39" w:rsidRDefault="00984A50" w:rsidP="003408DC">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p>
        </w:tc>
        <w:tc>
          <w:tcPr>
            <w:tcW w:w="360" w:type="dxa"/>
            <w:tcBorders>
              <w:top w:val="single" w:sz="4" w:space="0" w:color="auto"/>
              <w:bottom w:val="single" w:sz="4" w:space="0" w:color="auto"/>
            </w:tcBorders>
          </w:tcPr>
          <w:p w14:paraId="538C801E"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3408DC">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3408DC">
        <w:trPr>
          <w:trHeight w:val="100"/>
        </w:trPr>
        <w:tc>
          <w:tcPr>
            <w:tcW w:w="2492" w:type="dxa"/>
          </w:tcPr>
          <w:p w14:paraId="7625D09B" w14:textId="77777777" w:rsidR="00984A50" w:rsidRPr="00B63C39" w:rsidRDefault="00984A50" w:rsidP="003408DC">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58247AC0" w14:textId="77777777" w:rsidTr="003408DC">
        <w:tc>
          <w:tcPr>
            <w:tcW w:w="2492" w:type="dxa"/>
          </w:tcPr>
          <w:p w14:paraId="364FC3A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280AC2E1" w14:textId="77777777" w:rsidTr="003408DC">
        <w:trPr>
          <w:trHeight w:val="315"/>
        </w:trPr>
        <w:tc>
          <w:tcPr>
            <w:tcW w:w="2492" w:type="dxa"/>
          </w:tcPr>
          <w:p w14:paraId="0A86040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5BADBB87" w14:textId="77777777" w:rsidTr="003408DC">
        <w:trPr>
          <w:trHeight w:val="315"/>
        </w:trPr>
        <w:tc>
          <w:tcPr>
            <w:tcW w:w="2492" w:type="dxa"/>
          </w:tcPr>
          <w:p w14:paraId="3FE2EEA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3408DC">
        <w:trPr>
          <w:trHeight w:val="315"/>
        </w:trPr>
        <w:tc>
          <w:tcPr>
            <w:tcW w:w="2492" w:type="dxa"/>
          </w:tcPr>
          <w:p w14:paraId="3300119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3408DC">
        <w:tc>
          <w:tcPr>
            <w:tcW w:w="2492" w:type="dxa"/>
          </w:tcPr>
          <w:p w14:paraId="2CE6CAF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3408DC">
        <w:tc>
          <w:tcPr>
            <w:tcW w:w="2492" w:type="dxa"/>
          </w:tcPr>
          <w:p w14:paraId="406A461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7E2D9089" w14:textId="77777777" w:rsidTr="003408DC">
        <w:trPr>
          <w:trHeight w:val="234"/>
        </w:trPr>
        <w:tc>
          <w:tcPr>
            <w:tcW w:w="2492" w:type="dxa"/>
          </w:tcPr>
          <w:p w14:paraId="4AFB2B0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3408DC">
        <w:trPr>
          <w:trHeight w:val="243"/>
        </w:trPr>
        <w:tc>
          <w:tcPr>
            <w:tcW w:w="2492" w:type="dxa"/>
          </w:tcPr>
          <w:p w14:paraId="350EC16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3408DC">
        <w:trPr>
          <w:trHeight w:val="234"/>
        </w:trPr>
        <w:tc>
          <w:tcPr>
            <w:tcW w:w="2492" w:type="dxa"/>
          </w:tcPr>
          <w:p w14:paraId="6E57429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3408DC">
        <w:tc>
          <w:tcPr>
            <w:tcW w:w="2492" w:type="dxa"/>
          </w:tcPr>
          <w:p w14:paraId="301B3FC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6C16E819" w14:textId="77777777" w:rsidTr="003408DC">
        <w:tc>
          <w:tcPr>
            <w:tcW w:w="2492" w:type="dxa"/>
          </w:tcPr>
          <w:p w14:paraId="43777A8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4603CE26" w14:textId="77777777" w:rsidTr="003408DC">
        <w:tc>
          <w:tcPr>
            <w:tcW w:w="2492" w:type="dxa"/>
          </w:tcPr>
          <w:p w14:paraId="45D2EC6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3408DC">
        <w:tc>
          <w:tcPr>
            <w:tcW w:w="2492" w:type="dxa"/>
          </w:tcPr>
          <w:p w14:paraId="1B086FA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3408DC">
        <w:tc>
          <w:tcPr>
            <w:tcW w:w="2492" w:type="dxa"/>
          </w:tcPr>
          <w:p w14:paraId="39EC416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3408DC">
        <w:tc>
          <w:tcPr>
            <w:tcW w:w="2492" w:type="dxa"/>
          </w:tcPr>
          <w:p w14:paraId="61492B1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493A5ACD" w14:textId="77777777" w:rsidTr="003408DC">
        <w:tc>
          <w:tcPr>
            <w:tcW w:w="2492" w:type="dxa"/>
          </w:tcPr>
          <w:p w14:paraId="3D90D71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3408DC">
        <w:tc>
          <w:tcPr>
            <w:tcW w:w="2492" w:type="dxa"/>
          </w:tcPr>
          <w:p w14:paraId="5EBA423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3408DC">
        <w:trPr>
          <w:trHeight w:val="171"/>
        </w:trPr>
        <w:tc>
          <w:tcPr>
            <w:tcW w:w="2492" w:type="dxa"/>
            <w:tcBorders>
              <w:bottom w:val="single" w:sz="4" w:space="0" w:color="auto"/>
            </w:tcBorders>
          </w:tcPr>
          <w:p w14:paraId="707A186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w:t>
      </w:r>
      <w:proofErr w:type="spellStart"/>
      <w:r w:rsidRPr="00B63C39">
        <w:rPr>
          <w:rFonts w:ascii="Times New Roman" w:hAnsi="Times New Roman" w:cs="Times New Roman"/>
          <w:sz w:val="18"/>
          <w:szCs w:val="18"/>
        </w:rPr>
        <w:t>df</w:t>
      </w:r>
      <w:proofErr w:type="spellEnd"/>
      <w:r w:rsidRPr="00B63C39">
        <w:rPr>
          <w:rFonts w:ascii="Times New Roman" w:hAnsi="Times New Roman" w:cs="Times New Roman"/>
          <w:sz w:val="18"/>
          <w:szCs w:val="18"/>
        </w:rPr>
        <w:t xml:space="preserve">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3408DC">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r w:rsidRPr="00B63C39">
              <w:rPr>
                <w:rFonts w:ascii="Times New Roman" w:hAnsi="Times New Roman" w:cs="Times New Roman"/>
                <w:i/>
                <w:color w:val="000000" w:themeColor="text1"/>
                <w:sz w:val="18"/>
                <w:szCs w:val="18"/>
              </w:rPr>
              <w:t xml:space="preserve"> </w:t>
            </w:r>
            <w:r w:rsidRPr="00B63C39">
              <w:rPr>
                <w:rFonts w:ascii="Times New Roman" w:hAnsi="Times New Roman" w:cs="Times New Roman"/>
                <w:color w:val="000000" w:themeColor="text1"/>
                <w:sz w:val="18"/>
                <w:szCs w:val="18"/>
              </w:rPr>
              <w:t>ratios</w:t>
            </w:r>
          </w:p>
        </w:tc>
      </w:tr>
      <w:tr w:rsidR="00984A50" w:rsidRPr="00B63C39" w14:paraId="293DA337" w14:textId="77777777" w:rsidTr="003408DC">
        <w:trPr>
          <w:trHeight w:val="305"/>
        </w:trPr>
        <w:tc>
          <w:tcPr>
            <w:tcW w:w="2492" w:type="dxa"/>
            <w:tcBorders>
              <w:top w:val="single" w:sz="4" w:space="0" w:color="auto"/>
            </w:tcBorders>
          </w:tcPr>
          <w:p w14:paraId="10E2FDC1" w14:textId="77777777" w:rsidR="00984A50" w:rsidRPr="00B63C39" w:rsidRDefault="00984A50" w:rsidP="003408DC">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p>
        </w:tc>
        <w:tc>
          <w:tcPr>
            <w:tcW w:w="360" w:type="dxa"/>
            <w:tcBorders>
              <w:top w:val="single" w:sz="4" w:space="0" w:color="auto"/>
              <w:bottom w:val="single" w:sz="4" w:space="0" w:color="auto"/>
            </w:tcBorders>
          </w:tcPr>
          <w:p w14:paraId="40AA1CDB"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3408DC">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3408DC">
        <w:trPr>
          <w:trHeight w:val="100"/>
        </w:trPr>
        <w:tc>
          <w:tcPr>
            <w:tcW w:w="2492" w:type="dxa"/>
          </w:tcPr>
          <w:p w14:paraId="3CAB4A79" w14:textId="77777777" w:rsidR="00984A50" w:rsidRPr="00B63C39" w:rsidRDefault="00984A50" w:rsidP="003408DC">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46DD78BD" w14:textId="77777777" w:rsidTr="003408DC">
        <w:tc>
          <w:tcPr>
            <w:tcW w:w="2492" w:type="dxa"/>
          </w:tcPr>
          <w:p w14:paraId="738AC66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7D216220" w14:textId="77777777" w:rsidTr="003408DC">
        <w:trPr>
          <w:trHeight w:val="315"/>
        </w:trPr>
        <w:tc>
          <w:tcPr>
            <w:tcW w:w="2492" w:type="dxa"/>
          </w:tcPr>
          <w:p w14:paraId="396DB2D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BA1FE42" w14:textId="77777777" w:rsidTr="003408DC">
        <w:trPr>
          <w:trHeight w:val="315"/>
        </w:trPr>
        <w:tc>
          <w:tcPr>
            <w:tcW w:w="2492" w:type="dxa"/>
          </w:tcPr>
          <w:p w14:paraId="04BE608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3408DC">
        <w:trPr>
          <w:trHeight w:val="315"/>
        </w:trPr>
        <w:tc>
          <w:tcPr>
            <w:tcW w:w="2492" w:type="dxa"/>
          </w:tcPr>
          <w:p w14:paraId="60A3F31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3408DC">
        <w:tc>
          <w:tcPr>
            <w:tcW w:w="2492" w:type="dxa"/>
          </w:tcPr>
          <w:p w14:paraId="022655F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3408DC">
        <w:tc>
          <w:tcPr>
            <w:tcW w:w="2492" w:type="dxa"/>
          </w:tcPr>
          <w:p w14:paraId="082B386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7D2333DF" w14:textId="77777777" w:rsidTr="003408DC">
        <w:trPr>
          <w:trHeight w:val="234"/>
        </w:trPr>
        <w:tc>
          <w:tcPr>
            <w:tcW w:w="2492" w:type="dxa"/>
          </w:tcPr>
          <w:p w14:paraId="536745A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3408DC">
        <w:trPr>
          <w:trHeight w:val="243"/>
        </w:trPr>
        <w:tc>
          <w:tcPr>
            <w:tcW w:w="2492" w:type="dxa"/>
          </w:tcPr>
          <w:p w14:paraId="4A89E4E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3408DC">
        <w:trPr>
          <w:trHeight w:val="234"/>
        </w:trPr>
        <w:tc>
          <w:tcPr>
            <w:tcW w:w="2492" w:type="dxa"/>
          </w:tcPr>
          <w:p w14:paraId="5A0AAFA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3408DC">
        <w:tc>
          <w:tcPr>
            <w:tcW w:w="2492" w:type="dxa"/>
          </w:tcPr>
          <w:p w14:paraId="1FE512D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5F5F8F82" w14:textId="77777777" w:rsidTr="003408DC">
        <w:tc>
          <w:tcPr>
            <w:tcW w:w="2492" w:type="dxa"/>
          </w:tcPr>
          <w:p w14:paraId="1901185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61D61D9" w14:textId="77777777" w:rsidTr="003408DC">
        <w:tc>
          <w:tcPr>
            <w:tcW w:w="2492" w:type="dxa"/>
          </w:tcPr>
          <w:p w14:paraId="7011482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3408DC">
        <w:tc>
          <w:tcPr>
            <w:tcW w:w="2492" w:type="dxa"/>
          </w:tcPr>
          <w:p w14:paraId="303F84E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3408DC">
        <w:tc>
          <w:tcPr>
            <w:tcW w:w="2492" w:type="dxa"/>
          </w:tcPr>
          <w:p w14:paraId="792C394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3408DC">
        <w:tc>
          <w:tcPr>
            <w:tcW w:w="2492" w:type="dxa"/>
          </w:tcPr>
          <w:p w14:paraId="076B37B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453747DC" w14:textId="77777777" w:rsidTr="003408DC">
        <w:tc>
          <w:tcPr>
            <w:tcW w:w="2492" w:type="dxa"/>
          </w:tcPr>
          <w:p w14:paraId="5D94067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3408DC">
        <w:tc>
          <w:tcPr>
            <w:tcW w:w="2492" w:type="dxa"/>
          </w:tcPr>
          <w:p w14:paraId="74CC8C2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3408DC">
        <w:trPr>
          <w:trHeight w:val="171"/>
        </w:trPr>
        <w:tc>
          <w:tcPr>
            <w:tcW w:w="2492" w:type="dxa"/>
            <w:tcBorders>
              <w:bottom w:val="single" w:sz="4" w:space="0" w:color="auto"/>
            </w:tcBorders>
          </w:tcPr>
          <w:p w14:paraId="0685EC3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w:t>
      </w:r>
      <w:proofErr w:type="spellStart"/>
      <w:r w:rsidRPr="00B63C39">
        <w:rPr>
          <w:rFonts w:ascii="Times New Roman" w:hAnsi="Times New Roman" w:cs="Times New Roman"/>
          <w:sz w:val="18"/>
          <w:szCs w:val="18"/>
        </w:rPr>
        <w:t>df</w:t>
      </w:r>
      <w:proofErr w:type="spellEnd"/>
      <w:r w:rsidRPr="00B63C39">
        <w:rPr>
          <w:rFonts w:ascii="Times New Roman" w:hAnsi="Times New Roman" w:cs="Times New Roman"/>
          <w:sz w:val="18"/>
          <w:szCs w:val="18"/>
        </w:rPr>
        <w:t xml:space="preserve">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3408DC">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r w:rsidRPr="00B63C39">
              <w:rPr>
                <w:rFonts w:ascii="Times New Roman" w:hAnsi="Times New Roman" w:cs="Times New Roman"/>
                <w:i/>
                <w:color w:val="000000" w:themeColor="text1"/>
                <w:sz w:val="18"/>
                <w:szCs w:val="18"/>
              </w:rPr>
              <w:t xml:space="preserve"> </w:t>
            </w:r>
            <w:r w:rsidRPr="00B63C39">
              <w:rPr>
                <w:rFonts w:ascii="Times New Roman" w:hAnsi="Times New Roman" w:cs="Times New Roman"/>
                <w:color w:val="000000" w:themeColor="text1"/>
                <w:sz w:val="18"/>
                <w:szCs w:val="18"/>
              </w:rPr>
              <w:t>ratios</w:t>
            </w:r>
          </w:p>
        </w:tc>
      </w:tr>
      <w:tr w:rsidR="00984A50" w:rsidRPr="00B63C39" w14:paraId="1FD2DF37" w14:textId="77777777" w:rsidTr="003408DC">
        <w:trPr>
          <w:trHeight w:val="305"/>
        </w:trPr>
        <w:tc>
          <w:tcPr>
            <w:tcW w:w="2492" w:type="dxa"/>
            <w:tcBorders>
              <w:top w:val="single" w:sz="4" w:space="0" w:color="auto"/>
            </w:tcBorders>
          </w:tcPr>
          <w:p w14:paraId="44FCE05B" w14:textId="77777777" w:rsidR="00984A50" w:rsidRPr="00B63C39" w:rsidRDefault="00984A50" w:rsidP="003408DC">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p>
        </w:tc>
        <w:tc>
          <w:tcPr>
            <w:tcW w:w="360" w:type="dxa"/>
            <w:tcBorders>
              <w:top w:val="single" w:sz="4" w:space="0" w:color="auto"/>
              <w:bottom w:val="single" w:sz="4" w:space="0" w:color="auto"/>
            </w:tcBorders>
          </w:tcPr>
          <w:p w14:paraId="5C228C3F"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3408DC">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3408DC">
        <w:trPr>
          <w:trHeight w:val="100"/>
        </w:trPr>
        <w:tc>
          <w:tcPr>
            <w:tcW w:w="2492" w:type="dxa"/>
          </w:tcPr>
          <w:p w14:paraId="77CA0A08" w14:textId="77777777" w:rsidR="00984A50" w:rsidRPr="00B63C39" w:rsidRDefault="00984A50" w:rsidP="003408DC">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73F8ADD5" w14:textId="77777777" w:rsidTr="003408DC">
        <w:tc>
          <w:tcPr>
            <w:tcW w:w="2492" w:type="dxa"/>
          </w:tcPr>
          <w:p w14:paraId="30A9401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E2A30A2" w14:textId="77777777" w:rsidTr="003408DC">
        <w:trPr>
          <w:trHeight w:val="315"/>
        </w:trPr>
        <w:tc>
          <w:tcPr>
            <w:tcW w:w="2492" w:type="dxa"/>
          </w:tcPr>
          <w:p w14:paraId="2631C97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24A9A73A" w14:textId="77777777" w:rsidTr="003408DC">
        <w:trPr>
          <w:trHeight w:val="315"/>
        </w:trPr>
        <w:tc>
          <w:tcPr>
            <w:tcW w:w="2492" w:type="dxa"/>
          </w:tcPr>
          <w:p w14:paraId="0398771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3408DC">
        <w:trPr>
          <w:trHeight w:val="315"/>
        </w:trPr>
        <w:tc>
          <w:tcPr>
            <w:tcW w:w="2492" w:type="dxa"/>
          </w:tcPr>
          <w:p w14:paraId="1B811CE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3408DC">
        <w:tc>
          <w:tcPr>
            <w:tcW w:w="2492" w:type="dxa"/>
          </w:tcPr>
          <w:p w14:paraId="6B9773A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3408DC">
        <w:tc>
          <w:tcPr>
            <w:tcW w:w="2492" w:type="dxa"/>
          </w:tcPr>
          <w:p w14:paraId="01AAF01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56AD3611" w14:textId="77777777" w:rsidTr="003408DC">
        <w:trPr>
          <w:trHeight w:val="234"/>
        </w:trPr>
        <w:tc>
          <w:tcPr>
            <w:tcW w:w="2492" w:type="dxa"/>
          </w:tcPr>
          <w:p w14:paraId="6B59B24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3408DC">
        <w:trPr>
          <w:trHeight w:val="243"/>
        </w:trPr>
        <w:tc>
          <w:tcPr>
            <w:tcW w:w="2492" w:type="dxa"/>
          </w:tcPr>
          <w:p w14:paraId="4E0007D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3408DC">
        <w:trPr>
          <w:trHeight w:val="234"/>
        </w:trPr>
        <w:tc>
          <w:tcPr>
            <w:tcW w:w="2492" w:type="dxa"/>
          </w:tcPr>
          <w:p w14:paraId="3B5672A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3408DC">
        <w:tc>
          <w:tcPr>
            <w:tcW w:w="2492" w:type="dxa"/>
          </w:tcPr>
          <w:p w14:paraId="5A08F6F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7424E82A" w14:textId="77777777" w:rsidTr="003408DC">
        <w:tc>
          <w:tcPr>
            <w:tcW w:w="2492" w:type="dxa"/>
          </w:tcPr>
          <w:p w14:paraId="0C6A6F1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9D8A663" w14:textId="77777777" w:rsidTr="003408DC">
        <w:tc>
          <w:tcPr>
            <w:tcW w:w="2492" w:type="dxa"/>
          </w:tcPr>
          <w:p w14:paraId="46EB761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3408DC">
        <w:tc>
          <w:tcPr>
            <w:tcW w:w="2492" w:type="dxa"/>
          </w:tcPr>
          <w:p w14:paraId="5773DDE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3408DC">
        <w:tc>
          <w:tcPr>
            <w:tcW w:w="2492" w:type="dxa"/>
          </w:tcPr>
          <w:p w14:paraId="702ACD1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3408DC">
        <w:tc>
          <w:tcPr>
            <w:tcW w:w="2492" w:type="dxa"/>
          </w:tcPr>
          <w:p w14:paraId="45E4BF5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1E8FCA7E" w14:textId="77777777" w:rsidTr="003408DC">
        <w:tc>
          <w:tcPr>
            <w:tcW w:w="2492" w:type="dxa"/>
          </w:tcPr>
          <w:p w14:paraId="6EBF9B2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3408DC">
        <w:tc>
          <w:tcPr>
            <w:tcW w:w="2492" w:type="dxa"/>
          </w:tcPr>
          <w:p w14:paraId="0D580CF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3408DC">
        <w:trPr>
          <w:trHeight w:val="171"/>
        </w:trPr>
        <w:tc>
          <w:tcPr>
            <w:tcW w:w="2492" w:type="dxa"/>
            <w:tcBorders>
              <w:bottom w:val="single" w:sz="4" w:space="0" w:color="auto"/>
            </w:tcBorders>
          </w:tcPr>
          <w:p w14:paraId="5977950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w:t>
      </w:r>
      <w:proofErr w:type="spellStart"/>
      <w:r w:rsidRPr="00B63C39">
        <w:rPr>
          <w:rFonts w:ascii="Times New Roman" w:hAnsi="Times New Roman" w:cs="Times New Roman"/>
          <w:sz w:val="18"/>
          <w:szCs w:val="18"/>
        </w:rPr>
        <w:t>df</w:t>
      </w:r>
      <w:proofErr w:type="spellEnd"/>
      <w:r w:rsidRPr="00B63C39">
        <w:rPr>
          <w:rFonts w:ascii="Times New Roman" w:hAnsi="Times New Roman" w:cs="Times New Roman"/>
          <w:sz w:val="18"/>
          <w:szCs w:val="18"/>
        </w:rPr>
        <w:t xml:space="preserve">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3408DC">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r w:rsidRPr="00B63C39">
              <w:rPr>
                <w:rFonts w:ascii="Times New Roman" w:hAnsi="Times New Roman" w:cs="Times New Roman"/>
                <w:i/>
                <w:color w:val="000000" w:themeColor="text1"/>
                <w:sz w:val="18"/>
                <w:szCs w:val="18"/>
              </w:rPr>
              <w:t xml:space="preserve"> </w:t>
            </w:r>
            <w:r w:rsidRPr="00B63C39">
              <w:rPr>
                <w:rFonts w:ascii="Times New Roman" w:hAnsi="Times New Roman" w:cs="Times New Roman"/>
                <w:color w:val="000000" w:themeColor="text1"/>
                <w:sz w:val="18"/>
                <w:szCs w:val="18"/>
              </w:rPr>
              <w:t>ratios</w:t>
            </w:r>
          </w:p>
        </w:tc>
      </w:tr>
      <w:tr w:rsidR="00984A50" w:rsidRPr="00B63C39" w14:paraId="6D2D0A11" w14:textId="77777777" w:rsidTr="003408DC">
        <w:trPr>
          <w:trHeight w:val="305"/>
        </w:trPr>
        <w:tc>
          <w:tcPr>
            <w:tcW w:w="2492" w:type="dxa"/>
            <w:tcBorders>
              <w:top w:val="single" w:sz="4" w:space="0" w:color="auto"/>
            </w:tcBorders>
          </w:tcPr>
          <w:p w14:paraId="62262237" w14:textId="77777777" w:rsidR="00984A50" w:rsidRPr="00B63C39" w:rsidRDefault="00984A50" w:rsidP="003408DC">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p>
        </w:tc>
        <w:tc>
          <w:tcPr>
            <w:tcW w:w="360" w:type="dxa"/>
            <w:tcBorders>
              <w:top w:val="single" w:sz="4" w:space="0" w:color="auto"/>
              <w:bottom w:val="single" w:sz="4" w:space="0" w:color="auto"/>
            </w:tcBorders>
          </w:tcPr>
          <w:p w14:paraId="2B8ED154"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3408DC">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3408DC">
        <w:trPr>
          <w:trHeight w:val="100"/>
        </w:trPr>
        <w:tc>
          <w:tcPr>
            <w:tcW w:w="2492" w:type="dxa"/>
          </w:tcPr>
          <w:p w14:paraId="73E8253C" w14:textId="77777777" w:rsidR="00984A50" w:rsidRPr="00B63C39" w:rsidRDefault="00984A50" w:rsidP="003408DC">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33F701BA" w14:textId="77777777" w:rsidTr="003408DC">
        <w:tc>
          <w:tcPr>
            <w:tcW w:w="2492" w:type="dxa"/>
          </w:tcPr>
          <w:p w14:paraId="42C9B12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14F9B4DD" w14:textId="77777777" w:rsidTr="003408DC">
        <w:trPr>
          <w:trHeight w:val="315"/>
        </w:trPr>
        <w:tc>
          <w:tcPr>
            <w:tcW w:w="2492" w:type="dxa"/>
          </w:tcPr>
          <w:p w14:paraId="260A050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67E7E59A" w14:textId="77777777" w:rsidTr="003408DC">
        <w:trPr>
          <w:trHeight w:val="315"/>
        </w:trPr>
        <w:tc>
          <w:tcPr>
            <w:tcW w:w="2492" w:type="dxa"/>
          </w:tcPr>
          <w:p w14:paraId="4A9C335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3408DC">
        <w:trPr>
          <w:trHeight w:val="315"/>
        </w:trPr>
        <w:tc>
          <w:tcPr>
            <w:tcW w:w="2492" w:type="dxa"/>
          </w:tcPr>
          <w:p w14:paraId="4660365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3408DC">
        <w:tc>
          <w:tcPr>
            <w:tcW w:w="2492" w:type="dxa"/>
          </w:tcPr>
          <w:p w14:paraId="6DF7422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3408DC">
        <w:tc>
          <w:tcPr>
            <w:tcW w:w="2492" w:type="dxa"/>
          </w:tcPr>
          <w:p w14:paraId="63AA690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BDECCA9" w14:textId="77777777" w:rsidTr="003408DC">
        <w:trPr>
          <w:trHeight w:val="234"/>
        </w:trPr>
        <w:tc>
          <w:tcPr>
            <w:tcW w:w="2492" w:type="dxa"/>
          </w:tcPr>
          <w:p w14:paraId="13953B5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3408DC">
        <w:trPr>
          <w:trHeight w:val="243"/>
        </w:trPr>
        <w:tc>
          <w:tcPr>
            <w:tcW w:w="2492" w:type="dxa"/>
          </w:tcPr>
          <w:p w14:paraId="7D5E24E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3408DC">
        <w:trPr>
          <w:trHeight w:val="234"/>
        </w:trPr>
        <w:tc>
          <w:tcPr>
            <w:tcW w:w="2492" w:type="dxa"/>
          </w:tcPr>
          <w:p w14:paraId="6112D75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3408DC">
        <w:tc>
          <w:tcPr>
            <w:tcW w:w="2492" w:type="dxa"/>
          </w:tcPr>
          <w:p w14:paraId="4510041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F059E07" w14:textId="77777777" w:rsidTr="003408DC">
        <w:tc>
          <w:tcPr>
            <w:tcW w:w="2492" w:type="dxa"/>
          </w:tcPr>
          <w:p w14:paraId="00F5779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6EA5A5A8" w14:textId="77777777" w:rsidTr="003408DC">
        <w:tc>
          <w:tcPr>
            <w:tcW w:w="2492" w:type="dxa"/>
          </w:tcPr>
          <w:p w14:paraId="658C273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3408DC">
        <w:tc>
          <w:tcPr>
            <w:tcW w:w="2492" w:type="dxa"/>
          </w:tcPr>
          <w:p w14:paraId="63D1223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3408DC">
        <w:tc>
          <w:tcPr>
            <w:tcW w:w="2492" w:type="dxa"/>
          </w:tcPr>
          <w:p w14:paraId="7828FB7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3408DC">
        <w:tc>
          <w:tcPr>
            <w:tcW w:w="2492" w:type="dxa"/>
          </w:tcPr>
          <w:p w14:paraId="6369554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25277CD8" w14:textId="77777777" w:rsidTr="003408DC">
        <w:tc>
          <w:tcPr>
            <w:tcW w:w="2492" w:type="dxa"/>
          </w:tcPr>
          <w:p w14:paraId="6EB7D28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3408DC">
        <w:tc>
          <w:tcPr>
            <w:tcW w:w="2492" w:type="dxa"/>
          </w:tcPr>
          <w:p w14:paraId="76ED29C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3408DC">
        <w:trPr>
          <w:trHeight w:val="171"/>
        </w:trPr>
        <w:tc>
          <w:tcPr>
            <w:tcW w:w="2492" w:type="dxa"/>
            <w:tcBorders>
              <w:bottom w:val="single" w:sz="4" w:space="0" w:color="auto"/>
            </w:tcBorders>
          </w:tcPr>
          <w:p w14:paraId="0E32EDE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w:t>
      </w:r>
      <w:proofErr w:type="spellStart"/>
      <w:r w:rsidRPr="00B63C39">
        <w:rPr>
          <w:rFonts w:ascii="Times New Roman" w:hAnsi="Times New Roman" w:cs="Times New Roman"/>
          <w:sz w:val="18"/>
          <w:szCs w:val="18"/>
        </w:rPr>
        <w:t>df</w:t>
      </w:r>
      <w:proofErr w:type="spellEnd"/>
      <w:r w:rsidRPr="00B63C39">
        <w:rPr>
          <w:rFonts w:ascii="Times New Roman" w:hAnsi="Times New Roman" w:cs="Times New Roman"/>
          <w:sz w:val="18"/>
          <w:szCs w:val="18"/>
        </w:rPr>
        <w:t xml:space="preserve">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3408DC">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r w:rsidRPr="00B63C39">
              <w:rPr>
                <w:rFonts w:ascii="Times New Roman" w:hAnsi="Times New Roman" w:cs="Times New Roman"/>
                <w:i/>
                <w:color w:val="000000" w:themeColor="text1"/>
                <w:sz w:val="18"/>
                <w:szCs w:val="18"/>
              </w:rPr>
              <w:t xml:space="preserve"> </w:t>
            </w:r>
            <w:r w:rsidRPr="00B63C39">
              <w:rPr>
                <w:rFonts w:ascii="Times New Roman" w:hAnsi="Times New Roman" w:cs="Times New Roman"/>
                <w:color w:val="000000" w:themeColor="text1"/>
                <w:sz w:val="18"/>
                <w:szCs w:val="18"/>
              </w:rPr>
              <w:t>ratios</w:t>
            </w:r>
          </w:p>
        </w:tc>
      </w:tr>
      <w:tr w:rsidR="00984A50" w:rsidRPr="00B63C39" w14:paraId="7995AE59" w14:textId="77777777" w:rsidTr="003408DC">
        <w:trPr>
          <w:trHeight w:val="305"/>
        </w:trPr>
        <w:tc>
          <w:tcPr>
            <w:tcW w:w="2492" w:type="dxa"/>
            <w:tcBorders>
              <w:top w:val="single" w:sz="4" w:space="0" w:color="auto"/>
            </w:tcBorders>
          </w:tcPr>
          <w:p w14:paraId="5B1AAA1E" w14:textId="77777777" w:rsidR="00984A50" w:rsidRPr="00B63C39" w:rsidRDefault="00984A50" w:rsidP="003408DC">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p>
        </w:tc>
        <w:tc>
          <w:tcPr>
            <w:tcW w:w="360" w:type="dxa"/>
            <w:tcBorders>
              <w:top w:val="single" w:sz="4" w:space="0" w:color="auto"/>
              <w:bottom w:val="single" w:sz="4" w:space="0" w:color="auto"/>
            </w:tcBorders>
          </w:tcPr>
          <w:p w14:paraId="131CB4A3"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3408DC">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3408DC">
        <w:trPr>
          <w:trHeight w:val="100"/>
        </w:trPr>
        <w:tc>
          <w:tcPr>
            <w:tcW w:w="2492" w:type="dxa"/>
          </w:tcPr>
          <w:p w14:paraId="7E4E8F87" w14:textId="77777777" w:rsidR="00984A50" w:rsidRPr="00B63C39" w:rsidRDefault="00984A50" w:rsidP="003408DC">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3B5DC7E7" w14:textId="77777777" w:rsidTr="003408DC">
        <w:tc>
          <w:tcPr>
            <w:tcW w:w="2492" w:type="dxa"/>
          </w:tcPr>
          <w:p w14:paraId="2D074FB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09238C1" w14:textId="77777777" w:rsidTr="003408DC">
        <w:trPr>
          <w:trHeight w:val="315"/>
        </w:trPr>
        <w:tc>
          <w:tcPr>
            <w:tcW w:w="2492" w:type="dxa"/>
          </w:tcPr>
          <w:p w14:paraId="17CABB4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389A6B19" w14:textId="77777777" w:rsidTr="003408DC">
        <w:trPr>
          <w:trHeight w:val="315"/>
        </w:trPr>
        <w:tc>
          <w:tcPr>
            <w:tcW w:w="2492" w:type="dxa"/>
          </w:tcPr>
          <w:p w14:paraId="0498009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3408DC">
        <w:trPr>
          <w:trHeight w:val="315"/>
        </w:trPr>
        <w:tc>
          <w:tcPr>
            <w:tcW w:w="2492" w:type="dxa"/>
          </w:tcPr>
          <w:p w14:paraId="170B69C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3408DC">
        <w:tc>
          <w:tcPr>
            <w:tcW w:w="2492" w:type="dxa"/>
          </w:tcPr>
          <w:p w14:paraId="61E6A80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3408DC">
        <w:tc>
          <w:tcPr>
            <w:tcW w:w="2492" w:type="dxa"/>
          </w:tcPr>
          <w:p w14:paraId="27425D3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2DC2ED39" w14:textId="77777777" w:rsidTr="003408DC">
        <w:trPr>
          <w:trHeight w:val="234"/>
        </w:trPr>
        <w:tc>
          <w:tcPr>
            <w:tcW w:w="2492" w:type="dxa"/>
          </w:tcPr>
          <w:p w14:paraId="1DF672D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3408DC">
        <w:trPr>
          <w:trHeight w:val="243"/>
        </w:trPr>
        <w:tc>
          <w:tcPr>
            <w:tcW w:w="2492" w:type="dxa"/>
          </w:tcPr>
          <w:p w14:paraId="2A13661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3408DC">
        <w:trPr>
          <w:trHeight w:val="234"/>
        </w:trPr>
        <w:tc>
          <w:tcPr>
            <w:tcW w:w="2492" w:type="dxa"/>
          </w:tcPr>
          <w:p w14:paraId="2651E2D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3408DC">
        <w:tc>
          <w:tcPr>
            <w:tcW w:w="2492" w:type="dxa"/>
          </w:tcPr>
          <w:p w14:paraId="29E4CBC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BB06B54" w14:textId="77777777" w:rsidTr="003408DC">
        <w:tc>
          <w:tcPr>
            <w:tcW w:w="2492" w:type="dxa"/>
          </w:tcPr>
          <w:p w14:paraId="1E78F6F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0BBCC9F7" w14:textId="77777777" w:rsidTr="003408DC">
        <w:tc>
          <w:tcPr>
            <w:tcW w:w="2492" w:type="dxa"/>
          </w:tcPr>
          <w:p w14:paraId="0A121B3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3408DC">
        <w:tc>
          <w:tcPr>
            <w:tcW w:w="2492" w:type="dxa"/>
          </w:tcPr>
          <w:p w14:paraId="649CCBA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3408DC">
        <w:tc>
          <w:tcPr>
            <w:tcW w:w="2492" w:type="dxa"/>
          </w:tcPr>
          <w:p w14:paraId="2FFE070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3408DC">
        <w:tc>
          <w:tcPr>
            <w:tcW w:w="2492" w:type="dxa"/>
          </w:tcPr>
          <w:p w14:paraId="65D8F5D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7C13EFC1" w14:textId="77777777" w:rsidTr="003408DC">
        <w:tc>
          <w:tcPr>
            <w:tcW w:w="2492" w:type="dxa"/>
          </w:tcPr>
          <w:p w14:paraId="12D07BD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3408DC">
        <w:tc>
          <w:tcPr>
            <w:tcW w:w="2492" w:type="dxa"/>
          </w:tcPr>
          <w:p w14:paraId="23E1BED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3408DC">
        <w:trPr>
          <w:trHeight w:val="171"/>
        </w:trPr>
        <w:tc>
          <w:tcPr>
            <w:tcW w:w="2492" w:type="dxa"/>
            <w:tcBorders>
              <w:bottom w:val="single" w:sz="4" w:space="0" w:color="auto"/>
            </w:tcBorders>
          </w:tcPr>
          <w:p w14:paraId="037BB89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w:t>
      </w:r>
      <w:proofErr w:type="spellStart"/>
      <w:r w:rsidRPr="00B63C39">
        <w:rPr>
          <w:rFonts w:ascii="Times New Roman" w:hAnsi="Times New Roman" w:cs="Times New Roman"/>
          <w:sz w:val="18"/>
          <w:szCs w:val="18"/>
        </w:rPr>
        <w:t>df</w:t>
      </w:r>
      <w:proofErr w:type="spellEnd"/>
      <w:r w:rsidRPr="00B63C39">
        <w:rPr>
          <w:rFonts w:ascii="Times New Roman" w:hAnsi="Times New Roman" w:cs="Times New Roman"/>
          <w:sz w:val="18"/>
          <w:szCs w:val="18"/>
        </w:rPr>
        <w:t xml:space="preserve">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3408DC">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r w:rsidRPr="00B63C39">
              <w:rPr>
                <w:rFonts w:ascii="Times New Roman" w:hAnsi="Times New Roman" w:cs="Times New Roman"/>
                <w:i/>
                <w:color w:val="000000" w:themeColor="text1"/>
                <w:sz w:val="18"/>
                <w:szCs w:val="18"/>
              </w:rPr>
              <w:t xml:space="preserve"> </w:t>
            </w:r>
            <w:r w:rsidRPr="00B63C39">
              <w:rPr>
                <w:rFonts w:ascii="Times New Roman" w:hAnsi="Times New Roman" w:cs="Times New Roman"/>
                <w:color w:val="000000" w:themeColor="text1"/>
                <w:sz w:val="18"/>
                <w:szCs w:val="18"/>
              </w:rPr>
              <w:t>ratios</w:t>
            </w:r>
          </w:p>
        </w:tc>
      </w:tr>
      <w:tr w:rsidR="00984A50" w:rsidRPr="00B63C39" w14:paraId="754DF0A9" w14:textId="77777777" w:rsidTr="003408DC">
        <w:trPr>
          <w:trHeight w:val="305"/>
        </w:trPr>
        <w:tc>
          <w:tcPr>
            <w:tcW w:w="2492" w:type="dxa"/>
            <w:tcBorders>
              <w:top w:val="single" w:sz="4" w:space="0" w:color="auto"/>
            </w:tcBorders>
          </w:tcPr>
          <w:p w14:paraId="3543B628" w14:textId="77777777" w:rsidR="00984A50" w:rsidRPr="00B63C39" w:rsidRDefault="00984A50" w:rsidP="003408DC">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p>
        </w:tc>
        <w:tc>
          <w:tcPr>
            <w:tcW w:w="360" w:type="dxa"/>
            <w:tcBorders>
              <w:top w:val="single" w:sz="4" w:space="0" w:color="auto"/>
              <w:bottom w:val="single" w:sz="4" w:space="0" w:color="auto"/>
            </w:tcBorders>
          </w:tcPr>
          <w:p w14:paraId="548043B8"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3408DC">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3408DC">
        <w:trPr>
          <w:trHeight w:val="100"/>
        </w:trPr>
        <w:tc>
          <w:tcPr>
            <w:tcW w:w="2492" w:type="dxa"/>
          </w:tcPr>
          <w:p w14:paraId="4A1682D9" w14:textId="77777777" w:rsidR="00984A50" w:rsidRPr="00B63C39" w:rsidRDefault="00984A50" w:rsidP="003408DC">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52537B5B" w14:textId="77777777" w:rsidTr="003408DC">
        <w:tc>
          <w:tcPr>
            <w:tcW w:w="2492" w:type="dxa"/>
          </w:tcPr>
          <w:p w14:paraId="2A8009D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27AD5E61" w14:textId="77777777" w:rsidTr="003408DC">
        <w:trPr>
          <w:trHeight w:val="315"/>
        </w:trPr>
        <w:tc>
          <w:tcPr>
            <w:tcW w:w="2492" w:type="dxa"/>
          </w:tcPr>
          <w:p w14:paraId="67B0422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14B3B0B3" w14:textId="77777777" w:rsidTr="003408DC">
        <w:trPr>
          <w:trHeight w:val="315"/>
        </w:trPr>
        <w:tc>
          <w:tcPr>
            <w:tcW w:w="2492" w:type="dxa"/>
          </w:tcPr>
          <w:p w14:paraId="410A673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3408DC">
        <w:trPr>
          <w:trHeight w:val="315"/>
        </w:trPr>
        <w:tc>
          <w:tcPr>
            <w:tcW w:w="2492" w:type="dxa"/>
          </w:tcPr>
          <w:p w14:paraId="4C8E6DA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3408DC">
        <w:tc>
          <w:tcPr>
            <w:tcW w:w="2492" w:type="dxa"/>
          </w:tcPr>
          <w:p w14:paraId="5EA7376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3408DC">
        <w:tc>
          <w:tcPr>
            <w:tcW w:w="2492" w:type="dxa"/>
          </w:tcPr>
          <w:p w14:paraId="0254A56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33978714" w14:textId="77777777" w:rsidTr="003408DC">
        <w:trPr>
          <w:trHeight w:val="234"/>
        </w:trPr>
        <w:tc>
          <w:tcPr>
            <w:tcW w:w="2492" w:type="dxa"/>
          </w:tcPr>
          <w:p w14:paraId="6E03A1C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3408DC">
        <w:trPr>
          <w:trHeight w:val="243"/>
        </w:trPr>
        <w:tc>
          <w:tcPr>
            <w:tcW w:w="2492" w:type="dxa"/>
          </w:tcPr>
          <w:p w14:paraId="5725EC7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3408DC">
        <w:trPr>
          <w:trHeight w:val="234"/>
        </w:trPr>
        <w:tc>
          <w:tcPr>
            <w:tcW w:w="2492" w:type="dxa"/>
          </w:tcPr>
          <w:p w14:paraId="70606AA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3408DC">
        <w:tc>
          <w:tcPr>
            <w:tcW w:w="2492" w:type="dxa"/>
          </w:tcPr>
          <w:p w14:paraId="5A543DA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3021C826" w14:textId="77777777" w:rsidTr="003408DC">
        <w:tc>
          <w:tcPr>
            <w:tcW w:w="2492" w:type="dxa"/>
          </w:tcPr>
          <w:p w14:paraId="5D43DB2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30EC4A79" w14:textId="77777777" w:rsidTr="003408DC">
        <w:tc>
          <w:tcPr>
            <w:tcW w:w="2492" w:type="dxa"/>
          </w:tcPr>
          <w:p w14:paraId="1B0819C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3408DC">
        <w:tc>
          <w:tcPr>
            <w:tcW w:w="2492" w:type="dxa"/>
          </w:tcPr>
          <w:p w14:paraId="73F1C70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3408DC">
        <w:tc>
          <w:tcPr>
            <w:tcW w:w="2492" w:type="dxa"/>
          </w:tcPr>
          <w:p w14:paraId="51548E1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3408DC">
        <w:tc>
          <w:tcPr>
            <w:tcW w:w="2492" w:type="dxa"/>
          </w:tcPr>
          <w:p w14:paraId="60CF46D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28C0302B" w14:textId="77777777" w:rsidTr="003408DC">
        <w:tc>
          <w:tcPr>
            <w:tcW w:w="2492" w:type="dxa"/>
          </w:tcPr>
          <w:p w14:paraId="7A9707A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3408DC">
        <w:tc>
          <w:tcPr>
            <w:tcW w:w="2492" w:type="dxa"/>
          </w:tcPr>
          <w:p w14:paraId="7004A5F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3408DC">
        <w:trPr>
          <w:trHeight w:val="171"/>
        </w:trPr>
        <w:tc>
          <w:tcPr>
            <w:tcW w:w="2492" w:type="dxa"/>
            <w:tcBorders>
              <w:bottom w:val="single" w:sz="4" w:space="0" w:color="auto"/>
            </w:tcBorders>
          </w:tcPr>
          <w:p w14:paraId="488B9CC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w:t>
      </w:r>
      <w:proofErr w:type="spellStart"/>
      <w:r w:rsidRPr="00B63C39">
        <w:rPr>
          <w:rFonts w:ascii="Times New Roman" w:hAnsi="Times New Roman" w:cs="Times New Roman"/>
          <w:sz w:val="18"/>
          <w:szCs w:val="18"/>
        </w:rPr>
        <w:t>df</w:t>
      </w:r>
      <w:proofErr w:type="spellEnd"/>
      <w:r w:rsidRPr="00B63C39">
        <w:rPr>
          <w:rFonts w:ascii="Times New Roman" w:hAnsi="Times New Roman" w:cs="Times New Roman"/>
          <w:sz w:val="18"/>
          <w:szCs w:val="18"/>
        </w:rPr>
        <w:t xml:space="preserve">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3408DC">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r w:rsidRPr="00B63C39">
              <w:rPr>
                <w:rFonts w:ascii="Times New Roman" w:hAnsi="Times New Roman" w:cs="Times New Roman"/>
                <w:i/>
                <w:color w:val="000000" w:themeColor="text1"/>
                <w:sz w:val="18"/>
                <w:szCs w:val="18"/>
              </w:rPr>
              <w:t xml:space="preserve"> </w:t>
            </w:r>
            <w:r w:rsidRPr="00B63C39">
              <w:rPr>
                <w:rFonts w:ascii="Times New Roman" w:hAnsi="Times New Roman" w:cs="Times New Roman"/>
                <w:color w:val="000000" w:themeColor="text1"/>
                <w:sz w:val="18"/>
                <w:szCs w:val="18"/>
              </w:rPr>
              <w:t>ratios</w:t>
            </w:r>
          </w:p>
        </w:tc>
      </w:tr>
      <w:tr w:rsidR="00984A50" w:rsidRPr="00B63C39" w14:paraId="36D35DD1" w14:textId="77777777" w:rsidTr="003408DC">
        <w:trPr>
          <w:trHeight w:val="305"/>
        </w:trPr>
        <w:tc>
          <w:tcPr>
            <w:tcW w:w="2492" w:type="dxa"/>
            <w:tcBorders>
              <w:top w:val="single" w:sz="4" w:space="0" w:color="auto"/>
            </w:tcBorders>
          </w:tcPr>
          <w:p w14:paraId="33805E6D" w14:textId="77777777" w:rsidR="00984A50" w:rsidRPr="00B63C39" w:rsidRDefault="00984A50" w:rsidP="003408DC">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w:t>
            </w:r>
            <w:proofErr w:type="spellStart"/>
            <w:r w:rsidRPr="00B63C39">
              <w:rPr>
                <w:rFonts w:ascii="Times New Roman" w:hAnsi="Times New Roman" w:cs="Times New Roman"/>
                <w:i/>
                <w:color w:val="000000" w:themeColor="text1"/>
                <w:sz w:val="18"/>
                <w:szCs w:val="18"/>
              </w:rPr>
              <w:t>df</w:t>
            </w:r>
            <w:proofErr w:type="spellEnd"/>
          </w:p>
        </w:tc>
        <w:tc>
          <w:tcPr>
            <w:tcW w:w="360" w:type="dxa"/>
            <w:tcBorders>
              <w:top w:val="single" w:sz="4" w:space="0" w:color="auto"/>
              <w:bottom w:val="single" w:sz="4" w:space="0" w:color="auto"/>
            </w:tcBorders>
          </w:tcPr>
          <w:p w14:paraId="1FFE6594"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3408DC">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3408DC">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3408DC">
        <w:trPr>
          <w:trHeight w:val="100"/>
        </w:trPr>
        <w:tc>
          <w:tcPr>
            <w:tcW w:w="2492" w:type="dxa"/>
          </w:tcPr>
          <w:p w14:paraId="65C2FCA1" w14:textId="77777777" w:rsidR="00984A50" w:rsidRPr="00B63C39" w:rsidRDefault="00984A50" w:rsidP="003408DC">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5BEF69B1" w14:textId="77777777" w:rsidTr="003408DC">
        <w:tc>
          <w:tcPr>
            <w:tcW w:w="2492" w:type="dxa"/>
          </w:tcPr>
          <w:p w14:paraId="3E6A547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1A7CB5FA" w14:textId="77777777" w:rsidTr="003408DC">
        <w:trPr>
          <w:trHeight w:val="315"/>
        </w:trPr>
        <w:tc>
          <w:tcPr>
            <w:tcW w:w="2492" w:type="dxa"/>
          </w:tcPr>
          <w:p w14:paraId="0AB6896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74CC7B71" w14:textId="77777777" w:rsidTr="003408DC">
        <w:trPr>
          <w:trHeight w:val="315"/>
        </w:trPr>
        <w:tc>
          <w:tcPr>
            <w:tcW w:w="2492" w:type="dxa"/>
          </w:tcPr>
          <w:p w14:paraId="3D5E0A8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3408DC">
        <w:trPr>
          <w:trHeight w:val="315"/>
        </w:trPr>
        <w:tc>
          <w:tcPr>
            <w:tcW w:w="2492" w:type="dxa"/>
          </w:tcPr>
          <w:p w14:paraId="63A89AC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3408DC">
        <w:tc>
          <w:tcPr>
            <w:tcW w:w="2492" w:type="dxa"/>
          </w:tcPr>
          <w:p w14:paraId="2E94858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3408DC">
        <w:tc>
          <w:tcPr>
            <w:tcW w:w="2492" w:type="dxa"/>
          </w:tcPr>
          <w:p w14:paraId="0B938A8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35200F78" w14:textId="77777777" w:rsidTr="003408DC">
        <w:trPr>
          <w:trHeight w:val="234"/>
        </w:trPr>
        <w:tc>
          <w:tcPr>
            <w:tcW w:w="2492" w:type="dxa"/>
          </w:tcPr>
          <w:p w14:paraId="6D377C0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3408DC">
        <w:trPr>
          <w:trHeight w:val="243"/>
        </w:trPr>
        <w:tc>
          <w:tcPr>
            <w:tcW w:w="2492" w:type="dxa"/>
          </w:tcPr>
          <w:p w14:paraId="29FE2B8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3408DC">
        <w:trPr>
          <w:trHeight w:val="234"/>
        </w:trPr>
        <w:tc>
          <w:tcPr>
            <w:tcW w:w="2492" w:type="dxa"/>
          </w:tcPr>
          <w:p w14:paraId="54DA2B0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3408DC">
        <w:tc>
          <w:tcPr>
            <w:tcW w:w="2492" w:type="dxa"/>
          </w:tcPr>
          <w:p w14:paraId="7965D46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39A10169" w14:textId="77777777" w:rsidTr="003408DC">
        <w:tc>
          <w:tcPr>
            <w:tcW w:w="2492" w:type="dxa"/>
          </w:tcPr>
          <w:p w14:paraId="5930369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3CC2F4D5" w14:textId="77777777" w:rsidTr="003408DC">
        <w:tc>
          <w:tcPr>
            <w:tcW w:w="2492" w:type="dxa"/>
          </w:tcPr>
          <w:p w14:paraId="70BFF9F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3408DC">
        <w:tc>
          <w:tcPr>
            <w:tcW w:w="2492" w:type="dxa"/>
          </w:tcPr>
          <w:p w14:paraId="1E37706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3408DC">
        <w:tc>
          <w:tcPr>
            <w:tcW w:w="2492" w:type="dxa"/>
          </w:tcPr>
          <w:p w14:paraId="2EF95D3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3408DC">
        <w:tc>
          <w:tcPr>
            <w:tcW w:w="2492" w:type="dxa"/>
          </w:tcPr>
          <w:p w14:paraId="4A45B87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3408DC">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3408DC">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3408DC">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3408DC">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3408DC">
            <w:pPr>
              <w:rPr>
                <w:rFonts w:ascii="Times New Roman" w:hAnsi="Times New Roman" w:cs="Times New Roman"/>
                <w:color w:val="000000" w:themeColor="text1"/>
                <w:sz w:val="18"/>
                <w:szCs w:val="18"/>
              </w:rPr>
            </w:pPr>
          </w:p>
        </w:tc>
      </w:tr>
      <w:tr w:rsidR="00984A50" w:rsidRPr="00B63C39" w14:paraId="7D538881" w14:textId="77777777" w:rsidTr="003408DC">
        <w:tc>
          <w:tcPr>
            <w:tcW w:w="2492" w:type="dxa"/>
          </w:tcPr>
          <w:p w14:paraId="58EEFA01"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3408DC">
        <w:tc>
          <w:tcPr>
            <w:tcW w:w="2492" w:type="dxa"/>
          </w:tcPr>
          <w:p w14:paraId="08A8A74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3408DC">
        <w:trPr>
          <w:trHeight w:val="171"/>
        </w:trPr>
        <w:tc>
          <w:tcPr>
            <w:tcW w:w="2492" w:type="dxa"/>
            <w:tcBorders>
              <w:bottom w:val="single" w:sz="4" w:space="0" w:color="auto"/>
            </w:tcBorders>
          </w:tcPr>
          <w:p w14:paraId="57FFCD05"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3408DC">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w:t>
      </w:r>
      <w:proofErr w:type="spellStart"/>
      <w:r w:rsidRPr="00B63C39">
        <w:rPr>
          <w:rFonts w:ascii="Times New Roman" w:hAnsi="Times New Roman" w:cs="Times New Roman"/>
          <w:sz w:val="18"/>
          <w:szCs w:val="18"/>
        </w:rPr>
        <w:t>df</w:t>
      </w:r>
      <w:proofErr w:type="spellEnd"/>
      <w:r w:rsidRPr="00B63C39">
        <w:rPr>
          <w:rFonts w:ascii="Times New Roman" w:hAnsi="Times New Roman" w:cs="Times New Roman"/>
          <w:sz w:val="18"/>
          <w:szCs w:val="18"/>
        </w:rPr>
        <w:t xml:space="preserve">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lastRenderedPageBreak/>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3408DC">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3408DC">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3408DC">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3408DC">
        <w:trPr>
          <w:trHeight w:hRule="exact" w:val="288"/>
        </w:trPr>
        <w:tc>
          <w:tcPr>
            <w:tcW w:w="1075" w:type="dxa"/>
            <w:tcBorders>
              <w:top w:val="single" w:sz="4" w:space="0" w:color="auto"/>
            </w:tcBorders>
          </w:tcPr>
          <w:p w14:paraId="4C96740B"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3408DC">
        <w:trPr>
          <w:trHeight w:hRule="exact" w:val="288"/>
        </w:trPr>
        <w:tc>
          <w:tcPr>
            <w:tcW w:w="1075" w:type="dxa"/>
          </w:tcPr>
          <w:p w14:paraId="3ED32A69"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3408DC">
        <w:trPr>
          <w:trHeight w:hRule="exact" w:val="288"/>
        </w:trPr>
        <w:tc>
          <w:tcPr>
            <w:tcW w:w="1075" w:type="dxa"/>
          </w:tcPr>
          <w:p w14:paraId="1E9D642C"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3408DC">
        <w:trPr>
          <w:trHeight w:hRule="exact" w:val="288"/>
        </w:trPr>
        <w:tc>
          <w:tcPr>
            <w:tcW w:w="1075" w:type="dxa"/>
          </w:tcPr>
          <w:p w14:paraId="2A98A6C6"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3408DC">
        <w:trPr>
          <w:trHeight w:hRule="exact" w:val="288"/>
        </w:trPr>
        <w:tc>
          <w:tcPr>
            <w:tcW w:w="1075" w:type="dxa"/>
          </w:tcPr>
          <w:p w14:paraId="08A0087F"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3408DC">
        <w:trPr>
          <w:trHeight w:hRule="exact" w:val="288"/>
        </w:trPr>
        <w:tc>
          <w:tcPr>
            <w:tcW w:w="1075" w:type="dxa"/>
          </w:tcPr>
          <w:p w14:paraId="78EA93AC"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3408DC">
        <w:trPr>
          <w:trHeight w:hRule="exact" w:val="288"/>
        </w:trPr>
        <w:tc>
          <w:tcPr>
            <w:tcW w:w="1075" w:type="dxa"/>
          </w:tcPr>
          <w:p w14:paraId="2C90CA3D"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3408DC">
        <w:trPr>
          <w:trHeight w:hRule="exact" w:val="288"/>
        </w:trPr>
        <w:tc>
          <w:tcPr>
            <w:tcW w:w="1075" w:type="dxa"/>
          </w:tcPr>
          <w:p w14:paraId="3D6E8214"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3408DC">
        <w:trPr>
          <w:trHeight w:hRule="exact" w:val="288"/>
        </w:trPr>
        <w:tc>
          <w:tcPr>
            <w:tcW w:w="1075" w:type="dxa"/>
          </w:tcPr>
          <w:p w14:paraId="54F82E2F"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3408DC">
        <w:trPr>
          <w:trHeight w:hRule="exact" w:val="288"/>
        </w:trPr>
        <w:tc>
          <w:tcPr>
            <w:tcW w:w="1075" w:type="dxa"/>
          </w:tcPr>
          <w:p w14:paraId="54645BA9"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3408DC">
        <w:trPr>
          <w:trHeight w:hRule="exact" w:val="288"/>
        </w:trPr>
        <w:tc>
          <w:tcPr>
            <w:tcW w:w="1075" w:type="dxa"/>
          </w:tcPr>
          <w:p w14:paraId="24200A9C"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3408DC">
        <w:trPr>
          <w:trHeight w:hRule="exact" w:val="288"/>
        </w:trPr>
        <w:tc>
          <w:tcPr>
            <w:tcW w:w="1075" w:type="dxa"/>
          </w:tcPr>
          <w:p w14:paraId="1F53C844"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3408DC">
        <w:trPr>
          <w:trHeight w:hRule="exact" w:val="288"/>
        </w:trPr>
        <w:tc>
          <w:tcPr>
            <w:tcW w:w="1075" w:type="dxa"/>
          </w:tcPr>
          <w:p w14:paraId="14348BFD"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3408DC">
        <w:trPr>
          <w:trHeight w:hRule="exact" w:val="288"/>
        </w:trPr>
        <w:tc>
          <w:tcPr>
            <w:tcW w:w="1075" w:type="dxa"/>
          </w:tcPr>
          <w:p w14:paraId="10EFDA6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3408DC">
        <w:trPr>
          <w:trHeight w:hRule="exact" w:val="288"/>
        </w:trPr>
        <w:tc>
          <w:tcPr>
            <w:tcW w:w="1075" w:type="dxa"/>
          </w:tcPr>
          <w:p w14:paraId="7C75BF6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3408DC">
        <w:trPr>
          <w:trHeight w:hRule="exact" w:val="288"/>
        </w:trPr>
        <w:tc>
          <w:tcPr>
            <w:tcW w:w="1075" w:type="dxa"/>
          </w:tcPr>
          <w:p w14:paraId="1FADDCE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3408DC">
        <w:trPr>
          <w:trHeight w:hRule="exact" w:val="288"/>
        </w:trPr>
        <w:tc>
          <w:tcPr>
            <w:tcW w:w="1075" w:type="dxa"/>
            <w:tcBorders>
              <w:bottom w:val="single" w:sz="4" w:space="0" w:color="auto"/>
            </w:tcBorders>
          </w:tcPr>
          <w:p w14:paraId="77BD7573"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lastRenderedPageBreak/>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3408DC">
        <w:trPr>
          <w:trHeight w:hRule="exact" w:val="288"/>
        </w:trPr>
        <w:tc>
          <w:tcPr>
            <w:tcW w:w="1075" w:type="dxa"/>
            <w:tcBorders>
              <w:left w:val="nil"/>
              <w:bottom w:val="single" w:sz="4" w:space="0" w:color="auto"/>
              <w:right w:val="nil"/>
            </w:tcBorders>
          </w:tcPr>
          <w:p w14:paraId="2372AB03" w14:textId="77777777" w:rsidR="00984A50" w:rsidRPr="001D3AC8" w:rsidRDefault="00984A50" w:rsidP="003408DC">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3408DC">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3408DC">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3408DC">
        <w:trPr>
          <w:trHeight w:hRule="exact" w:val="288"/>
        </w:trPr>
        <w:tc>
          <w:tcPr>
            <w:tcW w:w="1075" w:type="dxa"/>
            <w:tcBorders>
              <w:top w:val="nil"/>
              <w:left w:val="nil"/>
              <w:bottom w:val="nil"/>
              <w:right w:val="nil"/>
            </w:tcBorders>
          </w:tcPr>
          <w:p w14:paraId="0EF53C9E"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3408DC">
        <w:trPr>
          <w:trHeight w:hRule="exact" w:val="288"/>
        </w:trPr>
        <w:tc>
          <w:tcPr>
            <w:tcW w:w="1075" w:type="dxa"/>
            <w:tcBorders>
              <w:top w:val="nil"/>
              <w:left w:val="nil"/>
              <w:bottom w:val="nil"/>
              <w:right w:val="nil"/>
            </w:tcBorders>
          </w:tcPr>
          <w:p w14:paraId="10F33F6A"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3408DC">
        <w:trPr>
          <w:trHeight w:hRule="exact" w:val="288"/>
        </w:trPr>
        <w:tc>
          <w:tcPr>
            <w:tcW w:w="1075" w:type="dxa"/>
            <w:tcBorders>
              <w:top w:val="nil"/>
              <w:left w:val="nil"/>
              <w:bottom w:val="nil"/>
              <w:right w:val="nil"/>
            </w:tcBorders>
          </w:tcPr>
          <w:p w14:paraId="2BE5E65C"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3408DC">
        <w:trPr>
          <w:trHeight w:hRule="exact" w:val="288"/>
        </w:trPr>
        <w:tc>
          <w:tcPr>
            <w:tcW w:w="1075" w:type="dxa"/>
            <w:tcBorders>
              <w:top w:val="nil"/>
              <w:left w:val="nil"/>
              <w:bottom w:val="nil"/>
              <w:right w:val="nil"/>
            </w:tcBorders>
          </w:tcPr>
          <w:p w14:paraId="3FE4296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3408DC">
        <w:trPr>
          <w:trHeight w:hRule="exact" w:val="288"/>
        </w:trPr>
        <w:tc>
          <w:tcPr>
            <w:tcW w:w="1075" w:type="dxa"/>
            <w:tcBorders>
              <w:top w:val="nil"/>
              <w:left w:val="nil"/>
              <w:bottom w:val="nil"/>
              <w:right w:val="nil"/>
            </w:tcBorders>
          </w:tcPr>
          <w:p w14:paraId="353FCD7D"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3408DC">
        <w:trPr>
          <w:trHeight w:hRule="exact" w:val="288"/>
        </w:trPr>
        <w:tc>
          <w:tcPr>
            <w:tcW w:w="1075" w:type="dxa"/>
            <w:tcBorders>
              <w:top w:val="nil"/>
              <w:left w:val="nil"/>
              <w:bottom w:val="nil"/>
              <w:right w:val="nil"/>
            </w:tcBorders>
          </w:tcPr>
          <w:p w14:paraId="38AFA811"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3408DC">
        <w:trPr>
          <w:trHeight w:hRule="exact" w:val="288"/>
        </w:trPr>
        <w:tc>
          <w:tcPr>
            <w:tcW w:w="1075" w:type="dxa"/>
            <w:tcBorders>
              <w:top w:val="nil"/>
              <w:left w:val="nil"/>
              <w:bottom w:val="nil"/>
              <w:right w:val="nil"/>
            </w:tcBorders>
          </w:tcPr>
          <w:p w14:paraId="5C968F9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3408DC">
        <w:trPr>
          <w:trHeight w:hRule="exact" w:val="288"/>
        </w:trPr>
        <w:tc>
          <w:tcPr>
            <w:tcW w:w="1075" w:type="dxa"/>
            <w:tcBorders>
              <w:top w:val="nil"/>
              <w:left w:val="nil"/>
              <w:bottom w:val="nil"/>
              <w:right w:val="nil"/>
            </w:tcBorders>
          </w:tcPr>
          <w:p w14:paraId="2F28B81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3408DC">
        <w:trPr>
          <w:trHeight w:hRule="exact" w:val="288"/>
        </w:trPr>
        <w:tc>
          <w:tcPr>
            <w:tcW w:w="1075" w:type="dxa"/>
            <w:tcBorders>
              <w:top w:val="nil"/>
              <w:left w:val="nil"/>
              <w:bottom w:val="nil"/>
              <w:right w:val="nil"/>
            </w:tcBorders>
          </w:tcPr>
          <w:p w14:paraId="7251623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3408DC">
        <w:trPr>
          <w:trHeight w:hRule="exact" w:val="288"/>
        </w:trPr>
        <w:tc>
          <w:tcPr>
            <w:tcW w:w="1075" w:type="dxa"/>
            <w:tcBorders>
              <w:top w:val="nil"/>
              <w:left w:val="nil"/>
              <w:bottom w:val="nil"/>
              <w:right w:val="nil"/>
            </w:tcBorders>
          </w:tcPr>
          <w:p w14:paraId="705BE47D"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3408DC">
        <w:trPr>
          <w:trHeight w:hRule="exact" w:val="288"/>
        </w:trPr>
        <w:tc>
          <w:tcPr>
            <w:tcW w:w="1075" w:type="dxa"/>
            <w:tcBorders>
              <w:top w:val="nil"/>
              <w:left w:val="nil"/>
              <w:bottom w:val="nil"/>
              <w:right w:val="nil"/>
            </w:tcBorders>
          </w:tcPr>
          <w:p w14:paraId="5852C843"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3408DC">
        <w:trPr>
          <w:trHeight w:hRule="exact" w:val="288"/>
        </w:trPr>
        <w:tc>
          <w:tcPr>
            <w:tcW w:w="1075" w:type="dxa"/>
            <w:tcBorders>
              <w:top w:val="nil"/>
              <w:left w:val="nil"/>
              <w:bottom w:val="nil"/>
              <w:right w:val="nil"/>
            </w:tcBorders>
          </w:tcPr>
          <w:p w14:paraId="6B2CEEA3"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3408DC">
        <w:trPr>
          <w:trHeight w:hRule="exact" w:val="288"/>
        </w:trPr>
        <w:tc>
          <w:tcPr>
            <w:tcW w:w="1075" w:type="dxa"/>
            <w:tcBorders>
              <w:top w:val="nil"/>
              <w:left w:val="nil"/>
              <w:bottom w:val="nil"/>
              <w:right w:val="nil"/>
            </w:tcBorders>
          </w:tcPr>
          <w:p w14:paraId="0BAB6DC7"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3408DC">
        <w:trPr>
          <w:trHeight w:hRule="exact" w:val="288"/>
        </w:trPr>
        <w:tc>
          <w:tcPr>
            <w:tcW w:w="1075" w:type="dxa"/>
            <w:tcBorders>
              <w:top w:val="nil"/>
              <w:left w:val="nil"/>
              <w:bottom w:val="nil"/>
              <w:right w:val="nil"/>
            </w:tcBorders>
          </w:tcPr>
          <w:p w14:paraId="73E135E5"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3408DC">
        <w:trPr>
          <w:trHeight w:hRule="exact" w:val="288"/>
        </w:trPr>
        <w:tc>
          <w:tcPr>
            <w:tcW w:w="1075" w:type="dxa"/>
            <w:tcBorders>
              <w:top w:val="nil"/>
              <w:left w:val="nil"/>
              <w:right w:val="nil"/>
            </w:tcBorders>
          </w:tcPr>
          <w:p w14:paraId="4D99C284"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3408DC">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3408DC">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3408DC">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77777777" w:rsidR="00984A50" w:rsidRPr="00EF4856" w:rsidRDefault="00984A50" w:rsidP="00984A50">
      <w:pPr>
        <w:rPr>
          <w:color w:val="000000" w:themeColor="text1"/>
          <w:sz w:val="18"/>
          <w:szCs w:val="18"/>
        </w:rPr>
      </w:pPr>
      <w:r>
        <w:rPr>
          <w:noProof/>
        </w:rPr>
        <w:lastRenderedPageBreak/>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77777777" w:rsidR="00984A50" w:rsidRPr="001D3AC8" w:rsidRDefault="00984A50" w:rsidP="00984A50">
      <w:pPr>
        <w:rPr>
          <w:rFonts w:ascii="Times New Roman" w:hAnsi="Times New Roman" w:cs="Times New Roman"/>
          <w:color w:val="000000" w:themeColor="text1"/>
          <w:sz w:val="18"/>
          <w:szCs w:val="18"/>
        </w:rPr>
      </w:pPr>
      <w:commentRangeStart w:id="45"/>
      <w:proofErr w:type="gramStart"/>
      <w:r w:rsidRPr="001D3AC8">
        <w:rPr>
          <w:rFonts w:ascii="Times New Roman" w:hAnsi="Times New Roman" w:cs="Times New Roman"/>
          <w:b/>
          <w:color w:val="000000" w:themeColor="text1"/>
          <w:sz w:val="18"/>
          <w:szCs w:val="18"/>
        </w:rPr>
        <w:t>Fig. 1.</w:t>
      </w:r>
      <w:proofErr w:type="gramEnd"/>
      <w:r w:rsidRPr="001D3AC8">
        <w:rPr>
          <w:rFonts w:ascii="Times New Roman" w:hAnsi="Times New Roman" w:cs="Times New Roman"/>
          <w:color w:val="000000" w:themeColor="text1"/>
          <w:sz w:val="18"/>
          <w:szCs w:val="18"/>
        </w:rPr>
        <w:t xml:space="preserve"> IRT item characteristic curves of Item 17 under GGUM for the U.S. group. </w:t>
      </w:r>
      <w:commentRangeEnd w:id="45"/>
      <w:r w:rsidR="004F41C9">
        <w:rPr>
          <w:rStyle w:val="CommentReference"/>
        </w:rPr>
        <w:commentReference w:id="45"/>
      </w:r>
      <w:r w:rsidRPr="001D3AC8">
        <w:rPr>
          <w:rFonts w:ascii="Times New Roman" w:hAnsi="Times New Roman" w:cs="Times New Roman"/>
          <w:color w:val="000000" w:themeColor="text1"/>
          <w:sz w:val="18"/>
          <w:szCs w:val="18"/>
        </w:rPr>
        <w:t>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bookmarkStart w:id="46" w:name="_GoBack"/>
      <w:bookmarkEnd w:id="46"/>
    </w:p>
    <w:p w14:paraId="6E9560AC" w14:textId="77777777" w:rsidR="00984A50" w:rsidRPr="00EF4856" w:rsidRDefault="00984A50" w:rsidP="00984A50">
      <w:pPr>
        <w:rPr>
          <w:color w:val="000000" w:themeColor="text1"/>
          <w:sz w:val="18"/>
          <w:szCs w:val="18"/>
        </w:rPr>
      </w:pPr>
      <w:r>
        <w:rPr>
          <w:noProof/>
        </w:rPr>
        <w:lastRenderedPageBreak/>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2.</w:t>
      </w:r>
      <w:proofErr w:type="gramEnd"/>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77777777" w:rsidR="00984A50" w:rsidRPr="00EF4856" w:rsidRDefault="00984A50" w:rsidP="00984A50">
      <w:pPr>
        <w:rPr>
          <w:color w:val="000000" w:themeColor="text1"/>
          <w:sz w:val="18"/>
          <w:szCs w:val="18"/>
        </w:rPr>
      </w:pPr>
      <w:r w:rsidRPr="00EF4856">
        <w:rPr>
          <w:color w:val="000000" w:themeColor="text1"/>
          <w:sz w:val="18"/>
          <w:szCs w:val="18"/>
        </w:rPr>
        <w:br w:type="page"/>
      </w:r>
      <w:r>
        <w:rPr>
          <w:noProof/>
        </w:rPr>
        <w:lastRenderedPageBreak/>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3.</w:t>
      </w:r>
      <w:proofErr w:type="gramEnd"/>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984A50">
      <w:pP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7777777" w:rsidR="00984A50" w:rsidRPr="00EF4856" w:rsidRDefault="00984A50" w:rsidP="00984A50">
      <w:pPr>
        <w:jc w:val="center"/>
        <w:rPr>
          <w:color w:val="000000" w:themeColor="text1"/>
          <w:sz w:val="18"/>
          <w:szCs w:val="18"/>
        </w:rPr>
      </w:pPr>
      <w:r>
        <w:rPr>
          <w:noProof/>
        </w:rPr>
        <w:lastRenderedPageBreak/>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4.</w:t>
      </w:r>
      <w:proofErr w:type="gramEnd"/>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5.</w:t>
      </w:r>
      <w:proofErr w:type="gramEnd"/>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lastRenderedPageBreak/>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6.</w:t>
      </w:r>
      <w:proofErr w:type="gramEnd"/>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7.</w:t>
      </w:r>
      <w:proofErr w:type="gramEnd"/>
      <w:r w:rsidRPr="001D3AC8">
        <w:rPr>
          <w:rFonts w:ascii="Times New Roman" w:hAnsi="Times New Roman" w:cs="Times New Roman"/>
          <w:b/>
          <w:color w:val="000000" w:themeColor="text1"/>
          <w:sz w:val="18"/>
          <w:szCs w:val="18"/>
        </w:rPr>
        <w:t xml:space="preserve"> </w:t>
      </w:r>
      <w:r w:rsidRPr="001D3AC8">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8.</w:t>
      </w:r>
      <w:proofErr w:type="gramEnd"/>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9.</w:t>
      </w:r>
      <w:proofErr w:type="gramEnd"/>
      <w:r w:rsidRPr="001D3AC8">
        <w:rPr>
          <w:rFonts w:ascii="Times New Roman" w:hAnsi="Times New Roman" w:cs="Times New Roman"/>
          <w:b/>
          <w:color w:val="000000" w:themeColor="text1"/>
          <w:sz w:val="18"/>
          <w:szCs w:val="18"/>
        </w:rPr>
        <w:t xml:space="preserve">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10.</w:t>
      </w:r>
      <w:proofErr w:type="gramEnd"/>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11.</w:t>
      </w:r>
      <w:proofErr w:type="gramEnd"/>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77777777" w:rsidR="00984A50" w:rsidRPr="001D3AC8" w:rsidRDefault="00984A50" w:rsidP="00984A50">
      <w:pPr>
        <w:rPr>
          <w:rFonts w:ascii="Times New Roman" w:hAnsi="Times New Roman" w:cs="Times New Roman"/>
          <w:b/>
          <w:color w:val="000000" w:themeColor="text1"/>
          <w:sz w:val="18"/>
          <w:szCs w:val="18"/>
        </w:rPr>
      </w:pPr>
      <w:proofErr w:type="gramStart"/>
      <w:r w:rsidRPr="001D3AC8">
        <w:rPr>
          <w:rFonts w:ascii="Times New Roman" w:hAnsi="Times New Roman" w:cs="Times New Roman"/>
          <w:b/>
          <w:color w:val="000000" w:themeColor="text1"/>
          <w:sz w:val="18"/>
          <w:szCs w:val="18"/>
        </w:rPr>
        <w:t>Fig. 12.</w:t>
      </w:r>
      <w:proofErr w:type="gramEnd"/>
      <w:r w:rsidRPr="001D3AC8">
        <w:rPr>
          <w:rFonts w:ascii="Times New Roman" w:hAnsi="Times New Roman" w:cs="Times New Roman"/>
          <w:b/>
          <w:color w:val="000000" w:themeColor="text1"/>
          <w:sz w:val="18"/>
          <w:szCs w:val="18"/>
        </w:rPr>
        <w:t xml:space="preserve">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13.</w:t>
      </w:r>
      <w:proofErr w:type="gramEnd"/>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14.</w:t>
      </w:r>
      <w:proofErr w:type="gramEnd"/>
      <w:r w:rsidRPr="001D3AC8">
        <w:rPr>
          <w:rFonts w:ascii="Times New Roman" w:hAnsi="Times New Roman" w:cs="Times New Roman"/>
          <w:b/>
          <w:color w:val="000000" w:themeColor="text1"/>
          <w:sz w:val="18"/>
          <w:szCs w:val="18"/>
        </w:rPr>
        <w:t xml:space="preserve"> </w:t>
      </w:r>
      <w:r w:rsidRPr="001D3AC8">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77777777" w:rsidR="00984A50" w:rsidRPr="001D3AC8" w:rsidRDefault="00984A50" w:rsidP="00984A50">
      <w:pPr>
        <w:rPr>
          <w:rFonts w:ascii="Times New Roman" w:hAnsi="Times New Roman" w:cs="Times New Roman"/>
          <w:b/>
          <w:color w:val="000000" w:themeColor="text1"/>
          <w:sz w:val="18"/>
          <w:szCs w:val="18"/>
        </w:rPr>
      </w:pPr>
      <w:proofErr w:type="gramStart"/>
      <w:r w:rsidRPr="001D3AC8">
        <w:rPr>
          <w:rFonts w:ascii="Times New Roman" w:hAnsi="Times New Roman" w:cs="Times New Roman"/>
          <w:b/>
          <w:color w:val="000000" w:themeColor="text1"/>
          <w:sz w:val="18"/>
          <w:szCs w:val="18"/>
        </w:rPr>
        <w:t>Fig. 15.</w:t>
      </w:r>
      <w:proofErr w:type="gramEnd"/>
      <w:r w:rsidRPr="001D3AC8">
        <w:rPr>
          <w:rFonts w:ascii="Times New Roman" w:hAnsi="Times New Roman" w:cs="Times New Roman"/>
          <w:b/>
          <w:color w:val="000000" w:themeColor="text1"/>
          <w:sz w:val="18"/>
          <w:szCs w:val="18"/>
        </w:rPr>
        <w:t xml:space="preserve"> </w:t>
      </w:r>
      <w:r w:rsidRPr="001D3AC8">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77777777" w:rsidR="00984A50" w:rsidRPr="001D3AC8" w:rsidRDefault="00984A50" w:rsidP="00984A50">
      <w:pPr>
        <w:rPr>
          <w:rFonts w:ascii="Times New Roman" w:hAnsi="Times New Roman" w:cs="Times New Roman"/>
          <w:color w:val="000000" w:themeColor="text1"/>
          <w:sz w:val="18"/>
          <w:szCs w:val="18"/>
        </w:rPr>
      </w:pPr>
      <w:proofErr w:type="gramStart"/>
      <w:r w:rsidRPr="001D3AC8">
        <w:rPr>
          <w:rFonts w:ascii="Times New Roman" w:hAnsi="Times New Roman" w:cs="Times New Roman"/>
          <w:b/>
          <w:color w:val="000000" w:themeColor="text1"/>
          <w:sz w:val="18"/>
          <w:szCs w:val="18"/>
        </w:rPr>
        <w:t>Fig. 16.</w:t>
      </w:r>
      <w:proofErr w:type="gramEnd"/>
      <w:r w:rsidRPr="001D3AC8">
        <w:rPr>
          <w:rFonts w:ascii="Times New Roman" w:hAnsi="Times New Roman" w:cs="Times New Roman"/>
          <w:b/>
          <w:color w:val="000000" w:themeColor="text1"/>
          <w:sz w:val="18"/>
          <w:szCs w:val="18"/>
        </w:rPr>
        <w:t xml:space="preserve">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7777777" w:rsidR="008F4414" w:rsidRDefault="00984A50" w:rsidP="00984A50">
      <w:proofErr w:type="gramStart"/>
      <w:r w:rsidRPr="001D3AC8">
        <w:rPr>
          <w:rFonts w:ascii="Times New Roman" w:hAnsi="Times New Roman" w:cs="Times New Roman"/>
          <w:b/>
          <w:color w:val="000000" w:themeColor="text1"/>
          <w:sz w:val="18"/>
          <w:szCs w:val="18"/>
        </w:rPr>
        <w:t>Fig. 17.</w:t>
      </w:r>
      <w:proofErr w:type="gramEnd"/>
      <w:r w:rsidRPr="001D3AC8">
        <w:rPr>
          <w:rFonts w:ascii="Times New Roman" w:hAnsi="Times New Roman" w:cs="Times New Roman"/>
          <w:b/>
          <w:color w:val="000000" w:themeColor="text1"/>
          <w:sz w:val="18"/>
          <w:szCs w:val="18"/>
        </w:rPr>
        <w:t xml:space="preserve"> </w:t>
      </w:r>
      <w:r w:rsidRPr="001D3AC8">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sectPr w:rsidR="008F4414" w:rsidSect="00C665C5">
      <w:pgSz w:w="15840" w:h="12240" w:orient="landscape"/>
      <w:pgMar w:top="1440" w:right="1440" w:bottom="1440" w:left="1440" w:header="720" w:footer="720" w:gutter="0"/>
      <w:cols w:space="720"/>
      <w:docGrid w:linePitch="40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Liwen Liu" w:date="2016-12-03T14:38:00Z" w:initials="LL">
    <w:p w14:paraId="22FE4BA3" w14:textId="0AC41945" w:rsidR="003408DC" w:rsidRDefault="003408DC">
      <w:pPr>
        <w:pStyle w:val="CommentText"/>
      </w:pPr>
      <w:r>
        <w:rPr>
          <w:rStyle w:val="CommentReference"/>
        </w:rPr>
        <w:annotationRef/>
      </w:r>
      <w:r>
        <w:rPr>
          <w:rFonts w:hint="eastAsia"/>
        </w:rPr>
        <w:t>Spell out GGUM the first time it appears, and add a little desc</w:t>
      </w:r>
      <w:r w:rsidR="004D2774">
        <w:rPr>
          <w:rFonts w:hint="eastAsia"/>
        </w:rPr>
        <w:t>ription if appropriate. Or if GGUM</w:t>
      </w:r>
      <w:r>
        <w:rPr>
          <w:rFonts w:hint="eastAsia"/>
        </w:rPr>
        <w:t xml:space="preserve"> doesn</w:t>
      </w:r>
      <w:r>
        <w:t>’</w:t>
      </w:r>
      <w:r>
        <w:rPr>
          <w:rFonts w:hint="eastAsia"/>
        </w:rPr>
        <w:t xml:space="preserve">t have to be </w:t>
      </w:r>
      <w:r w:rsidR="004D2774">
        <w:rPr>
          <w:rFonts w:hint="eastAsia"/>
        </w:rPr>
        <w:t>introduced in detail</w:t>
      </w:r>
      <w:r>
        <w:rPr>
          <w:rFonts w:hint="eastAsia"/>
        </w:rPr>
        <w:t xml:space="preserve"> here, just say ideal point mode</w:t>
      </w:r>
      <w:r w:rsidR="004D2774">
        <w:rPr>
          <w:rFonts w:hint="eastAsia"/>
        </w:rPr>
        <w:t>l</w:t>
      </w:r>
      <w:r>
        <w:rPr>
          <w:rFonts w:hint="eastAsia"/>
        </w:rPr>
        <w:t xml:space="preserve"> (in contrast to dominance model).</w:t>
      </w:r>
    </w:p>
  </w:comment>
  <w:comment w:id="13" w:author="Liwen Liu" w:date="2016-12-03T14:38:00Z" w:initials="LL">
    <w:p w14:paraId="079C432C" w14:textId="56B32C16" w:rsidR="00EB1734" w:rsidRDefault="00EB1734">
      <w:pPr>
        <w:pStyle w:val="CommentText"/>
      </w:pPr>
      <w:r>
        <w:rPr>
          <w:rStyle w:val="CommentReference"/>
        </w:rPr>
        <w:annotationRef/>
      </w:r>
      <w:r>
        <w:rPr>
          <w:rFonts w:hint="eastAsia"/>
        </w:rPr>
        <w:t xml:space="preserve">Check with Fritz if you need to label the formula, e.g., </w:t>
      </w:r>
      <w:proofErr w:type="gramStart"/>
      <w:r>
        <w:rPr>
          <w:rFonts w:hint="eastAsia"/>
        </w:rPr>
        <w:t>formula  (</w:t>
      </w:r>
      <w:proofErr w:type="gramEnd"/>
      <w:r>
        <w:rPr>
          <w:rFonts w:hint="eastAsia"/>
        </w:rPr>
        <w:t>1)</w:t>
      </w:r>
    </w:p>
  </w:comment>
  <w:comment w:id="21" w:author="Liwen Liu" w:date="2016-12-03T14:38:00Z" w:initials="LL">
    <w:p w14:paraId="3735C52F" w14:textId="7DB687A1" w:rsidR="00532C46" w:rsidRDefault="00532C46">
      <w:pPr>
        <w:pStyle w:val="CommentText"/>
      </w:pPr>
      <w:r>
        <w:rPr>
          <w:rStyle w:val="CommentReference"/>
        </w:rPr>
        <w:annotationRef/>
      </w:r>
      <w:r>
        <w:t>C</w:t>
      </w:r>
      <w:r>
        <w:rPr>
          <w:rFonts w:hint="eastAsia"/>
        </w:rPr>
        <w:t>onfirm the wording here</w:t>
      </w:r>
    </w:p>
  </w:comment>
  <w:comment w:id="26" w:author="Liwen Liu" w:date="2016-12-03T14:38:00Z" w:initials="LL">
    <w:p w14:paraId="36EE2B2A" w14:textId="6BC8198D" w:rsidR="00532C46" w:rsidRDefault="00532C46">
      <w:pPr>
        <w:pStyle w:val="CommentText"/>
      </w:pPr>
      <w:r>
        <w:rPr>
          <w:rStyle w:val="CommentReference"/>
        </w:rPr>
        <w:annotationRef/>
      </w:r>
      <w:r>
        <w:rPr>
          <w:rFonts w:hint="eastAsia"/>
        </w:rPr>
        <w:t xml:space="preserve">Avoid starting with a number. </w:t>
      </w:r>
      <w:r>
        <w:t>O</w:t>
      </w:r>
      <w:r>
        <w:rPr>
          <w:rFonts w:hint="eastAsia"/>
        </w:rPr>
        <w:t xml:space="preserve">therwise spell it out </w:t>
      </w:r>
      <w:r>
        <w:t>“</w:t>
      </w:r>
      <w:r>
        <w:rPr>
          <w:rFonts w:hint="eastAsia"/>
        </w:rPr>
        <w:t>Three</w:t>
      </w:r>
      <w:r>
        <w:t>”</w:t>
      </w:r>
      <w:r>
        <w:rPr>
          <w:rFonts w:hint="eastAsia"/>
        </w:rPr>
        <w:t>. Same thing for the paragraph above.</w:t>
      </w:r>
    </w:p>
  </w:comment>
  <w:comment w:id="31" w:author="Liwen Liu" w:date="2016-12-03T14:38:00Z" w:initials="LL">
    <w:p w14:paraId="5934CBDA" w14:textId="380383C9" w:rsidR="00DF6DFF" w:rsidRDefault="00DF6DFF">
      <w:pPr>
        <w:pStyle w:val="CommentText"/>
      </w:pPr>
      <w:r>
        <w:rPr>
          <w:rStyle w:val="CommentReference"/>
        </w:rPr>
        <w:annotationRef/>
      </w:r>
      <w:r>
        <w:rPr>
          <w:rFonts w:hint="eastAsia"/>
        </w:rPr>
        <w:t>Be consistent</w:t>
      </w:r>
    </w:p>
  </w:comment>
  <w:comment w:id="35" w:author="Liwen Liu" w:date="2016-12-03T15:01:00Z" w:initials="LL">
    <w:p w14:paraId="1F1EA0E9" w14:textId="7AFD5655" w:rsidR="0090218F" w:rsidRDefault="0090218F">
      <w:pPr>
        <w:pStyle w:val="CommentText"/>
      </w:pPr>
      <w:r>
        <w:rPr>
          <w:rStyle w:val="CommentReference"/>
        </w:rPr>
        <w:annotationRef/>
      </w:r>
      <w:r>
        <w:rPr>
          <w:rFonts w:hint="eastAsia"/>
        </w:rPr>
        <w:t>I think it is an acceptable/moderate fit. You can leave it as it is and see what Fritz says.</w:t>
      </w:r>
    </w:p>
  </w:comment>
  <w:comment w:id="45" w:author="Liwen Liu" w:date="2016-12-03T18:17:00Z" w:initials="LL">
    <w:p w14:paraId="6F74AD68" w14:textId="4D54E23F" w:rsidR="004F41C9" w:rsidRDefault="004F41C9">
      <w:pPr>
        <w:pStyle w:val="CommentText"/>
      </w:pPr>
      <w:r>
        <w:rPr>
          <w:rStyle w:val="CommentReference"/>
        </w:rPr>
        <w:annotationRef/>
      </w:r>
      <w:r>
        <w:rPr>
          <w:rFonts w:hint="eastAsia"/>
        </w:rPr>
        <w:t>Move the title of the figures to the top and keep the notes at the bottom, like the tables? Double check with department requirement and APA manual for formatting figures.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DengXian">
    <w:altName w:val="Arial Unicode MS"/>
    <w:charset w:val="86"/>
    <w:family w:val="auto"/>
    <w:pitch w:val="variable"/>
    <w:sig w:usb0="00000000"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4A50"/>
    <w:rsid w:val="000B478F"/>
    <w:rsid w:val="000E7F5E"/>
    <w:rsid w:val="003408DC"/>
    <w:rsid w:val="004B0E4D"/>
    <w:rsid w:val="004D2774"/>
    <w:rsid w:val="004D5118"/>
    <w:rsid w:val="004F41C9"/>
    <w:rsid w:val="00532C46"/>
    <w:rsid w:val="005925CC"/>
    <w:rsid w:val="005D50EC"/>
    <w:rsid w:val="005E145D"/>
    <w:rsid w:val="00674679"/>
    <w:rsid w:val="008263C0"/>
    <w:rsid w:val="008F4414"/>
    <w:rsid w:val="0090218F"/>
    <w:rsid w:val="00984A50"/>
    <w:rsid w:val="00AD0EF6"/>
    <w:rsid w:val="00B97830"/>
    <w:rsid w:val="00C665C5"/>
    <w:rsid w:val="00D30F83"/>
    <w:rsid w:val="00DF6DFF"/>
    <w:rsid w:val="00EB1734"/>
    <w:rsid w:val="00F924F0"/>
    <w:rsid w:val="00FE2310"/>
    <w:rsid w:val="00FE77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character" w:styleId="CommentReference">
    <w:name w:val="annotation reference"/>
    <w:basedOn w:val="DefaultParagraphFont"/>
    <w:uiPriority w:val="99"/>
    <w:semiHidden/>
    <w:unhideWhenUsed/>
    <w:rsid w:val="003408DC"/>
    <w:rPr>
      <w:sz w:val="16"/>
      <w:szCs w:val="16"/>
    </w:rPr>
  </w:style>
  <w:style w:type="paragraph" w:styleId="CommentText">
    <w:name w:val="annotation text"/>
    <w:basedOn w:val="Normal"/>
    <w:link w:val="CommentTextChar"/>
    <w:uiPriority w:val="99"/>
    <w:semiHidden/>
    <w:unhideWhenUsed/>
    <w:rsid w:val="003408DC"/>
    <w:rPr>
      <w:sz w:val="20"/>
      <w:szCs w:val="20"/>
    </w:rPr>
  </w:style>
  <w:style w:type="character" w:customStyle="1" w:styleId="CommentTextChar">
    <w:name w:val="Comment Text Char"/>
    <w:basedOn w:val="DefaultParagraphFont"/>
    <w:link w:val="CommentText"/>
    <w:uiPriority w:val="99"/>
    <w:semiHidden/>
    <w:rsid w:val="003408DC"/>
    <w:rPr>
      <w:sz w:val="20"/>
      <w:szCs w:val="20"/>
    </w:rPr>
  </w:style>
  <w:style w:type="paragraph" w:styleId="CommentSubject">
    <w:name w:val="annotation subject"/>
    <w:basedOn w:val="CommentText"/>
    <w:next w:val="CommentText"/>
    <w:link w:val="CommentSubjectChar"/>
    <w:uiPriority w:val="99"/>
    <w:semiHidden/>
    <w:unhideWhenUsed/>
    <w:rsid w:val="003408DC"/>
    <w:rPr>
      <w:b/>
      <w:bCs/>
    </w:rPr>
  </w:style>
  <w:style w:type="character" w:customStyle="1" w:styleId="CommentSubjectChar">
    <w:name w:val="Comment Subject Char"/>
    <w:basedOn w:val="CommentTextChar"/>
    <w:link w:val="CommentSubject"/>
    <w:uiPriority w:val="99"/>
    <w:semiHidden/>
    <w:rsid w:val="003408DC"/>
    <w:rPr>
      <w:b/>
      <w:bCs/>
      <w:sz w:val="20"/>
      <w:szCs w:val="20"/>
    </w:rPr>
  </w:style>
  <w:style w:type="paragraph" w:styleId="BalloonText">
    <w:name w:val="Balloon Text"/>
    <w:basedOn w:val="Normal"/>
    <w:link w:val="BalloonTextChar"/>
    <w:uiPriority w:val="99"/>
    <w:semiHidden/>
    <w:unhideWhenUsed/>
    <w:rsid w:val="003408DC"/>
    <w:rPr>
      <w:rFonts w:ascii="Tahoma" w:hAnsi="Tahoma" w:cs="Tahoma"/>
      <w:sz w:val="16"/>
      <w:szCs w:val="16"/>
    </w:rPr>
  </w:style>
  <w:style w:type="character" w:customStyle="1" w:styleId="BalloonTextChar">
    <w:name w:val="Balloon Text Char"/>
    <w:basedOn w:val="DefaultParagraphFont"/>
    <w:link w:val="BalloonText"/>
    <w:uiPriority w:val="99"/>
    <w:semiHidden/>
    <w:rsid w:val="003408D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 w:type="character" w:styleId="CommentReference">
    <w:name w:val="annotation reference"/>
    <w:basedOn w:val="DefaultParagraphFont"/>
    <w:uiPriority w:val="99"/>
    <w:semiHidden/>
    <w:unhideWhenUsed/>
    <w:rsid w:val="003408DC"/>
    <w:rPr>
      <w:sz w:val="16"/>
      <w:szCs w:val="16"/>
    </w:rPr>
  </w:style>
  <w:style w:type="paragraph" w:styleId="CommentText">
    <w:name w:val="annotation text"/>
    <w:basedOn w:val="Normal"/>
    <w:link w:val="CommentTextChar"/>
    <w:uiPriority w:val="99"/>
    <w:semiHidden/>
    <w:unhideWhenUsed/>
    <w:rsid w:val="003408DC"/>
    <w:rPr>
      <w:sz w:val="20"/>
      <w:szCs w:val="20"/>
    </w:rPr>
  </w:style>
  <w:style w:type="character" w:customStyle="1" w:styleId="CommentTextChar">
    <w:name w:val="Comment Text Char"/>
    <w:basedOn w:val="DefaultParagraphFont"/>
    <w:link w:val="CommentText"/>
    <w:uiPriority w:val="99"/>
    <w:semiHidden/>
    <w:rsid w:val="003408DC"/>
    <w:rPr>
      <w:sz w:val="20"/>
      <w:szCs w:val="20"/>
    </w:rPr>
  </w:style>
  <w:style w:type="paragraph" w:styleId="CommentSubject">
    <w:name w:val="annotation subject"/>
    <w:basedOn w:val="CommentText"/>
    <w:next w:val="CommentText"/>
    <w:link w:val="CommentSubjectChar"/>
    <w:uiPriority w:val="99"/>
    <w:semiHidden/>
    <w:unhideWhenUsed/>
    <w:rsid w:val="003408DC"/>
    <w:rPr>
      <w:b/>
      <w:bCs/>
    </w:rPr>
  </w:style>
  <w:style w:type="character" w:customStyle="1" w:styleId="CommentSubjectChar">
    <w:name w:val="Comment Subject Char"/>
    <w:basedOn w:val="CommentTextChar"/>
    <w:link w:val="CommentSubject"/>
    <w:uiPriority w:val="99"/>
    <w:semiHidden/>
    <w:rsid w:val="003408DC"/>
    <w:rPr>
      <w:b/>
      <w:bCs/>
      <w:sz w:val="20"/>
      <w:szCs w:val="20"/>
    </w:rPr>
  </w:style>
  <w:style w:type="paragraph" w:styleId="BalloonText">
    <w:name w:val="Balloon Text"/>
    <w:basedOn w:val="Normal"/>
    <w:link w:val="BalloonTextChar"/>
    <w:uiPriority w:val="99"/>
    <w:semiHidden/>
    <w:unhideWhenUsed/>
    <w:rsid w:val="003408DC"/>
    <w:rPr>
      <w:rFonts w:ascii="Tahoma" w:hAnsi="Tahoma" w:cs="Tahoma"/>
      <w:sz w:val="16"/>
      <w:szCs w:val="16"/>
    </w:rPr>
  </w:style>
  <w:style w:type="character" w:customStyle="1" w:styleId="BalloonTextChar">
    <w:name w:val="Balloon Text Char"/>
    <w:basedOn w:val="DefaultParagraphFont"/>
    <w:link w:val="BalloonText"/>
    <w:uiPriority w:val="99"/>
    <w:semiHidden/>
    <w:rsid w:val="003408D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oleObject" Target="embeddings/oleObject1.bin"/><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styles" Target="styles.xml"/><Relationship Id="rId6" Type="http://schemas.openxmlformats.org/officeDocument/2006/relationships/image" Target="media/image1.wmf"/><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comments" Target="comments.xml"/><Relationship Id="rId15" Type="http://schemas.openxmlformats.org/officeDocument/2006/relationships/image" Target="media/image9.tiff"/><Relationship Id="rId23" Type="http://schemas.openxmlformats.org/officeDocument/2006/relationships/image" Target="media/image17.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60</Pages>
  <Words>13450</Words>
  <Characters>76667</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Luyao Zhang</dc:creator>
  <cp:lastModifiedBy>Liwen Liu</cp:lastModifiedBy>
  <cp:revision>8</cp:revision>
  <dcterms:created xsi:type="dcterms:W3CDTF">2016-12-03T15:58:00Z</dcterms:created>
  <dcterms:modified xsi:type="dcterms:W3CDTF">2016-12-03T23:17:00Z</dcterms:modified>
</cp:coreProperties>
</file>