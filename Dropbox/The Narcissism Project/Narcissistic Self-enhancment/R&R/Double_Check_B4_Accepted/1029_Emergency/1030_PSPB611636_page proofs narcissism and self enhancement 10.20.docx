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062fec2732e14064" Type="http://schemas.microsoft.com/office/2007/relationships/ui/extensibility" Target="customUI/customUI14.xml"/><Relationship Id="R38cde102c58245ae" Type="http://schemas.microsoft.com/office/2006/relationships/ui/extensibility" Target="customUI/customUI.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A02D72" w14:textId="77777777" w:rsidR="00EE64BC" w:rsidRPr="00821ECE" w:rsidRDefault="00EE64BC" w:rsidP="00821ECE">
      <w:pPr>
        <w:pBdr>
          <w:bottom w:val="single" w:sz="4" w:space="1" w:color="auto"/>
        </w:pBdr>
        <w:tabs>
          <w:tab w:val="left" w:pos="1620"/>
        </w:tabs>
        <w:autoSpaceDE w:val="0"/>
        <w:autoSpaceDN w:val="0"/>
        <w:adjustRightInd w:val="0"/>
        <w:spacing w:line="240" w:lineRule="auto"/>
        <w:jc w:val="both"/>
        <w:textAlignment w:val="center"/>
        <w:rPr>
          <w:rFonts w:ascii="Times New Roman" w:hAnsi="Times New Roman" w:cs="Times New Roman"/>
          <w:b/>
          <w:iCs/>
          <w:noProof/>
          <w:sz w:val="28"/>
          <w:szCs w:val="18"/>
        </w:rPr>
      </w:pPr>
      <w:r w:rsidRPr="00821ECE">
        <w:rPr>
          <w:rFonts w:ascii="Times New Roman" w:hAnsi="Times New Roman" w:cs="Times New Roman"/>
          <w:b/>
          <w:iCs/>
          <w:noProof/>
          <w:sz w:val="28"/>
          <w:szCs w:val="18"/>
        </w:rPr>
        <w:t>Author Queries</w:t>
      </w:r>
    </w:p>
    <w:p w14:paraId="47FC410F" w14:textId="77777777" w:rsidR="00EE64BC" w:rsidRPr="00821ECE" w:rsidRDefault="00EE64BC" w:rsidP="00821ECE">
      <w:pPr>
        <w:tabs>
          <w:tab w:val="left" w:pos="1620"/>
        </w:tabs>
        <w:autoSpaceDE w:val="0"/>
        <w:autoSpaceDN w:val="0"/>
        <w:adjustRightInd w:val="0"/>
        <w:spacing w:line="240" w:lineRule="auto"/>
        <w:jc w:val="both"/>
        <w:textAlignment w:val="center"/>
        <w:rPr>
          <w:rFonts w:ascii="Times New Roman" w:hAnsi="Times New Roman" w:cs="Times New Roman"/>
          <w:i/>
          <w:iCs/>
          <w:noProof/>
          <w:sz w:val="18"/>
          <w:szCs w:val="18"/>
        </w:rPr>
      </w:pPr>
    </w:p>
    <w:p w14:paraId="3358C3B4" w14:textId="77777777" w:rsidR="00EE64BC" w:rsidRPr="00821ECE" w:rsidRDefault="00EE64BC" w:rsidP="00821ECE">
      <w:pPr>
        <w:tabs>
          <w:tab w:val="left" w:pos="1620"/>
        </w:tabs>
        <w:autoSpaceDE w:val="0"/>
        <w:autoSpaceDN w:val="0"/>
        <w:adjustRightInd w:val="0"/>
        <w:spacing w:line="240" w:lineRule="auto"/>
        <w:jc w:val="both"/>
        <w:textAlignment w:val="center"/>
        <w:rPr>
          <w:rFonts w:ascii="Times New Roman" w:hAnsi="Times New Roman" w:cs="Times New Roman"/>
          <w:i/>
          <w:iCs/>
          <w:noProof/>
          <w:sz w:val="18"/>
          <w:szCs w:val="18"/>
        </w:rPr>
      </w:pPr>
      <w:r w:rsidRPr="00821ECE">
        <w:rPr>
          <w:rFonts w:ascii="Times New Roman" w:hAnsi="Times New Roman" w:cs="Times New Roman"/>
          <w:i/>
          <w:iCs/>
          <w:noProof/>
          <w:sz w:val="18"/>
          <w:szCs w:val="18"/>
        </w:rPr>
        <w:t xml:space="preserve">Journal title: </w:t>
      </w:r>
      <w:r w:rsidRPr="00821ECE">
        <w:rPr>
          <w:rFonts w:ascii="Times New Roman" w:hAnsi="Times New Roman" w:cs="Times New Roman"/>
          <w:noProof/>
          <w:sz w:val="18"/>
          <w:szCs w:val="18"/>
        </w:rPr>
        <w:tab/>
      </w:r>
      <w:r w:rsidR="005C5A8B" w:rsidRPr="00821ECE">
        <w:rPr>
          <w:rFonts w:ascii="Times New Roman" w:hAnsi="Times New Roman" w:cs="Times New Roman"/>
          <w:b/>
          <w:noProof/>
          <w:sz w:val="18"/>
          <w:szCs w:val="18"/>
        </w:rPr>
        <w:t>PSPB</w:t>
      </w:r>
    </w:p>
    <w:p w14:paraId="6F588F67" w14:textId="77777777" w:rsidR="00EE64BC" w:rsidRPr="00821ECE" w:rsidRDefault="00EE64BC" w:rsidP="00821ECE">
      <w:pPr>
        <w:tabs>
          <w:tab w:val="left" w:pos="1620"/>
        </w:tabs>
        <w:autoSpaceDE w:val="0"/>
        <w:autoSpaceDN w:val="0"/>
        <w:adjustRightInd w:val="0"/>
        <w:spacing w:before="120" w:line="240" w:lineRule="auto"/>
        <w:jc w:val="both"/>
        <w:textAlignment w:val="center"/>
        <w:rPr>
          <w:rFonts w:ascii="Times New Roman" w:hAnsi="Times New Roman" w:cs="Times New Roman"/>
          <w:b/>
          <w:bCs/>
          <w:noProof/>
          <w:spacing w:val="5"/>
          <w:sz w:val="18"/>
          <w:szCs w:val="18"/>
        </w:rPr>
      </w:pPr>
      <w:r w:rsidRPr="00821ECE">
        <w:rPr>
          <w:rFonts w:ascii="Times New Roman" w:hAnsi="Times New Roman" w:cs="Times New Roman"/>
          <w:i/>
          <w:iCs/>
          <w:noProof/>
          <w:sz w:val="18"/>
          <w:szCs w:val="18"/>
        </w:rPr>
        <w:t xml:space="preserve">Article Number: </w:t>
      </w:r>
      <w:r w:rsidRPr="00821ECE">
        <w:rPr>
          <w:rFonts w:ascii="Times New Roman" w:hAnsi="Times New Roman" w:cs="Times New Roman"/>
          <w:noProof/>
          <w:sz w:val="18"/>
          <w:szCs w:val="18"/>
        </w:rPr>
        <w:tab/>
      </w:r>
      <w:r w:rsidR="00631A09" w:rsidRPr="00821ECE">
        <w:rPr>
          <w:rFonts w:ascii="Times New Roman" w:hAnsi="Times New Roman" w:cs="Times New Roman"/>
          <w:b/>
          <w:noProof/>
          <w:sz w:val="18"/>
          <w:szCs w:val="18"/>
        </w:rPr>
        <w:t>10.1177/0146167215611636</w:t>
      </w:r>
    </w:p>
    <w:p w14:paraId="33825968" w14:textId="77777777" w:rsidR="00EE64BC" w:rsidRPr="00821ECE" w:rsidRDefault="00EE64BC" w:rsidP="00821ECE">
      <w:pPr>
        <w:autoSpaceDE w:val="0"/>
        <w:autoSpaceDN w:val="0"/>
        <w:adjustRightInd w:val="0"/>
        <w:spacing w:before="120" w:after="120" w:line="240" w:lineRule="auto"/>
        <w:jc w:val="both"/>
        <w:textAlignment w:val="center"/>
        <w:rPr>
          <w:rFonts w:ascii="Times New Roman" w:hAnsi="Times New Roman" w:cs="Times New Roman"/>
          <w:noProof/>
          <w:sz w:val="18"/>
          <w:szCs w:val="18"/>
        </w:rPr>
      </w:pPr>
      <w:r w:rsidRPr="00821ECE">
        <w:rPr>
          <w:rFonts w:ascii="Times New Roman" w:hAnsi="Times New Roman" w:cs="Times New Roman"/>
          <w:noProof/>
          <w:sz w:val="18"/>
          <w:szCs w:val="18"/>
        </w:rPr>
        <w:t>Dear Author/Editor,</w:t>
      </w:r>
    </w:p>
    <w:p w14:paraId="2AACAF58" w14:textId="77777777" w:rsidR="00EE64BC" w:rsidRPr="00821ECE" w:rsidRDefault="00EE64BC" w:rsidP="00821ECE">
      <w:pPr>
        <w:autoSpaceDE w:val="0"/>
        <w:autoSpaceDN w:val="0"/>
        <w:adjustRightInd w:val="0"/>
        <w:spacing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 xml:space="preserve">Greetings, and thank you for publishing with </w:t>
      </w:r>
      <w:r w:rsidRPr="00821ECE">
        <w:rPr>
          <w:rFonts w:ascii="Times New Roman" w:hAnsi="Times New Roman" w:cs="Times New Roman"/>
          <w:caps/>
          <w:noProof/>
          <w:spacing w:val="-2"/>
          <w:sz w:val="18"/>
          <w:szCs w:val="18"/>
        </w:rPr>
        <w:t>Sage</w:t>
      </w:r>
      <w:r w:rsidRPr="00821ECE">
        <w:rPr>
          <w:rFonts w:ascii="Times New Roman" w:hAnsi="Times New Roman" w:cs="Times New Roman"/>
          <w:noProof/>
          <w:spacing w:val="-2"/>
          <w:sz w:val="18"/>
          <w:szCs w:val="18"/>
        </w:rPr>
        <w:t>. Your article has been copyedited, and we have a few queries for you. Please respond to these queries when you submit your changes to the Production Editor.</w:t>
      </w:r>
    </w:p>
    <w:p w14:paraId="3DCF7E2A" w14:textId="77777777" w:rsidR="00EE64BC" w:rsidRPr="00821ECE" w:rsidRDefault="00EE64BC"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Thank you for your time and effort.</w:t>
      </w:r>
    </w:p>
    <w:p w14:paraId="5C27D7C4" w14:textId="77777777" w:rsidR="00D84E98" w:rsidRPr="00821ECE" w:rsidRDefault="00D84E98"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NOTE: Please answer the queries by editing within the article: follow the AQ hyperlink below and edit the text directly. Add a "New Comment" (in the "Review" tab), if the correction cannot be done directly or for further queries.</w:t>
      </w:r>
    </w:p>
    <w:p w14:paraId="7F8D511E" w14:textId="77777777" w:rsidR="00D84E98" w:rsidRPr="00821ECE" w:rsidRDefault="00D84E98"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Below, please tick the boxes to the right of the query, to indicate the query has been dealt with.</w:t>
      </w:r>
    </w:p>
    <w:p w14:paraId="6B6DE0B6" w14:textId="77777777" w:rsidR="00EE64BC" w:rsidRPr="00821ECE" w:rsidRDefault="00EE64BC" w:rsidP="00821ECE">
      <w:pPr>
        <w:autoSpaceDE w:val="0"/>
        <w:autoSpaceDN w:val="0"/>
        <w:adjustRightInd w:val="0"/>
        <w:spacing w:before="120" w:line="240" w:lineRule="auto"/>
        <w:jc w:val="both"/>
        <w:textAlignment w:val="center"/>
        <w:rPr>
          <w:rFonts w:ascii="Times New Roman" w:hAnsi="Times New Roman" w:cs="Times New Roman"/>
          <w:b/>
          <w:noProof/>
          <w:spacing w:val="-2"/>
          <w:sz w:val="18"/>
          <w:szCs w:val="18"/>
        </w:rPr>
      </w:pPr>
      <w:r w:rsidRPr="00821ECE">
        <w:rPr>
          <w:rFonts w:ascii="Times New Roman" w:hAnsi="Times New Roman" w:cs="Times New Roman"/>
          <w:noProof/>
          <w:spacing w:val="-2"/>
          <w:sz w:val="18"/>
          <w:szCs w:val="18"/>
        </w:rPr>
        <w:t>Please assist us by clarifying the following queries:</w:t>
      </w:r>
    </w:p>
    <w:tbl>
      <w:tblPr>
        <w:tblStyle w:val="TableGrid"/>
        <w:tblW w:w="5000" w:type="pct"/>
        <w:tblLook w:val="04A0" w:firstRow="1" w:lastRow="0" w:firstColumn="1" w:lastColumn="0" w:noHBand="0" w:noVBand="1"/>
      </w:tblPr>
      <w:tblGrid>
        <w:gridCol w:w="772"/>
        <w:gridCol w:w="8780"/>
        <w:gridCol w:w="686"/>
      </w:tblGrid>
      <w:tr w:rsidR="00CC050B" w:rsidRPr="00821ECE" w14:paraId="11663FCE" w14:textId="77777777" w:rsidTr="00B20999">
        <w:tc>
          <w:tcPr>
            <w:tcW w:w="377" w:type="pct"/>
            <w:vAlign w:val="center"/>
          </w:tcPr>
          <w:p w14:paraId="715286D9" w14:textId="77777777" w:rsidR="00CC050B" w:rsidRPr="00821ECE" w:rsidRDefault="00CC050B" w:rsidP="00821ECE">
            <w:pPr>
              <w:pStyle w:val="AQTEXT0"/>
              <w:spacing w:line="240" w:lineRule="auto"/>
              <w:rPr>
                <w:noProof/>
              </w:rPr>
            </w:pPr>
          </w:p>
        </w:tc>
        <w:tc>
          <w:tcPr>
            <w:tcW w:w="4288" w:type="pct"/>
            <w:vAlign w:val="center"/>
          </w:tcPr>
          <w:p w14:paraId="060C1FDB" w14:textId="77777777" w:rsidR="00CC050B" w:rsidRPr="00821ECE" w:rsidRDefault="00CC050B" w:rsidP="00821ECE">
            <w:pPr>
              <w:pStyle w:val="AQTEXT0"/>
              <w:spacing w:line="240" w:lineRule="auto"/>
              <w:rPr>
                <w:noProof/>
              </w:rPr>
            </w:pPr>
            <w:r w:rsidRPr="00821ECE">
              <w:rPr>
                <w:noProof/>
              </w:rPr>
              <w:t>Please confirm that all author information, including names, affiliations, sequence, and contact details, is correct.</w:t>
            </w:r>
          </w:p>
        </w:tc>
        <w:tc>
          <w:tcPr>
            <w:tcW w:w="335" w:type="pct"/>
          </w:tcPr>
          <w:p w14:paraId="1A2ED320" w14:textId="363303AC" w:rsidR="00CC050B" w:rsidRPr="00821ECE" w:rsidRDefault="00772E03" w:rsidP="00B20999">
            <w:pPr>
              <w:pStyle w:val="AQTEXT0"/>
              <w:spacing w:line="240" w:lineRule="auto"/>
              <w:jc w:val="center"/>
              <w:rPr>
                <w:noProof/>
              </w:rPr>
            </w:pPr>
            <w:ins w:id="0" w:author="Emily Grijalva" w:date="2015-10-20T10:37:00Z">
              <w:r>
                <w:rPr>
                  <w:noProof/>
                </w:rPr>
                <w:fldChar w:fldCharType="begin">
                  <w:ffData>
                    <w:name w:val="Check18"/>
                    <w:enabled/>
                    <w:calcOnExit w:val="0"/>
                    <w:checkBox>
                      <w:sizeAuto/>
                      <w:default w:val="1"/>
                    </w:checkBox>
                  </w:ffData>
                </w:fldChar>
              </w:r>
              <w:r>
                <w:rPr>
                  <w:noProof/>
                </w:rPr>
                <w:instrText xml:space="preserve"> </w:instrText>
              </w:r>
              <w:bookmarkStart w:id="1" w:name="Check18"/>
              <w:r>
                <w:rPr>
                  <w:noProof/>
                </w:rPr>
                <w:instrText xml:space="preserve">FORMCHECKBOX </w:instrText>
              </w:r>
            </w:ins>
            <w:r w:rsidR="00CA7ED1">
              <w:rPr>
                <w:noProof/>
              </w:rPr>
            </w:r>
            <w:r w:rsidR="00CA7ED1">
              <w:rPr>
                <w:noProof/>
              </w:rPr>
              <w:fldChar w:fldCharType="separate"/>
            </w:r>
            <w:ins w:id="2" w:author="Emily Grijalva" w:date="2015-10-20T10:37:00Z">
              <w:r>
                <w:rPr>
                  <w:noProof/>
                </w:rPr>
                <w:fldChar w:fldCharType="end"/>
              </w:r>
            </w:ins>
            <w:bookmarkEnd w:id="1"/>
            <w:del w:id="3" w:author="Emily Grijalva" w:date="2015-10-20T10:37:00Z">
              <w:r w:rsidR="00B20999" w:rsidDel="00772E03">
                <w:rPr>
                  <w:noProof/>
                </w:rPr>
                <w:fldChar w:fldCharType="begin">
                  <w:ffData>
                    <w:name w:val="Check18"/>
                    <w:enabled/>
                    <w:calcOnExit w:val="0"/>
                    <w:checkBox>
                      <w:sizeAuto/>
                      <w:default w:val="0"/>
                    </w:checkBox>
                  </w:ffData>
                </w:fldChar>
              </w:r>
              <w:r w:rsidR="00B20999" w:rsidDel="00772E03">
                <w:rPr>
                  <w:noProof/>
                </w:rPr>
                <w:delInstrText xml:space="preserve"> FORMCHECKBOX </w:delInstrText>
              </w:r>
              <w:r w:rsidR="00CA7ED1">
                <w:rPr>
                  <w:noProof/>
                </w:rPr>
              </w:r>
              <w:r w:rsidR="00CA7ED1">
                <w:rPr>
                  <w:noProof/>
                </w:rPr>
                <w:fldChar w:fldCharType="separate"/>
              </w:r>
              <w:r w:rsidR="00B20999" w:rsidDel="00772E03">
                <w:rPr>
                  <w:noProof/>
                </w:rPr>
                <w:fldChar w:fldCharType="end"/>
              </w:r>
            </w:del>
          </w:p>
        </w:tc>
      </w:tr>
      <w:tr w:rsidR="00CC050B" w:rsidRPr="00821ECE" w14:paraId="0FCE6F7E" w14:textId="77777777" w:rsidTr="00B20999">
        <w:tc>
          <w:tcPr>
            <w:tcW w:w="377" w:type="pct"/>
            <w:vAlign w:val="center"/>
          </w:tcPr>
          <w:p w14:paraId="1AAA78C3" w14:textId="77777777" w:rsidR="00CC050B" w:rsidRPr="00821ECE" w:rsidRDefault="00CC050B" w:rsidP="00821ECE">
            <w:pPr>
              <w:pStyle w:val="AQTEXT0"/>
              <w:spacing w:line="240" w:lineRule="auto"/>
              <w:rPr>
                <w:b/>
                <w:noProof/>
              </w:rPr>
            </w:pPr>
          </w:p>
        </w:tc>
        <w:tc>
          <w:tcPr>
            <w:tcW w:w="4288" w:type="pct"/>
            <w:vAlign w:val="center"/>
          </w:tcPr>
          <w:p w14:paraId="18E789CA" w14:textId="77777777" w:rsidR="00CC050B" w:rsidRPr="00821ECE" w:rsidRDefault="00CC050B" w:rsidP="00821ECE">
            <w:pPr>
              <w:pStyle w:val="AQTEXT0"/>
              <w:spacing w:line="240" w:lineRule="auto"/>
              <w:rPr>
                <w:noProof/>
              </w:rPr>
            </w:pPr>
            <w:r w:rsidRPr="00821ECE">
              <w:rPr>
                <w:noProof/>
              </w:rPr>
              <w:t>Please review the entire document for typographical errors, mathematical errors, and any other necessary corrections; check headings, tables, and figures.</w:t>
            </w:r>
          </w:p>
        </w:tc>
        <w:tc>
          <w:tcPr>
            <w:tcW w:w="335" w:type="pct"/>
          </w:tcPr>
          <w:p w14:paraId="059DBFA9" w14:textId="6348EE02" w:rsidR="00CC050B" w:rsidRPr="00821ECE" w:rsidRDefault="00E072C2" w:rsidP="00B20999">
            <w:pPr>
              <w:pStyle w:val="AQTEXT0"/>
              <w:spacing w:line="240" w:lineRule="auto"/>
              <w:jc w:val="center"/>
              <w:rPr>
                <w:noProof/>
              </w:rPr>
            </w:pPr>
            <w:ins w:id="4" w:author="Emily Grijalva" w:date="2015-10-20T10:04:00Z">
              <w:r>
                <w:rPr>
                  <w:noProof/>
                </w:rPr>
                <w:fldChar w:fldCharType="begin">
                  <w:ffData>
                    <w:name w:val="Check19"/>
                    <w:enabled/>
                    <w:calcOnExit w:val="0"/>
                    <w:checkBox>
                      <w:sizeAuto/>
                      <w:default w:val="1"/>
                    </w:checkBox>
                  </w:ffData>
                </w:fldChar>
              </w:r>
              <w:r>
                <w:rPr>
                  <w:noProof/>
                </w:rPr>
                <w:instrText xml:space="preserve"> </w:instrText>
              </w:r>
              <w:bookmarkStart w:id="5" w:name="Check19"/>
              <w:r>
                <w:rPr>
                  <w:noProof/>
                </w:rPr>
                <w:instrText xml:space="preserve">FORMCHECKBOX </w:instrText>
              </w:r>
            </w:ins>
            <w:r w:rsidR="00CA7ED1">
              <w:rPr>
                <w:noProof/>
              </w:rPr>
            </w:r>
            <w:r w:rsidR="00CA7ED1">
              <w:rPr>
                <w:noProof/>
              </w:rPr>
              <w:fldChar w:fldCharType="separate"/>
            </w:r>
            <w:ins w:id="6" w:author="Emily Grijalva" w:date="2015-10-20T10:04:00Z">
              <w:r>
                <w:rPr>
                  <w:noProof/>
                </w:rPr>
                <w:fldChar w:fldCharType="end"/>
              </w:r>
            </w:ins>
            <w:bookmarkEnd w:id="5"/>
            <w:del w:id="7" w:author="Emily Grijalva" w:date="2015-10-20T10:04:00Z">
              <w:r w:rsidR="00B20999" w:rsidDel="00E072C2">
                <w:rPr>
                  <w:noProof/>
                </w:rPr>
                <w:fldChar w:fldCharType="begin">
                  <w:ffData>
                    <w:name w:val="Check19"/>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tr w:rsidR="00CC050B" w:rsidRPr="00821ECE" w14:paraId="18F08F6F" w14:textId="77777777" w:rsidTr="00B20999">
        <w:tc>
          <w:tcPr>
            <w:tcW w:w="377" w:type="pct"/>
            <w:vAlign w:val="center"/>
          </w:tcPr>
          <w:p w14:paraId="7D97F7FB" w14:textId="77777777" w:rsidR="00CC050B" w:rsidRPr="00821ECE" w:rsidRDefault="00CC050B" w:rsidP="00821ECE">
            <w:pPr>
              <w:pStyle w:val="AQTEXT0"/>
              <w:spacing w:line="240" w:lineRule="auto"/>
              <w:rPr>
                <w:b/>
                <w:noProof/>
              </w:rPr>
            </w:pPr>
          </w:p>
        </w:tc>
        <w:tc>
          <w:tcPr>
            <w:tcW w:w="4288" w:type="pct"/>
            <w:vAlign w:val="center"/>
          </w:tcPr>
          <w:p w14:paraId="4A1155C3" w14:textId="77777777" w:rsidR="00CC050B" w:rsidRPr="00821ECE" w:rsidRDefault="00CC050B" w:rsidP="00821ECE">
            <w:pPr>
              <w:pStyle w:val="AQTEXT0"/>
              <w:spacing w:line="240" w:lineRule="auto"/>
              <w:rPr>
                <w:noProof/>
              </w:rPr>
            </w:pPr>
            <w:r w:rsidRPr="00821ECE">
              <w:rPr>
                <w:noProof/>
              </w:rPr>
              <w:t>Please confirm that the funding and conflict of interest statements are accurate</w:t>
            </w:r>
            <w:r w:rsidRPr="00821ECE">
              <w:rPr>
                <w:caps/>
                <w:noProof/>
              </w:rPr>
              <w:t>.</w:t>
            </w:r>
          </w:p>
        </w:tc>
        <w:tc>
          <w:tcPr>
            <w:tcW w:w="335" w:type="pct"/>
          </w:tcPr>
          <w:p w14:paraId="1614042A" w14:textId="7A2ABF35" w:rsidR="00CC050B" w:rsidRPr="00821ECE" w:rsidRDefault="00E072C2" w:rsidP="00B20999">
            <w:pPr>
              <w:pStyle w:val="AQTEXT0"/>
              <w:spacing w:line="240" w:lineRule="auto"/>
              <w:jc w:val="center"/>
              <w:rPr>
                <w:noProof/>
              </w:rPr>
            </w:pPr>
            <w:ins w:id="8" w:author="Emily Grijalva" w:date="2015-10-20T10:04:00Z">
              <w:r>
                <w:rPr>
                  <w:noProof/>
                </w:rPr>
                <w:fldChar w:fldCharType="begin">
                  <w:ffData>
                    <w:name w:val="Check20"/>
                    <w:enabled/>
                    <w:calcOnExit w:val="0"/>
                    <w:checkBox>
                      <w:sizeAuto/>
                      <w:default w:val="1"/>
                    </w:checkBox>
                  </w:ffData>
                </w:fldChar>
              </w:r>
              <w:r>
                <w:rPr>
                  <w:noProof/>
                </w:rPr>
                <w:instrText xml:space="preserve"> </w:instrText>
              </w:r>
              <w:bookmarkStart w:id="9" w:name="Check20"/>
              <w:r>
                <w:rPr>
                  <w:noProof/>
                </w:rPr>
                <w:instrText xml:space="preserve">FORMCHECKBOX </w:instrText>
              </w:r>
            </w:ins>
            <w:r w:rsidR="00CA7ED1">
              <w:rPr>
                <w:noProof/>
              </w:rPr>
            </w:r>
            <w:r w:rsidR="00CA7ED1">
              <w:rPr>
                <w:noProof/>
              </w:rPr>
              <w:fldChar w:fldCharType="separate"/>
            </w:r>
            <w:ins w:id="10" w:author="Emily Grijalva" w:date="2015-10-20T10:04:00Z">
              <w:r>
                <w:rPr>
                  <w:noProof/>
                </w:rPr>
                <w:fldChar w:fldCharType="end"/>
              </w:r>
            </w:ins>
            <w:bookmarkEnd w:id="9"/>
            <w:del w:id="11" w:author="Emily Grijalva" w:date="2015-10-20T10:04:00Z">
              <w:r w:rsidR="00B20999" w:rsidDel="00E072C2">
                <w:rPr>
                  <w:noProof/>
                </w:rPr>
                <w:fldChar w:fldCharType="begin">
                  <w:ffData>
                    <w:name w:val="Check20"/>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tr w:rsidR="00CC050B" w:rsidRPr="00821ECE" w14:paraId="7AEDD481" w14:textId="77777777" w:rsidTr="00B20999">
        <w:tc>
          <w:tcPr>
            <w:tcW w:w="377" w:type="pct"/>
            <w:vAlign w:val="center"/>
          </w:tcPr>
          <w:p w14:paraId="5FBB566F" w14:textId="77777777" w:rsidR="00CC050B" w:rsidRPr="00821ECE" w:rsidRDefault="00CC050B" w:rsidP="00821ECE">
            <w:pPr>
              <w:pStyle w:val="AQTEXT0"/>
              <w:spacing w:line="240" w:lineRule="auto"/>
              <w:rPr>
                <w:b/>
                <w:noProof/>
              </w:rPr>
            </w:pPr>
          </w:p>
        </w:tc>
        <w:tc>
          <w:tcPr>
            <w:tcW w:w="4288" w:type="pct"/>
            <w:vAlign w:val="center"/>
          </w:tcPr>
          <w:p w14:paraId="30EFDA9C" w14:textId="77777777" w:rsidR="00CC050B" w:rsidRPr="00821ECE" w:rsidRDefault="00CC050B" w:rsidP="00821ECE">
            <w:pPr>
              <w:pStyle w:val="AQTEXT0"/>
              <w:spacing w:line="240" w:lineRule="auto"/>
              <w:rPr>
                <w:noProof/>
              </w:rPr>
            </w:pPr>
            <w:r w:rsidRPr="00821ECE">
              <w:rPr>
                <w:noProof/>
              </w:rPr>
              <w:t>Please confirm you have reviewed this proof to your satisfaction and understand this is your final opportunity for review prior to publication.</w:t>
            </w:r>
          </w:p>
        </w:tc>
        <w:tc>
          <w:tcPr>
            <w:tcW w:w="335" w:type="pct"/>
          </w:tcPr>
          <w:p w14:paraId="7CA256EE" w14:textId="5568E402" w:rsidR="00CC050B" w:rsidRPr="00821ECE" w:rsidRDefault="00E072C2" w:rsidP="00B20999">
            <w:pPr>
              <w:pStyle w:val="AQTEXT0"/>
              <w:spacing w:line="240" w:lineRule="auto"/>
              <w:jc w:val="center"/>
              <w:rPr>
                <w:noProof/>
              </w:rPr>
            </w:pPr>
            <w:ins w:id="12" w:author="Emily Grijalva" w:date="2015-10-20T10:05:00Z">
              <w:r>
                <w:rPr>
                  <w:noProof/>
                </w:rPr>
                <w:fldChar w:fldCharType="begin">
                  <w:ffData>
                    <w:name w:val="Check21"/>
                    <w:enabled/>
                    <w:calcOnExit w:val="0"/>
                    <w:checkBox>
                      <w:sizeAuto/>
                      <w:default w:val="1"/>
                    </w:checkBox>
                  </w:ffData>
                </w:fldChar>
              </w:r>
              <w:r>
                <w:rPr>
                  <w:noProof/>
                </w:rPr>
                <w:instrText xml:space="preserve"> </w:instrText>
              </w:r>
              <w:bookmarkStart w:id="13" w:name="Check21"/>
              <w:r>
                <w:rPr>
                  <w:noProof/>
                </w:rPr>
                <w:instrText xml:space="preserve">FORMCHECKBOX </w:instrText>
              </w:r>
            </w:ins>
            <w:r w:rsidR="00CA7ED1">
              <w:rPr>
                <w:noProof/>
              </w:rPr>
            </w:r>
            <w:r w:rsidR="00CA7ED1">
              <w:rPr>
                <w:noProof/>
              </w:rPr>
              <w:fldChar w:fldCharType="separate"/>
            </w:r>
            <w:ins w:id="14" w:author="Emily Grijalva" w:date="2015-10-20T10:05:00Z">
              <w:r>
                <w:rPr>
                  <w:noProof/>
                </w:rPr>
                <w:fldChar w:fldCharType="end"/>
              </w:r>
            </w:ins>
            <w:bookmarkEnd w:id="13"/>
            <w:del w:id="15" w:author="Emily Grijalva" w:date="2015-10-20T10:05:00Z">
              <w:r w:rsidR="00B20999" w:rsidDel="00E072C2">
                <w:rPr>
                  <w:noProof/>
                </w:rPr>
                <w:fldChar w:fldCharType="begin">
                  <w:ffData>
                    <w:name w:val="Check21"/>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bookmarkStart w:id="16" w:name="raq1"/>
      <w:tr w:rsidR="00CC050B" w:rsidRPr="00821ECE" w14:paraId="0D486387" w14:textId="77777777" w:rsidTr="00B20999">
        <w:tc>
          <w:tcPr>
            <w:tcW w:w="377" w:type="pct"/>
            <w:vAlign w:val="center"/>
          </w:tcPr>
          <w:p w14:paraId="10FE565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 </w:instrText>
            </w:r>
            <w:r>
              <w:rPr>
                <w:noProof/>
              </w:rPr>
              <w:fldChar w:fldCharType="separate"/>
            </w:r>
            <w:r w:rsidR="00CC050B" w:rsidRPr="00B20999">
              <w:rPr>
                <w:rStyle w:val="Hyperlink"/>
                <w:noProof/>
              </w:rPr>
              <w:t>AQ1</w:t>
            </w:r>
            <w:bookmarkEnd w:id="16"/>
            <w:r>
              <w:rPr>
                <w:noProof/>
              </w:rPr>
              <w:fldChar w:fldCharType="end"/>
            </w:r>
          </w:p>
        </w:tc>
        <w:tc>
          <w:tcPr>
            <w:tcW w:w="4288" w:type="pct"/>
          </w:tcPr>
          <w:p w14:paraId="08443795" w14:textId="77777777" w:rsidR="00CC050B" w:rsidRPr="00821ECE" w:rsidRDefault="00CC050B" w:rsidP="00821ECE">
            <w:pPr>
              <w:pStyle w:val="AQTEXT0"/>
              <w:spacing w:line="240" w:lineRule="auto"/>
              <w:rPr>
                <w:noProof/>
              </w:rPr>
            </w:pPr>
            <w:r w:rsidRPr="00821ECE">
              <w:rPr>
                <w:noProof/>
              </w:rPr>
              <w:t>Please check whether the inserted affiliations and corresponding author details are correct.</w:t>
            </w:r>
          </w:p>
        </w:tc>
        <w:tc>
          <w:tcPr>
            <w:tcW w:w="335" w:type="pct"/>
          </w:tcPr>
          <w:p w14:paraId="3C150407" w14:textId="15F91FF4" w:rsidR="00CC050B" w:rsidRPr="00821ECE" w:rsidRDefault="00E072C2" w:rsidP="00B20999">
            <w:pPr>
              <w:pStyle w:val="AQTEXT0"/>
              <w:spacing w:line="240" w:lineRule="auto"/>
              <w:jc w:val="center"/>
              <w:rPr>
                <w:noProof/>
              </w:rPr>
            </w:pPr>
            <w:ins w:id="17" w:author="Emily Grijalva" w:date="2015-10-20T10:05:00Z">
              <w:r>
                <w:rPr>
                  <w:noProof/>
                </w:rPr>
                <w:fldChar w:fldCharType="begin">
                  <w:ffData>
                    <w:name w:val="Check22"/>
                    <w:enabled/>
                    <w:calcOnExit w:val="0"/>
                    <w:checkBox>
                      <w:sizeAuto/>
                      <w:default w:val="1"/>
                    </w:checkBox>
                  </w:ffData>
                </w:fldChar>
              </w:r>
              <w:r>
                <w:rPr>
                  <w:noProof/>
                </w:rPr>
                <w:instrText xml:space="preserve"> </w:instrText>
              </w:r>
              <w:bookmarkStart w:id="18" w:name="Check22"/>
              <w:r>
                <w:rPr>
                  <w:noProof/>
                </w:rPr>
                <w:instrText xml:space="preserve">FORMCHECKBOX </w:instrText>
              </w:r>
            </w:ins>
            <w:r w:rsidR="00CA7ED1">
              <w:rPr>
                <w:noProof/>
              </w:rPr>
            </w:r>
            <w:r w:rsidR="00CA7ED1">
              <w:rPr>
                <w:noProof/>
              </w:rPr>
              <w:fldChar w:fldCharType="separate"/>
            </w:r>
            <w:ins w:id="19" w:author="Emily Grijalva" w:date="2015-10-20T10:05:00Z">
              <w:r>
                <w:rPr>
                  <w:noProof/>
                </w:rPr>
                <w:fldChar w:fldCharType="end"/>
              </w:r>
            </w:ins>
            <w:bookmarkEnd w:id="18"/>
            <w:del w:id="20" w:author="Emily Grijalva" w:date="2015-10-20T10:05:00Z">
              <w:r w:rsidR="00B20999" w:rsidDel="00E072C2">
                <w:rPr>
                  <w:noProof/>
                </w:rPr>
                <w:fldChar w:fldCharType="begin">
                  <w:ffData>
                    <w:name w:val="Check22"/>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bookmarkStart w:id="21" w:name="raq2"/>
      <w:tr w:rsidR="00CC050B" w:rsidRPr="00821ECE" w14:paraId="6AAA29B9" w14:textId="77777777" w:rsidTr="00B20999">
        <w:tc>
          <w:tcPr>
            <w:tcW w:w="377" w:type="pct"/>
            <w:vAlign w:val="center"/>
          </w:tcPr>
          <w:p w14:paraId="2D1EE37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"#aq2" </w:instrText>
            </w:r>
            <w:r>
              <w:rPr>
                <w:noProof/>
              </w:rPr>
              <w:fldChar w:fldCharType="separate"/>
            </w:r>
            <w:r w:rsidR="00CC050B" w:rsidRPr="00B20999">
              <w:rPr>
                <w:rStyle w:val="Hyperlink"/>
                <w:noProof/>
              </w:rPr>
              <w:t>AQ2</w:t>
            </w:r>
            <w:bookmarkEnd w:id="21"/>
            <w:r>
              <w:rPr>
                <w:noProof/>
              </w:rPr>
              <w:fldChar w:fldCharType="end"/>
            </w:r>
          </w:p>
        </w:tc>
        <w:tc>
          <w:tcPr>
            <w:tcW w:w="4288" w:type="pct"/>
          </w:tcPr>
          <w:p w14:paraId="150A547C" w14:textId="77777777" w:rsidR="00CC050B" w:rsidRPr="00821ECE" w:rsidRDefault="00CC050B" w:rsidP="00821ECE">
            <w:pPr>
              <w:pStyle w:val="AQTEXT0"/>
              <w:spacing w:line="240" w:lineRule="auto"/>
              <w:rPr>
                <w:noProof/>
              </w:rPr>
            </w:pPr>
            <w:commentRangeStart w:id="22"/>
            <w:r w:rsidRPr="00821ECE">
              <w:rPr>
                <w:noProof/>
              </w:rPr>
              <w:t>Note that the year “2014” has been added to the citation “Grandiosity, 2014” to match with the reference list. Please check.</w:t>
            </w:r>
            <w:commentRangeEnd w:id="22"/>
            <w:r w:rsidR="001D5BF2">
              <w:rPr>
                <w:rStyle w:val="CommentReference"/>
                <w:rFonts w:asciiTheme="minorHAnsi" w:eastAsiaTheme="minorHAnsi" w:hAnsiTheme="minorHAnsi" w:cstheme="minorBidi"/>
              </w:rPr>
              <w:commentReference w:id="22"/>
            </w:r>
          </w:p>
        </w:tc>
        <w:tc>
          <w:tcPr>
            <w:tcW w:w="335" w:type="pct"/>
          </w:tcPr>
          <w:p w14:paraId="4857C840" w14:textId="73B37C65" w:rsidR="00CC050B" w:rsidRPr="00821ECE" w:rsidRDefault="00E072C2" w:rsidP="00B20999">
            <w:pPr>
              <w:pStyle w:val="AQTEXT0"/>
              <w:spacing w:line="240" w:lineRule="auto"/>
              <w:jc w:val="center"/>
              <w:rPr>
                <w:noProof/>
              </w:rPr>
            </w:pPr>
            <w:ins w:id="23" w:author="Emily Grijalva" w:date="2015-10-20T10:05:00Z">
              <w:r>
                <w:rPr>
                  <w:noProof/>
                </w:rPr>
                <w:fldChar w:fldCharType="begin">
                  <w:ffData>
                    <w:name w:val="Check23"/>
                    <w:enabled/>
                    <w:calcOnExit w:val="0"/>
                    <w:checkBox>
                      <w:sizeAuto/>
                      <w:default w:val="1"/>
                    </w:checkBox>
                  </w:ffData>
                </w:fldChar>
              </w:r>
              <w:r>
                <w:rPr>
                  <w:noProof/>
                </w:rPr>
                <w:instrText xml:space="preserve"> </w:instrText>
              </w:r>
              <w:bookmarkStart w:id="24" w:name="Check23"/>
              <w:r>
                <w:rPr>
                  <w:noProof/>
                </w:rPr>
                <w:instrText xml:space="preserve">FORMCHECKBOX </w:instrText>
              </w:r>
            </w:ins>
            <w:r w:rsidR="00CA7ED1">
              <w:rPr>
                <w:noProof/>
              </w:rPr>
            </w:r>
            <w:r w:rsidR="00CA7ED1">
              <w:rPr>
                <w:noProof/>
              </w:rPr>
              <w:fldChar w:fldCharType="separate"/>
            </w:r>
            <w:ins w:id="25" w:author="Emily Grijalva" w:date="2015-10-20T10:05:00Z">
              <w:r>
                <w:rPr>
                  <w:noProof/>
                </w:rPr>
                <w:fldChar w:fldCharType="end"/>
              </w:r>
            </w:ins>
            <w:bookmarkEnd w:id="24"/>
            <w:del w:id="26" w:author="Emily Grijalva" w:date="2015-10-20T10:05:00Z">
              <w:r w:rsidR="00B20999" w:rsidDel="00E072C2">
                <w:rPr>
                  <w:noProof/>
                </w:rPr>
                <w:fldChar w:fldCharType="begin">
                  <w:ffData>
                    <w:name w:val="Check23"/>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bookmarkStart w:id="27" w:name="raq3"/>
      <w:tr w:rsidR="00CC050B" w:rsidRPr="00821ECE" w14:paraId="3B25CF8B" w14:textId="77777777" w:rsidTr="00B20999">
        <w:tc>
          <w:tcPr>
            <w:tcW w:w="377" w:type="pct"/>
            <w:vAlign w:val="center"/>
          </w:tcPr>
          <w:p w14:paraId="1D0F7C52"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"#aq3" </w:instrText>
            </w:r>
            <w:r>
              <w:rPr>
                <w:noProof/>
              </w:rPr>
              <w:fldChar w:fldCharType="separate"/>
            </w:r>
            <w:r w:rsidR="00CC050B" w:rsidRPr="00B20999">
              <w:rPr>
                <w:rStyle w:val="Hyperlink"/>
                <w:noProof/>
              </w:rPr>
              <w:t>AQ3</w:t>
            </w:r>
            <w:bookmarkEnd w:id="27"/>
            <w:r>
              <w:rPr>
                <w:noProof/>
              </w:rPr>
              <w:fldChar w:fldCharType="end"/>
            </w:r>
          </w:p>
        </w:tc>
        <w:tc>
          <w:tcPr>
            <w:tcW w:w="4288" w:type="pct"/>
          </w:tcPr>
          <w:p w14:paraId="76210EA8" w14:textId="77777777" w:rsidR="00CC050B" w:rsidRPr="00821ECE" w:rsidRDefault="00CC050B" w:rsidP="00821ECE">
            <w:pPr>
              <w:pStyle w:val="AQTEXT0"/>
              <w:spacing w:line="240" w:lineRule="auto"/>
              <w:rPr>
                <w:noProof/>
              </w:rPr>
            </w:pPr>
            <w:commentRangeStart w:id="28"/>
            <w:commentRangeStart w:id="29"/>
            <w:r w:rsidRPr="00821ECE">
              <w:rPr>
                <w:noProof/>
              </w:rPr>
              <w:t>There are only three footnotes listed in text. Please check the statement “See Footnote 4” in Tables 4, 5, and 6</w:t>
            </w:r>
            <w:commentRangeEnd w:id="28"/>
            <w:r w:rsidR="00E072C2">
              <w:rPr>
                <w:rStyle w:val="CommentReference"/>
                <w:rFonts w:asciiTheme="minorHAnsi" w:eastAsiaTheme="minorHAnsi" w:hAnsiTheme="minorHAnsi" w:cstheme="minorBidi"/>
              </w:rPr>
              <w:commentReference w:id="28"/>
            </w:r>
            <w:r w:rsidRPr="00821ECE">
              <w:rPr>
                <w:noProof/>
              </w:rPr>
              <w:t>.</w:t>
            </w:r>
            <w:commentRangeEnd w:id="29"/>
            <w:r w:rsidR="001D5BF2">
              <w:rPr>
                <w:rStyle w:val="CommentReference"/>
                <w:rFonts w:asciiTheme="minorHAnsi" w:eastAsiaTheme="minorHAnsi" w:hAnsiTheme="minorHAnsi" w:cstheme="minorBidi"/>
              </w:rPr>
              <w:commentReference w:id="29"/>
            </w:r>
          </w:p>
        </w:tc>
        <w:tc>
          <w:tcPr>
            <w:tcW w:w="335" w:type="pct"/>
          </w:tcPr>
          <w:p w14:paraId="6D3C3E10" w14:textId="07A32F6F" w:rsidR="00CC050B" w:rsidRPr="00821ECE" w:rsidRDefault="00E072C2" w:rsidP="00B20999">
            <w:pPr>
              <w:pStyle w:val="AQTEXT0"/>
              <w:spacing w:line="240" w:lineRule="auto"/>
              <w:jc w:val="center"/>
              <w:rPr>
                <w:noProof/>
              </w:rPr>
            </w:pPr>
            <w:ins w:id="30" w:author="Emily Grijalva" w:date="2015-10-20T10:05:00Z">
              <w:r>
                <w:rPr>
                  <w:noProof/>
                </w:rPr>
                <w:fldChar w:fldCharType="begin">
                  <w:ffData>
                    <w:name w:val="Check24"/>
                    <w:enabled/>
                    <w:calcOnExit w:val="0"/>
                    <w:checkBox>
                      <w:sizeAuto/>
                      <w:default w:val="1"/>
                    </w:checkBox>
                  </w:ffData>
                </w:fldChar>
              </w:r>
              <w:r>
                <w:rPr>
                  <w:noProof/>
                </w:rPr>
                <w:instrText xml:space="preserve"> </w:instrText>
              </w:r>
              <w:bookmarkStart w:id="31" w:name="Check24"/>
              <w:r>
                <w:rPr>
                  <w:noProof/>
                </w:rPr>
                <w:instrText xml:space="preserve">FORMCHECKBOX </w:instrText>
              </w:r>
            </w:ins>
            <w:r w:rsidR="00CA7ED1">
              <w:rPr>
                <w:noProof/>
              </w:rPr>
            </w:r>
            <w:r w:rsidR="00CA7ED1">
              <w:rPr>
                <w:noProof/>
              </w:rPr>
              <w:fldChar w:fldCharType="separate"/>
            </w:r>
            <w:ins w:id="32" w:author="Emily Grijalva" w:date="2015-10-20T10:05:00Z">
              <w:r>
                <w:rPr>
                  <w:noProof/>
                </w:rPr>
                <w:fldChar w:fldCharType="end"/>
              </w:r>
            </w:ins>
            <w:bookmarkEnd w:id="31"/>
            <w:del w:id="33" w:author="Emily Grijalva" w:date="2015-10-20T10:05:00Z">
              <w:r w:rsidR="00B20999" w:rsidDel="00E072C2">
                <w:rPr>
                  <w:noProof/>
                </w:rPr>
                <w:fldChar w:fldCharType="begin">
                  <w:ffData>
                    <w:name w:val="Check24"/>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bookmarkStart w:id="34" w:name="raq4"/>
      <w:tr w:rsidR="00CC050B" w:rsidRPr="00821ECE" w14:paraId="3B4C39F3" w14:textId="77777777" w:rsidTr="00B20999">
        <w:tc>
          <w:tcPr>
            <w:tcW w:w="377" w:type="pct"/>
            <w:vAlign w:val="center"/>
          </w:tcPr>
          <w:p w14:paraId="3497D858"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"#aq4" </w:instrText>
            </w:r>
            <w:r>
              <w:rPr>
                <w:noProof/>
              </w:rPr>
              <w:fldChar w:fldCharType="separate"/>
            </w:r>
            <w:r w:rsidR="00CC050B" w:rsidRPr="00B20999">
              <w:rPr>
                <w:rStyle w:val="Hyperlink"/>
                <w:noProof/>
              </w:rPr>
              <w:t>AQ4</w:t>
            </w:r>
            <w:bookmarkEnd w:id="34"/>
            <w:r>
              <w:rPr>
                <w:noProof/>
              </w:rPr>
              <w:fldChar w:fldCharType="end"/>
            </w:r>
          </w:p>
        </w:tc>
        <w:tc>
          <w:tcPr>
            <w:tcW w:w="4288" w:type="pct"/>
          </w:tcPr>
          <w:p w14:paraId="4053816F" w14:textId="77777777" w:rsidR="00CC050B" w:rsidRPr="00821ECE" w:rsidRDefault="00CC050B" w:rsidP="00821ECE">
            <w:pPr>
              <w:pStyle w:val="AQTEXT0"/>
              <w:spacing w:line="240" w:lineRule="auto"/>
              <w:rPr>
                <w:noProof/>
              </w:rPr>
            </w:pPr>
            <w:r w:rsidRPr="00821ECE">
              <w:rPr>
                <w:noProof/>
              </w:rPr>
              <w:t>Please provide editor(s) name for the reference “Bliese, 2000.”</w:t>
            </w:r>
          </w:p>
        </w:tc>
        <w:tc>
          <w:tcPr>
            <w:tcW w:w="335" w:type="pct"/>
          </w:tcPr>
          <w:p w14:paraId="5E995484" w14:textId="7B1CC4B7" w:rsidR="00CC050B" w:rsidRPr="00821ECE" w:rsidRDefault="00E072C2" w:rsidP="00B20999">
            <w:pPr>
              <w:pStyle w:val="AQTEXT0"/>
              <w:spacing w:line="240" w:lineRule="auto"/>
              <w:jc w:val="center"/>
              <w:rPr>
                <w:noProof/>
              </w:rPr>
            </w:pPr>
            <w:ins w:id="35" w:author="Emily Grijalva" w:date="2015-10-20T10:10:00Z">
              <w:r>
                <w:rPr>
                  <w:noProof/>
                </w:rPr>
                <w:fldChar w:fldCharType="begin">
                  <w:ffData>
                    <w:name w:val="Check25"/>
                    <w:enabled/>
                    <w:calcOnExit w:val="0"/>
                    <w:checkBox>
                      <w:sizeAuto/>
                      <w:default w:val="1"/>
                    </w:checkBox>
                  </w:ffData>
                </w:fldChar>
              </w:r>
              <w:r>
                <w:rPr>
                  <w:noProof/>
                </w:rPr>
                <w:instrText xml:space="preserve"> </w:instrText>
              </w:r>
              <w:bookmarkStart w:id="36" w:name="Check25"/>
              <w:r>
                <w:rPr>
                  <w:noProof/>
                </w:rPr>
                <w:instrText xml:space="preserve">FORMCHECKBOX </w:instrText>
              </w:r>
            </w:ins>
            <w:r w:rsidR="00CA7ED1">
              <w:rPr>
                <w:noProof/>
              </w:rPr>
            </w:r>
            <w:r w:rsidR="00CA7ED1">
              <w:rPr>
                <w:noProof/>
              </w:rPr>
              <w:fldChar w:fldCharType="separate"/>
            </w:r>
            <w:ins w:id="37" w:author="Emily Grijalva" w:date="2015-10-20T10:10:00Z">
              <w:r>
                <w:rPr>
                  <w:noProof/>
                </w:rPr>
                <w:fldChar w:fldCharType="end"/>
              </w:r>
            </w:ins>
            <w:bookmarkEnd w:id="36"/>
            <w:del w:id="38" w:author="Emily Grijalva" w:date="2015-10-20T10:10:00Z">
              <w:r w:rsidR="00B20999" w:rsidDel="00E072C2">
                <w:rPr>
                  <w:noProof/>
                </w:rPr>
                <w:fldChar w:fldCharType="begin">
                  <w:ffData>
                    <w:name w:val="Check25"/>
                    <w:enabled/>
                    <w:calcOnExit w:val="0"/>
                    <w:checkBox>
                      <w:sizeAuto/>
                      <w:default w:val="0"/>
                    </w:checkBox>
                  </w:ffData>
                </w:fldChar>
              </w:r>
              <w:r w:rsidR="00B20999" w:rsidDel="00E072C2">
                <w:rPr>
                  <w:noProof/>
                </w:rPr>
                <w:delInstrText xml:space="preserve"> FORMCHECKBOX </w:delInstrText>
              </w:r>
              <w:r w:rsidR="00CA7ED1">
                <w:rPr>
                  <w:noProof/>
                </w:rPr>
              </w:r>
              <w:r w:rsidR="00CA7ED1">
                <w:rPr>
                  <w:noProof/>
                </w:rPr>
                <w:fldChar w:fldCharType="separate"/>
              </w:r>
              <w:r w:rsidR="00B20999" w:rsidDel="00E072C2">
                <w:rPr>
                  <w:noProof/>
                </w:rPr>
                <w:fldChar w:fldCharType="end"/>
              </w:r>
            </w:del>
          </w:p>
        </w:tc>
      </w:tr>
      <w:bookmarkStart w:id="39" w:name="raq5"/>
      <w:tr w:rsidR="00CC050B" w:rsidRPr="00821ECE" w14:paraId="4A9BE46E" w14:textId="77777777" w:rsidTr="00B20999">
        <w:tc>
          <w:tcPr>
            <w:tcW w:w="377" w:type="pct"/>
            <w:vAlign w:val="center"/>
          </w:tcPr>
          <w:p w14:paraId="7657EBA0"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"#aq5" </w:instrText>
            </w:r>
            <w:r>
              <w:rPr>
                <w:noProof/>
              </w:rPr>
              <w:fldChar w:fldCharType="separate"/>
            </w:r>
            <w:r w:rsidR="00CC050B" w:rsidRPr="00B20999">
              <w:rPr>
                <w:rStyle w:val="Hyperlink"/>
                <w:noProof/>
              </w:rPr>
              <w:t>AQ5</w:t>
            </w:r>
            <w:bookmarkEnd w:id="39"/>
            <w:r>
              <w:rPr>
                <w:noProof/>
              </w:rPr>
              <w:fldChar w:fldCharType="end"/>
            </w:r>
          </w:p>
        </w:tc>
        <w:tc>
          <w:tcPr>
            <w:tcW w:w="4288" w:type="pct"/>
          </w:tcPr>
          <w:p w14:paraId="25F75CDA" w14:textId="77777777" w:rsidR="00CC050B" w:rsidRPr="00821ECE" w:rsidRDefault="00CC050B" w:rsidP="00821ECE">
            <w:pPr>
              <w:pStyle w:val="AQTEXT0"/>
              <w:spacing w:line="240" w:lineRule="auto"/>
              <w:rPr>
                <w:noProof/>
              </w:rPr>
            </w:pPr>
            <w:commentRangeStart w:id="40"/>
            <w:r w:rsidRPr="00821ECE">
              <w:rPr>
                <w:noProof/>
              </w:rPr>
              <w:t>Please check whether the inserted page range is correct for the reference “Block &amp; Colvin, 1994.”</w:t>
            </w:r>
            <w:commentRangeEnd w:id="40"/>
            <w:r w:rsidR="001D5BF2">
              <w:rPr>
                <w:rStyle w:val="CommentReference"/>
                <w:rFonts w:asciiTheme="minorHAnsi" w:eastAsiaTheme="minorHAnsi" w:hAnsiTheme="minorHAnsi" w:cstheme="minorBidi"/>
              </w:rPr>
              <w:commentReference w:id="40"/>
            </w:r>
          </w:p>
        </w:tc>
        <w:tc>
          <w:tcPr>
            <w:tcW w:w="335" w:type="pct"/>
          </w:tcPr>
          <w:p w14:paraId="1DB1D743" w14:textId="696F949B" w:rsidR="00CC050B" w:rsidRPr="00821ECE" w:rsidRDefault="00DE4973" w:rsidP="00B20999">
            <w:pPr>
              <w:pStyle w:val="AQTEXT0"/>
              <w:spacing w:line="240" w:lineRule="auto"/>
              <w:jc w:val="center"/>
              <w:rPr>
                <w:noProof/>
              </w:rPr>
            </w:pPr>
            <w:ins w:id="41" w:author="Emily Grijalva" w:date="2015-10-20T10:14:00Z">
              <w:r>
                <w:rPr>
                  <w:noProof/>
                </w:rPr>
                <w:fldChar w:fldCharType="begin">
                  <w:ffData>
                    <w:name w:val="Check26"/>
                    <w:enabled/>
                    <w:calcOnExit w:val="0"/>
                    <w:checkBox>
                      <w:sizeAuto/>
                      <w:default w:val="1"/>
                    </w:checkBox>
                  </w:ffData>
                </w:fldChar>
              </w:r>
              <w:r>
                <w:rPr>
                  <w:noProof/>
                </w:rPr>
                <w:instrText xml:space="preserve"> </w:instrText>
              </w:r>
              <w:bookmarkStart w:id="42" w:name="Check26"/>
              <w:r>
                <w:rPr>
                  <w:noProof/>
                </w:rPr>
                <w:instrText xml:space="preserve">FORMCHECKBOX </w:instrText>
              </w:r>
            </w:ins>
            <w:r w:rsidR="00CA7ED1">
              <w:rPr>
                <w:noProof/>
              </w:rPr>
            </w:r>
            <w:r w:rsidR="00CA7ED1">
              <w:rPr>
                <w:noProof/>
              </w:rPr>
              <w:fldChar w:fldCharType="separate"/>
            </w:r>
            <w:ins w:id="43" w:author="Emily Grijalva" w:date="2015-10-20T10:14:00Z">
              <w:r>
                <w:rPr>
                  <w:noProof/>
                </w:rPr>
                <w:fldChar w:fldCharType="end"/>
              </w:r>
            </w:ins>
            <w:bookmarkEnd w:id="42"/>
            <w:del w:id="44" w:author="Emily Grijalva" w:date="2015-10-20T10:14:00Z">
              <w:r w:rsidR="00B20999" w:rsidDel="00DE4973">
                <w:rPr>
                  <w:noProof/>
                </w:rPr>
                <w:fldChar w:fldCharType="begin">
                  <w:ffData>
                    <w:name w:val="Check26"/>
                    <w:enabled/>
                    <w:calcOnExit w:val="0"/>
                    <w:checkBox>
                      <w:sizeAuto/>
                      <w:default w:val="0"/>
                    </w:checkBox>
                  </w:ffData>
                </w:fldChar>
              </w:r>
              <w:r w:rsidR="00B20999" w:rsidDel="00DE4973">
                <w:rPr>
                  <w:noProof/>
                </w:rPr>
                <w:delInstrText xml:space="preserve"> FORMCHECKBOX </w:delInstrText>
              </w:r>
              <w:r w:rsidR="00CA7ED1">
                <w:rPr>
                  <w:noProof/>
                </w:rPr>
              </w:r>
              <w:r w:rsidR="00CA7ED1">
                <w:rPr>
                  <w:noProof/>
                </w:rPr>
                <w:fldChar w:fldCharType="separate"/>
              </w:r>
              <w:r w:rsidR="00B20999" w:rsidDel="00DE4973">
                <w:rPr>
                  <w:noProof/>
                </w:rPr>
                <w:fldChar w:fldCharType="end"/>
              </w:r>
            </w:del>
          </w:p>
        </w:tc>
      </w:tr>
      <w:bookmarkStart w:id="45" w:name="raq6"/>
      <w:tr w:rsidR="00CC050B" w:rsidRPr="00821ECE" w14:paraId="5BCECE85" w14:textId="77777777" w:rsidTr="00B20999">
        <w:tc>
          <w:tcPr>
            <w:tcW w:w="377" w:type="pct"/>
            <w:vAlign w:val="center"/>
          </w:tcPr>
          <w:p w14:paraId="5997278D"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"#aq6" </w:instrText>
            </w:r>
            <w:r>
              <w:rPr>
                <w:noProof/>
              </w:rPr>
              <w:fldChar w:fldCharType="separate"/>
            </w:r>
            <w:r w:rsidR="00CC050B" w:rsidRPr="00B20999">
              <w:rPr>
                <w:rStyle w:val="Hyperlink"/>
                <w:noProof/>
              </w:rPr>
              <w:t>AQ6</w:t>
            </w:r>
            <w:bookmarkEnd w:id="45"/>
            <w:r>
              <w:rPr>
                <w:noProof/>
              </w:rPr>
              <w:fldChar w:fldCharType="end"/>
            </w:r>
          </w:p>
        </w:tc>
        <w:tc>
          <w:tcPr>
            <w:tcW w:w="4288" w:type="pct"/>
          </w:tcPr>
          <w:p w14:paraId="16D53307" w14:textId="77777777" w:rsidR="00CC050B" w:rsidRPr="00821ECE" w:rsidRDefault="00CC050B" w:rsidP="00821ECE">
            <w:pPr>
              <w:pStyle w:val="AQTEXT0"/>
              <w:spacing w:line="240" w:lineRule="auto"/>
              <w:rPr>
                <w:noProof/>
              </w:rPr>
            </w:pPr>
            <w:commentRangeStart w:id="46"/>
            <w:r w:rsidRPr="00821ECE">
              <w:rPr>
                <w:noProof/>
              </w:rPr>
              <w:t>Please provide editor(s) name and page range for the reference “Borenstein et al., 2009</w:t>
            </w:r>
            <w:commentRangeEnd w:id="46"/>
            <w:r w:rsidR="00DE4973">
              <w:rPr>
                <w:rStyle w:val="CommentReference"/>
                <w:rFonts w:asciiTheme="minorHAnsi" w:eastAsiaTheme="minorHAnsi" w:hAnsiTheme="minorHAnsi" w:cstheme="minorBidi"/>
              </w:rPr>
              <w:commentReference w:id="46"/>
            </w:r>
            <w:r w:rsidRPr="00821ECE">
              <w:rPr>
                <w:noProof/>
              </w:rPr>
              <w:t>.”</w:t>
            </w:r>
          </w:p>
        </w:tc>
        <w:tc>
          <w:tcPr>
            <w:tcW w:w="335" w:type="pct"/>
          </w:tcPr>
          <w:p w14:paraId="0C134F1D" w14:textId="4B50A635" w:rsidR="00CC050B" w:rsidRPr="00821ECE" w:rsidRDefault="00DE4973" w:rsidP="00B20999">
            <w:pPr>
              <w:pStyle w:val="AQTEXT0"/>
              <w:spacing w:line="240" w:lineRule="auto"/>
              <w:jc w:val="center"/>
              <w:rPr>
                <w:noProof/>
              </w:rPr>
            </w:pPr>
            <w:ins w:id="47" w:author="Emily Grijalva" w:date="2015-10-20T10:21:00Z">
              <w:r>
                <w:rPr>
                  <w:noProof/>
                </w:rPr>
                <w:fldChar w:fldCharType="begin">
                  <w:ffData>
                    <w:name w:val="Check27"/>
                    <w:enabled/>
                    <w:calcOnExit w:val="0"/>
                    <w:checkBox>
                      <w:sizeAuto/>
                      <w:default w:val="1"/>
                    </w:checkBox>
                  </w:ffData>
                </w:fldChar>
              </w:r>
              <w:r>
                <w:rPr>
                  <w:noProof/>
                </w:rPr>
                <w:instrText xml:space="preserve"> </w:instrText>
              </w:r>
              <w:bookmarkStart w:id="48" w:name="Check27"/>
              <w:r>
                <w:rPr>
                  <w:noProof/>
                </w:rPr>
                <w:instrText xml:space="preserve">FORMCHECKBOX </w:instrText>
              </w:r>
            </w:ins>
            <w:r w:rsidR="00CA7ED1">
              <w:rPr>
                <w:noProof/>
              </w:rPr>
            </w:r>
            <w:r w:rsidR="00CA7ED1">
              <w:rPr>
                <w:noProof/>
              </w:rPr>
              <w:fldChar w:fldCharType="separate"/>
            </w:r>
            <w:ins w:id="49" w:author="Emily Grijalva" w:date="2015-10-20T10:21:00Z">
              <w:r>
                <w:rPr>
                  <w:noProof/>
                </w:rPr>
                <w:fldChar w:fldCharType="end"/>
              </w:r>
            </w:ins>
            <w:bookmarkEnd w:id="48"/>
            <w:del w:id="50" w:author="Emily Grijalva" w:date="2015-10-20T10:21:00Z">
              <w:r w:rsidR="00B20999" w:rsidDel="00DE4973">
                <w:rPr>
                  <w:noProof/>
                </w:rPr>
                <w:fldChar w:fldCharType="begin">
                  <w:ffData>
                    <w:name w:val="Check27"/>
                    <w:enabled/>
                    <w:calcOnExit w:val="0"/>
                    <w:checkBox>
                      <w:sizeAuto/>
                      <w:default w:val="0"/>
                    </w:checkBox>
                  </w:ffData>
                </w:fldChar>
              </w:r>
              <w:r w:rsidR="00B20999" w:rsidDel="00DE4973">
                <w:rPr>
                  <w:noProof/>
                </w:rPr>
                <w:delInstrText xml:space="preserve"> FORMCHECKBOX </w:delInstrText>
              </w:r>
              <w:r w:rsidR="00CA7ED1">
                <w:rPr>
                  <w:noProof/>
                </w:rPr>
              </w:r>
              <w:r w:rsidR="00CA7ED1">
                <w:rPr>
                  <w:noProof/>
                </w:rPr>
                <w:fldChar w:fldCharType="separate"/>
              </w:r>
              <w:r w:rsidR="00B20999" w:rsidDel="00DE4973">
                <w:rPr>
                  <w:noProof/>
                </w:rPr>
                <w:fldChar w:fldCharType="end"/>
              </w:r>
            </w:del>
          </w:p>
        </w:tc>
      </w:tr>
      <w:bookmarkStart w:id="51" w:name="raq7"/>
      <w:tr w:rsidR="00CC050B" w:rsidRPr="00821ECE" w14:paraId="48E69A87" w14:textId="77777777" w:rsidTr="00B20999">
        <w:tc>
          <w:tcPr>
            <w:tcW w:w="377" w:type="pct"/>
            <w:vAlign w:val="center"/>
          </w:tcPr>
          <w:p w14:paraId="27D5ACFE"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"#aq7" </w:instrText>
            </w:r>
            <w:r>
              <w:rPr>
                <w:noProof/>
              </w:rPr>
              <w:fldChar w:fldCharType="separate"/>
            </w:r>
            <w:r w:rsidR="00CC050B" w:rsidRPr="00B20999">
              <w:rPr>
                <w:rStyle w:val="Hyperlink"/>
                <w:noProof/>
              </w:rPr>
              <w:t>AQ7</w:t>
            </w:r>
            <w:bookmarkEnd w:id="51"/>
            <w:r>
              <w:rPr>
                <w:noProof/>
              </w:rPr>
              <w:fldChar w:fldCharType="end"/>
            </w:r>
          </w:p>
        </w:tc>
        <w:tc>
          <w:tcPr>
            <w:tcW w:w="4288" w:type="pct"/>
          </w:tcPr>
          <w:p w14:paraId="4B5A5C99" w14:textId="77777777" w:rsidR="00CC050B" w:rsidRPr="00821ECE" w:rsidRDefault="00CC050B" w:rsidP="00821ECE">
            <w:pPr>
              <w:pStyle w:val="AQTEXT0"/>
              <w:spacing w:line="240" w:lineRule="auto"/>
              <w:rPr>
                <w:noProof/>
              </w:rPr>
            </w:pPr>
            <w:commentRangeStart w:id="52"/>
            <w:r w:rsidRPr="00821ECE">
              <w:rPr>
                <w:noProof/>
              </w:rPr>
              <w:t>Please update the reference “Harms et al., 2006.”</w:t>
            </w:r>
            <w:commentRangeEnd w:id="52"/>
            <w:r w:rsidR="00DE4973">
              <w:rPr>
                <w:rStyle w:val="CommentReference"/>
                <w:rFonts w:asciiTheme="minorHAnsi" w:eastAsiaTheme="minorHAnsi" w:hAnsiTheme="minorHAnsi" w:cstheme="minorBidi"/>
              </w:rPr>
              <w:commentReference w:id="52"/>
            </w:r>
          </w:p>
        </w:tc>
        <w:tc>
          <w:tcPr>
            <w:tcW w:w="335" w:type="pct"/>
          </w:tcPr>
          <w:p w14:paraId="649F28A1" w14:textId="2B34C0CB" w:rsidR="00CC050B" w:rsidRPr="00821ECE" w:rsidRDefault="00DE4973" w:rsidP="00B20999">
            <w:pPr>
              <w:pStyle w:val="AQTEXT0"/>
              <w:spacing w:line="240" w:lineRule="auto"/>
              <w:jc w:val="center"/>
              <w:rPr>
                <w:noProof/>
              </w:rPr>
            </w:pPr>
            <w:ins w:id="53" w:author="Emily Grijalva" w:date="2015-10-20T10:21:00Z">
              <w:r>
                <w:rPr>
                  <w:noProof/>
                </w:rPr>
                <w:fldChar w:fldCharType="begin">
                  <w:ffData>
                    <w:name w:val="Check28"/>
                    <w:enabled/>
                    <w:calcOnExit w:val="0"/>
                    <w:checkBox>
                      <w:sizeAuto/>
                      <w:default w:val="1"/>
                    </w:checkBox>
                  </w:ffData>
                </w:fldChar>
              </w:r>
              <w:r>
                <w:rPr>
                  <w:noProof/>
                </w:rPr>
                <w:instrText xml:space="preserve"> </w:instrText>
              </w:r>
              <w:bookmarkStart w:id="54" w:name="Check28"/>
              <w:r>
                <w:rPr>
                  <w:noProof/>
                </w:rPr>
                <w:instrText xml:space="preserve">FORMCHECKBOX </w:instrText>
              </w:r>
            </w:ins>
            <w:r w:rsidR="00CA7ED1">
              <w:rPr>
                <w:noProof/>
              </w:rPr>
            </w:r>
            <w:r w:rsidR="00CA7ED1">
              <w:rPr>
                <w:noProof/>
              </w:rPr>
              <w:fldChar w:fldCharType="separate"/>
            </w:r>
            <w:ins w:id="55" w:author="Emily Grijalva" w:date="2015-10-20T10:21:00Z">
              <w:r>
                <w:rPr>
                  <w:noProof/>
                </w:rPr>
                <w:fldChar w:fldCharType="end"/>
              </w:r>
            </w:ins>
            <w:bookmarkEnd w:id="54"/>
            <w:del w:id="56" w:author="Emily Grijalva" w:date="2015-10-20T10:21:00Z">
              <w:r w:rsidR="00B20999" w:rsidDel="00DE4973">
                <w:rPr>
                  <w:noProof/>
                </w:rPr>
                <w:fldChar w:fldCharType="begin">
                  <w:ffData>
                    <w:name w:val="Check28"/>
                    <w:enabled/>
                    <w:calcOnExit w:val="0"/>
                    <w:checkBox>
                      <w:sizeAuto/>
                      <w:default w:val="0"/>
                    </w:checkBox>
                  </w:ffData>
                </w:fldChar>
              </w:r>
              <w:r w:rsidR="00B20999" w:rsidDel="00DE4973">
                <w:rPr>
                  <w:noProof/>
                </w:rPr>
                <w:delInstrText xml:space="preserve"> FORMCHECKBOX </w:delInstrText>
              </w:r>
              <w:r w:rsidR="00CA7ED1">
                <w:rPr>
                  <w:noProof/>
                </w:rPr>
              </w:r>
              <w:r w:rsidR="00CA7ED1">
                <w:rPr>
                  <w:noProof/>
                </w:rPr>
                <w:fldChar w:fldCharType="separate"/>
              </w:r>
              <w:r w:rsidR="00B20999" w:rsidDel="00DE4973">
                <w:rPr>
                  <w:noProof/>
                </w:rPr>
                <w:fldChar w:fldCharType="end"/>
              </w:r>
            </w:del>
          </w:p>
        </w:tc>
      </w:tr>
      <w:bookmarkStart w:id="57" w:name="raq8"/>
      <w:tr w:rsidR="00CC050B" w:rsidRPr="00821ECE" w14:paraId="14643D77" w14:textId="77777777" w:rsidTr="00B20999">
        <w:tc>
          <w:tcPr>
            <w:tcW w:w="377" w:type="pct"/>
            <w:vAlign w:val="center"/>
          </w:tcPr>
          <w:p w14:paraId="51C3186A"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"#aq8" </w:instrText>
            </w:r>
            <w:r>
              <w:rPr>
                <w:noProof/>
              </w:rPr>
              <w:fldChar w:fldCharType="separate"/>
            </w:r>
            <w:r w:rsidR="00CC050B" w:rsidRPr="00B20999">
              <w:rPr>
                <w:rStyle w:val="Hyperlink"/>
                <w:noProof/>
              </w:rPr>
              <w:t>AQ8</w:t>
            </w:r>
            <w:bookmarkEnd w:id="57"/>
            <w:r>
              <w:rPr>
                <w:noProof/>
              </w:rPr>
              <w:fldChar w:fldCharType="end"/>
            </w:r>
          </w:p>
        </w:tc>
        <w:tc>
          <w:tcPr>
            <w:tcW w:w="4288" w:type="pct"/>
          </w:tcPr>
          <w:p w14:paraId="448C7F83" w14:textId="77777777" w:rsidR="00CC050B" w:rsidRPr="00821ECE" w:rsidRDefault="00CC050B" w:rsidP="00821ECE">
            <w:pPr>
              <w:pStyle w:val="AQTEXT0"/>
              <w:spacing w:line="240" w:lineRule="auto"/>
              <w:rPr>
                <w:noProof/>
              </w:rPr>
            </w:pPr>
            <w:r w:rsidRPr="00821ECE">
              <w:rPr>
                <w:noProof/>
              </w:rPr>
              <w:t>Please provide month for the reference “Harms et al., 2007.”</w:t>
            </w:r>
          </w:p>
        </w:tc>
        <w:tc>
          <w:tcPr>
            <w:tcW w:w="335" w:type="pct"/>
          </w:tcPr>
          <w:p w14:paraId="5D0498BC" w14:textId="78122ED5" w:rsidR="00CC050B" w:rsidRPr="00821ECE" w:rsidRDefault="00CE7619" w:rsidP="00B20999">
            <w:pPr>
              <w:pStyle w:val="AQTEXT0"/>
              <w:spacing w:line="240" w:lineRule="auto"/>
              <w:jc w:val="center"/>
              <w:rPr>
                <w:noProof/>
              </w:rPr>
            </w:pPr>
            <w:ins w:id="58" w:author="Emily Grijalva" w:date="2015-10-20T10:24:00Z">
              <w:r>
                <w:rPr>
                  <w:noProof/>
                </w:rPr>
                <w:fldChar w:fldCharType="begin">
                  <w:ffData>
                    <w:name w:val="Check29"/>
                    <w:enabled/>
                    <w:calcOnExit w:val="0"/>
                    <w:checkBox>
                      <w:sizeAuto/>
                      <w:default w:val="1"/>
                    </w:checkBox>
                  </w:ffData>
                </w:fldChar>
              </w:r>
              <w:r>
                <w:rPr>
                  <w:noProof/>
                </w:rPr>
                <w:instrText xml:space="preserve"> </w:instrText>
              </w:r>
              <w:bookmarkStart w:id="59" w:name="Check29"/>
              <w:r>
                <w:rPr>
                  <w:noProof/>
                </w:rPr>
                <w:instrText xml:space="preserve">FORMCHECKBOX </w:instrText>
              </w:r>
            </w:ins>
            <w:r w:rsidR="00CA7ED1">
              <w:rPr>
                <w:noProof/>
              </w:rPr>
            </w:r>
            <w:r w:rsidR="00CA7ED1">
              <w:rPr>
                <w:noProof/>
              </w:rPr>
              <w:fldChar w:fldCharType="separate"/>
            </w:r>
            <w:ins w:id="60" w:author="Emily Grijalva" w:date="2015-10-20T10:24:00Z">
              <w:r>
                <w:rPr>
                  <w:noProof/>
                </w:rPr>
                <w:fldChar w:fldCharType="end"/>
              </w:r>
            </w:ins>
            <w:bookmarkEnd w:id="59"/>
            <w:del w:id="61" w:author="Emily Grijalva" w:date="2015-10-20T10:24:00Z">
              <w:r w:rsidR="00B20999" w:rsidDel="00CE7619">
                <w:rPr>
                  <w:noProof/>
                </w:rPr>
                <w:fldChar w:fldCharType="begin">
                  <w:ffData>
                    <w:name w:val="Check29"/>
                    <w:enabled/>
                    <w:calcOnExit w:val="0"/>
                    <w:checkBox>
                      <w:sizeAuto/>
                      <w:default w:val="0"/>
                    </w:checkBox>
                  </w:ffData>
                </w:fldChar>
              </w:r>
              <w:r w:rsidR="00B20999" w:rsidDel="00CE7619">
                <w:rPr>
                  <w:noProof/>
                </w:rPr>
                <w:delInstrText xml:space="preserve"> FORMCHECKBOX </w:delInstrText>
              </w:r>
              <w:r w:rsidR="00CA7ED1">
                <w:rPr>
                  <w:noProof/>
                </w:rPr>
              </w:r>
              <w:r w:rsidR="00CA7ED1">
                <w:rPr>
                  <w:noProof/>
                </w:rPr>
                <w:fldChar w:fldCharType="separate"/>
              </w:r>
              <w:r w:rsidR="00B20999" w:rsidDel="00CE7619">
                <w:rPr>
                  <w:noProof/>
                </w:rPr>
                <w:fldChar w:fldCharType="end"/>
              </w:r>
            </w:del>
          </w:p>
        </w:tc>
      </w:tr>
      <w:bookmarkStart w:id="62" w:name="raq9"/>
      <w:tr w:rsidR="00CC050B" w:rsidRPr="00821ECE" w14:paraId="7D638BF3" w14:textId="77777777" w:rsidTr="00B20999">
        <w:tc>
          <w:tcPr>
            <w:tcW w:w="377" w:type="pct"/>
            <w:vAlign w:val="center"/>
          </w:tcPr>
          <w:p w14:paraId="6496B78C"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"#aq9" </w:instrText>
            </w:r>
            <w:r>
              <w:rPr>
                <w:noProof/>
              </w:rPr>
              <w:fldChar w:fldCharType="separate"/>
            </w:r>
            <w:r w:rsidR="00CC050B" w:rsidRPr="00B20999">
              <w:rPr>
                <w:rStyle w:val="Hyperlink"/>
                <w:noProof/>
              </w:rPr>
              <w:t>AQ9</w:t>
            </w:r>
            <w:bookmarkEnd w:id="62"/>
            <w:r>
              <w:rPr>
                <w:noProof/>
              </w:rPr>
              <w:fldChar w:fldCharType="end"/>
            </w:r>
          </w:p>
        </w:tc>
        <w:tc>
          <w:tcPr>
            <w:tcW w:w="4288" w:type="pct"/>
          </w:tcPr>
          <w:p w14:paraId="050C7458" w14:textId="77777777" w:rsidR="00CC050B" w:rsidRPr="00821ECE" w:rsidRDefault="00CC050B" w:rsidP="00821ECE">
            <w:pPr>
              <w:pStyle w:val="AQTEXT0"/>
              <w:spacing w:line="240" w:lineRule="auto"/>
              <w:rPr>
                <w:noProof/>
              </w:rPr>
            </w:pPr>
            <w:r w:rsidRPr="00821ECE">
              <w:rPr>
                <w:noProof/>
              </w:rPr>
              <w:t>Please provide publisher location (city) for the reference “Hunter &amp; Schmidt, 2004.”</w:t>
            </w:r>
          </w:p>
        </w:tc>
        <w:tc>
          <w:tcPr>
            <w:tcW w:w="335" w:type="pct"/>
          </w:tcPr>
          <w:p w14:paraId="49D7F875" w14:textId="46CBEFB8" w:rsidR="00CC050B" w:rsidRPr="00821ECE" w:rsidRDefault="00CE7619" w:rsidP="00B20999">
            <w:pPr>
              <w:pStyle w:val="AQTEXT0"/>
              <w:spacing w:line="240" w:lineRule="auto"/>
              <w:jc w:val="center"/>
              <w:rPr>
                <w:noProof/>
              </w:rPr>
            </w:pPr>
            <w:ins w:id="63" w:author="Emily Grijalva" w:date="2015-10-20T10:25:00Z">
              <w:r>
                <w:rPr>
                  <w:noProof/>
                </w:rPr>
                <w:fldChar w:fldCharType="begin">
                  <w:ffData>
                    <w:name w:val="Check30"/>
                    <w:enabled/>
                    <w:calcOnExit w:val="0"/>
                    <w:checkBox>
                      <w:sizeAuto/>
                      <w:default w:val="1"/>
                    </w:checkBox>
                  </w:ffData>
                </w:fldChar>
              </w:r>
              <w:r>
                <w:rPr>
                  <w:noProof/>
                </w:rPr>
                <w:instrText xml:space="preserve"> </w:instrText>
              </w:r>
              <w:bookmarkStart w:id="64" w:name="Check30"/>
              <w:r>
                <w:rPr>
                  <w:noProof/>
                </w:rPr>
                <w:instrText xml:space="preserve">FORMCHECKBOX </w:instrText>
              </w:r>
            </w:ins>
            <w:r w:rsidR="00CA7ED1">
              <w:rPr>
                <w:noProof/>
              </w:rPr>
            </w:r>
            <w:r w:rsidR="00CA7ED1">
              <w:rPr>
                <w:noProof/>
              </w:rPr>
              <w:fldChar w:fldCharType="separate"/>
            </w:r>
            <w:ins w:id="65" w:author="Emily Grijalva" w:date="2015-10-20T10:25:00Z">
              <w:r>
                <w:rPr>
                  <w:noProof/>
                </w:rPr>
                <w:fldChar w:fldCharType="end"/>
              </w:r>
            </w:ins>
            <w:bookmarkEnd w:id="64"/>
            <w:del w:id="66" w:author="Emily Grijalva" w:date="2015-10-20T10:25:00Z">
              <w:r w:rsidR="00B20999" w:rsidDel="00CE7619">
                <w:rPr>
                  <w:noProof/>
                </w:rPr>
                <w:fldChar w:fldCharType="begin">
                  <w:ffData>
                    <w:name w:val="Check30"/>
                    <w:enabled/>
                    <w:calcOnExit w:val="0"/>
                    <w:checkBox>
                      <w:sizeAuto/>
                      <w:default w:val="0"/>
                    </w:checkBox>
                  </w:ffData>
                </w:fldChar>
              </w:r>
              <w:r w:rsidR="00B20999" w:rsidDel="00CE7619">
                <w:rPr>
                  <w:noProof/>
                </w:rPr>
                <w:delInstrText xml:space="preserve"> FORMCHECKBOX </w:delInstrText>
              </w:r>
              <w:r w:rsidR="00CA7ED1">
                <w:rPr>
                  <w:noProof/>
                </w:rPr>
              </w:r>
              <w:r w:rsidR="00CA7ED1">
                <w:rPr>
                  <w:noProof/>
                </w:rPr>
                <w:fldChar w:fldCharType="separate"/>
              </w:r>
              <w:r w:rsidR="00B20999" w:rsidDel="00CE7619">
                <w:rPr>
                  <w:noProof/>
                </w:rPr>
                <w:fldChar w:fldCharType="end"/>
              </w:r>
            </w:del>
          </w:p>
        </w:tc>
      </w:tr>
      <w:bookmarkStart w:id="67" w:name="raq10"/>
      <w:tr w:rsidR="00CC050B" w:rsidRPr="00821ECE" w14:paraId="3FB39618" w14:textId="77777777" w:rsidTr="00B20999">
        <w:tc>
          <w:tcPr>
            <w:tcW w:w="377" w:type="pct"/>
            <w:vAlign w:val="center"/>
          </w:tcPr>
          <w:p w14:paraId="6EFCD53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"#aq10" </w:instrText>
            </w:r>
            <w:r>
              <w:rPr>
                <w:noProof/>
              </w:rPr>
              <w:fldChar w:fldCharType="separate"/>
            </w:r>
            <w:r w:rsidR="00CC050B" w:rsidRPr="00B20999">
              <w:rPr>
                <w:rStyle w:val="Hyperlink"/>
                <w:noProof/>
              </w:rPr>
              <w:t>AQ1</w:t>
            </w:r>
            <w:r w:rsidR="002402E4" w:rsidRPr="00B20999">
              <w:rPr>
                <w:rStyle w:val="Hyperlink"/>
                <w:noProof/>
              </w:rPr>
              <w:t>0</w:t>
            </w:r>
            <w:bookmarkEnd w:id="67"/>
            <w:r>
              <w:rPr>
                <w:noProof/>
              </w:rPr>
              <w:fldChar w:fldCharType="end"/>
            </w:r>
          </w:p>
        </w:tc>
        <w:tc>
          <w:tcPr>
            <w:tcW w:w="4288" w:type="pct"/>
          </w:tcPr>
          <w:p w14:paraId="748DC858" w14:textId="77777777" w:rsidR="00CC050B" w:rsidRPr="00821ECE" w:rsidRDefault="00CC050B" w:rsidP="00821ECE">
            <w:pPr>
              <w:pStyle w:val="AQTEXT0"/>
              <w:spacing w:line="240" w:lineRule="auto"/>
              <w:rPr>
                <w:noProof/>
              </w:rPr>
            </w:pPr>
            <w:r w:rsidRPr="00821ECE">
              <w:rPr>
                <w:noProof/>
              </w:rPr>
              <w:t>Please provide editor(s) name for the reference “Krueger &amp; Wright, 2011.”</w:t>
            </w:r>
          </w:p>
        </w:tc>
        <w:tc>
          <w:tcPr>
            <w:tcW w:w="335" w:type="pct"/>
          </w:tcPr>
          <w:p w14:paraId="7E4BDEE9" w14:textId="00625C1F" w:rsidR="00CC050B" w:rsidRPr="00821ECE" w:rsidRDefault="00CE7619" w:rsidP="00B20999">
            <w:pPr>
              <w:pStyle w:val="AQTEXT0"/>
              <w:spacing w:line="240" w:lineRule="auto"/>
              <w:jc w:val="center"/>
              <w:rPr>
                <w:noProof/>
              </w:rPr>
            </w:pPr>
            <w:ins w:id="68" w:author="Emily Grijalva" w:date="2015-10-20T10:28:00Z">
              <w:r>
                <w:rPr>
                  <w:noProof/>
                </w:rPr>
                <w:fldChar w:fldCharType="begin">
                  <w:ffData>
                    <w:name w:val="Check31"/>
                    <w:enabled/>
                    <w:calcOnExit w:val="0"/>
                    <w:checkBox>
                      <w:sizeAuto/>
                      <w:default w:val="1"/>
                    </w:checkBox>
                  </w:ffData>
                </w:fldChar>
              </w:r>
              <w:r>
                <w:rPr>
                  <w:noProof/>
                </w:rPr>
                <w:instrText xml:space="preserve"> </w:instrText>
              </w:r>
              <w:bookmarkStart w:id="69" w:name="Check31"/>
              <w:r>
                <w:rPr>
                  <w:noProof/>
                </w:rPr>
                <w:instrText xml:space="preserve">FORMCHECKBOX </w:instrText>
              </w:r>
            </w:ins>
            <w:r w:rsidR="00CA7ED1">
              <w:rPr>
                <w:noProof/>
              </w:rPr>
            </w:r>
            <w:r w:rsidR="00CA7ED1">
              <w:rPr>
                <w:noProof/>
              </w:rPr>
              <w:fldChar w:fldCharType="separate"/>
            </w:r>
            <w:ins w:id="70" w:author="Emily Grijalva" w:date="2015-10-20T10:28:00Z">
              <w:r>
                <w:rPr>
                  <w:noProof/>
                </w:rPr>
                <w:fldChar w:fldCharType="end"/>
              </w:r>
            </w:ins>
            <w:bookmarkEnd w:id="69"/>
            <w:del w:id="71" w:author="Emily Grijalva" w:date="2015-10-20T10:28:00Z">
              <w:r w:rsidR="00B20999" w:rsidDel="00CE7619">
                <w:rPr>
                  <w:noProof/>
                </w:rPr>
                <w:fldChar w:fldCharType="begin">
                  <w:ffData>
                    <w:name w:val="Check31"/>
                    <w:enabled/>
                    <w:calcOnExit w:val="0"/>
                    <w:checkBox>
                      <w:sizeAuto/>
                      <w:default w:val="0"/>
                    </w:checkBox>
                  </w:ffData>
                </w:fldChar>
              </w:r>
              <w:r w:rsidR="00B20999" w:rsidDel="00CE7619">
                <w:rPr>
                  <w:noProof/>
                </w:rPr>
                <w:delInstrText xml:space="preserve"> FORMCHECKBOX </w:delInstrText>
              </w:r>
              <w:r w:rsidR="00CA7ED1">
                <w:rPr>
                  <w:noProof/>
                </w:rPr>
              </w:r>
              <w:r w:rsidR="00CA7ED1">
                <w:rPr>
                  <w:noProof/>
                </w:rPr>
                <w:fldChar w:fldCharType="separate"/>
              </w:r>
              <w:r w:rsidR="00B20999" w:rsidDel="00CE7619">
                <w:rPr>
                  <w:noProof/>
                </w:rPr>
                <w:fldChar w:fldCharType="end"/>
              </w:r>
            </w:del>
          </w:p>
        </w:tc>
      </w:tr>
      <w:bookmarkStart w:id="72" w:name="raq11"/>
      <w:tr w:rsidR="00CC050B" w:rsidRPr="00821ECE" w14:paraId="141C12E5" w14:textId="77777777" w:rsidTr="00B20999">
        <w:tc>
          <w:tcPr>
            <w:tcW w:w="377" w:type="pct"/>
            <w:vAlign w:val="center"/>
          </w:tcPr>
          <w:p w14:paraId="6791DD86"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"#aq11" </w:instrText>
            </w:r>
            <w:r>
              <w:rPr>
                <w:noProof/>
              </w:rPr>
              <w:fldChar w:fldCharType="separate"/>
            </w:r>
            <w:r w:rsidR="00CC050B" w:rsidRPr="00B20999">
              <w:rPr>
                <w:rStyle w:val="Hyperlink"/>
                <w:noProof/>
              </w:rPr>
              <w:t>AQ1</w:t>
            </w:r>
            <w:r w:rsidR="002402E4" w:rsidRPr="00B20999">
              <w:rPr>
                <w:rStyle w:val="Hyperlink"/>
                <w:noProof/>
              </w:rPr>
              <w:t>1</w:t>
            </w:r>
            <w:bookmarkEnd w:id="72"/>
            <w:r>
              <w:rPr>
                <w:noProof/>
              </w:rPr>
              <w:fldChar w:fldCharType="end"/>
            </w:r>
          </w:p>
        </w:tc>
        <w:tc>
          <w:tcPr>
            <w:tcW w:w="4288" w:type="pct"/>
          </w:tcPr>
          <w:p w14:paraId="61EC5078" w14:textId="77777777" w:rsidR="00CC050B" w:rsidRPr="00821ECE" w:rsidRDefault="00CC050B" w:rsidP="00821ECE">
            <w:pPr>
              <w:pStyle w:val="AQTEXT0"/>
              <w:spacing w:line="240" w:lineRule="auto"/>
              <w:rPr>
                <w:noProof/>
              </w:rPr>
            </w:pPr>
            <w:commentRangeStart w:id="73"/>
            <w:r w:rsidRPr="00821ECE">
              <w:rPr>
                <w:noProof/>
              </w:rPr>
              <w:t>Please update the reference “Park et al., 2015.”</w:t>
            </w:r>
            <w:commentRangeEnd w:id="73"/>
            <w:r w:rsidR="0086330B">
              <w:rPr>
                <w:rStyle w:val="CommentReference"/>
                <w:rFonts w:asciiTheme="minorHAnsi" w:eastAsiaTheme="minorHAnsi" w:hAnsiTheme="minorHAnsi" w:cstheme="minorBidi"/>
              </w:rPr>
              <w:commentReference w:id="73"/>
            </w:r>
          </w:p>
        </w:tc>
        <w:tc>
          <w:tcPr>
            <w:tcW w:w="335" w:type="pct"/>
          </w:tcPr>
          <w:p w14:paraId="41D7EFEC" w14:textId="6A058F00" w:rsidR="00CC050B" w:rsidRPr="00821ECE" w:rsidRDefault="0086330B" w:rsidP="00B20999">
            <w:pPr>
              <w:pStyle w:val="AQTEXT0"/>
              <w:spacing w:line="240" w:lineRule="auto"/>
              <w:jc w:val="center"/>
              <w:rPr>
                <w:noProof/>
              </w:rPr>
            </w:pPr>
            <w:ins w:id="74" w:author="Emily Grijalva" w:date="2015-10-20T10:35:00Z">
              <w:r>
                <w:rPr>
                  <w:noProof/>
                </w:rPr>
                <w:fldChar w:fldCharType="begin">
                  <w:ffData>
                    <w:name w:val="Check32"/>
                    <w:enabled/>
                    <w:calcOnExit w:val="0"/>
                    <w:checkBox>
                      <w:sizeAuto/>
                      <w:default w:val="1"/>
                    </w:checkBox>
                  </w:ffData>
                </w:fldChar>
              </w:r>
              <w:r>
                <w:rPr>
                  <w:noProof/>
                </w:rPr>
                <w:instrText xml:space="preserve"> </w:instrText>
              </w:r>
              <w:bookmarkStart w:id="75" w:name="Check32"/>
              <w:r>
                <w:rPr>
                  <w:noProof/>
                </w:rPr>
                <w:instrText xml:space="preserve">FORMCHECKBOX </w:instrText>
              </w:r>
            </w:ins>
            <w:r w:rsidR="00CA7ED1">
              <w:rPr>
                <w:noProof/>
              </w:rPr>
            </w:r>
            <w:r w:rsidR="00CA7ED1">
              <w:rPr>
                <w:noProof/>
              </w:rPr>
              <w:fldChar w:fldCharType="separate"/>
            </w:r>
            <w:ins w:id="76" w:author="Emily Grijalva" w:date="2015-10-20T10:35:00Z">
              <w:r>
                <w:rPr>
                  <w:noProof/>
                </w:rPr>
                <w:fldChar w:fldCharType="end"/>
              </w:r>
            </w:ins>
            <w:bookmarkEnd w:id="75"/>
            <w:del w:id="77" w:author="Emily Grijalva" w:date="2015-10-20T10:35:00Z">
              <w:r w:rsidR="00B20999" w:rsidDel="0086330B">
                <w:rPr>
                  <w:noProof/>
                </w:rPr>
                <w:fldChar w:fldCharType="begin">
                  <w:ffData>
                    <w:name w:val="Check32"/>
                    <w:enabled/>
                    <w:calcOnExit w:val="0"/>
                    <w:checkBox>
                      <w:sizeAuto/>
                      <w:default w:val="0"/>
                    </w:checkBox>
                  </w:ffData>
                </w:fldChar>
              </w:r>
              <w:r w:rsidR="00B20999" w:rsidDel="0086330B">
                <w:rPr>
                  <w:noProof/>
                </w:rPr>
                <w:delInstrText xml:space="preserve"> FORMCHECKBOX </w:delInstrText>
              </w:r>
              <w:r w:rsidR="00CA7ED1">
                <w:rPr>
                  <w:noProof/>
                </w:rPr>
              </w:r>
              <w:r w:rsidR="00CA7ED1">
                <w:rPr>
                  <w:noProof/>
                </w:rPr>
                <w:fldChar w:fldCharType="separate"/>
              </w:r>
              <w:r w:rsidR="00B20999" w:rsidDel="0086330B">
                <w:rPr>
                  <w:noProof/>
                </w:rPr>
                <w:fldChar w:fldCharType="end"/>
              </w:r>
            </w:del>
          </w:p>
        </w:tc>
      </w:tr>
      <w:bookmarkStart w:id="78" w:name="raq12"/>
      <w:tr w:rsidR="00CC050B" w:rsidRPr="00821ECE" w14:paraId="171777AC" w14:textId="77777777" w:rsidTr="00B20999">
        <w:tc>
          <w:tcPr>
            <w:tcW w:w="377" w:type="pct"/>
            <w:vAlign w:val="center"/>
          </w:tcPr>
          <w:p w14:paraId="140D8CB9"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"#aq12" </w:instrText>
            </w:r>
            <w:r>
              <w:rPr>
                <w:noProof/>
              </w:rPr>
              <w:fldChar w:fldCharType="separate"/>
            </w:r>
            <w:r w:rsidR="00CC050B" w:rsidRPr="00B20999">
              <w:rPr>
                <w:rStyle w:val="Hyperlink"/>
                <w:noProof/>
              </w:rPr>
              <w:t>AQ12</w:t>
            </w:r>
            <w:bookmarkEnd w:id="78"/>
            <w:r>
              <w:rPr>
                <w:noProof/>
              </w:rPr>
              <w:fldChar w:fldCharType="end"/>
            </w:r>
          </w:p>
        </w:tc>
        <w:tc>
          <w:tcPr>
            <w:tcW w:w="4288" w:type="pct"/>
          </w:tcPr>
          <w:p w14:paraId="66DC4B27" w14:textId="77777777" w:rsidR="00CC050B" w:rsidRPr="00821ECE" w:rsidRDefault="00CC050B" w:rsidP="00821ECE">
            <w:pPr>
              <w:pStyle w:val="AQTEXT0"/>
              <w:spacing w:line="240" w:lineRule="auto"/>
              <w:rPr>
                <w:noProof/>
              </w:rPr>
            </w:pPr>
            <w:r w:rsidRPr="00821ECE">
              <w:rPr>
                <w:noProof/>
              </w:rPr>
              <w:t>Please provide editor(s) name for the reference “Tamborski &amp; Brown, 2011.”</w:t>
            </w:r>
          </w:p>
        </w:tc>
        <w:tc>
          <w:tcPr>
            <w:tcW w:w="335" w:type="pct"/>
          </w:tcPr>
          <w:p w14:paraId="2C3C0EFB" w14:textId="4805CD1A" w:rsidR="00CC050B" w:rsidRPr="00821ECE" w:rsidRDefault="0086330B" w:rsidP="00B20999">
            <w:pPr>
              <w:pStyle w:val="AQTEXT0"/>
              <w:spacing w:line="240" w:lineRule="auto"/>
              <w:jc w:val="center"/>
              <w:rPr>
                <w:noProof/>
              </w:rPr>
            </w:pPr>
            <w:ins w:id="79" w:author="Emily Grijalva" w:date="2015-10-20T10:35:00Z">
              <w:r>
                <w:rPr>
                  <w:noProof/>
                </w:rPr>
                <w:fldChar w:fldCharType="begin">
                  <w:ffData>
                    <w:name w:val="Check33"/>
                    <w:enabled/>
                    <w:calcOnExit w:val="0"/>
                    <w:checkBox>
                      <w:sizeAuto/>
                      <w:default w:val="1"/>
                    </w:checkBox>
                  </w:ffData>
                </w:fldChar>
              </w:r>
              <w:r>
                <w:rPr>
                  <w:noProof/>
                </w:rPr>
                <w:instrText xml:space="preserve"> </w:instrText>
              </w:r>
              <w:bookmarkStart w:id="80" w:name="Check33"/>
              <w:r>
                <w:rPr>
                  <w:noProof/>
                </w:rPr>
                <w:instrText xml:space="preserve">FORMCHECKBOX </w:instrText>
              </w:r>
            </w:ins>
            <w:r w:rsidR="00CA7ED1">
              <w:rPr>
                <w:noProof/>
              </w:rPr>
            </w:r>
            <w:r w:rsidR="00CA7ED1">
              <w:rPr>
                <w:noProof/>
              </w:rPr>
              <w:fldChar w:fldCharType="separate"/>
            </w:r>
            <w:ins w:id="81" w:author="Emily Grijalva" w:date="2015-10-20T10:35:00Z">
              <w:r>
                <w:rPr>
                  <w:noProof/>
                </w:rPr>
                <w:fldChar w:fldCharType="end"/>
              </w:r>
            </w:ins>
            <w:bookmarkEnd w:id="80"/>
            <w:del w:id="82" w:author="Emily Grijalva" w:date="2015-10-20T10:35:00Z">
              <w:r w:rsidR="00B20999" w:rsidDel="0086330B">
                <w:rPr>
                  <w:noProof/>
                </w:rPr>
                <w:fldChar w:fldCharType="begin">
                  <w:ffData>
                    <w:name w:val="Check33"/>
                    <w:enabled/>
                    <w:calcOnExit w:val="0"/>
                    <w:checkBox>
                      <w:sizeAuto/>
                      <w:default w:val="0"/>
                    </w:checkBox>
                  </w:ffData>
                </w:fldChar>
              </w:r>
              <w:r w:rsidR="00B20999" w:rsidDel="0086330B">
                <w:rPr>
                  <w:noProof/>
                </w:rPr>
                <w:delInstrText xml:space="preserve"> FORMCHECKBOX </w:delInstrText>
              </w:r>
              <w:r w:rsidR="00CA7ED1">
                <w:rPr>
                  <w:noProof/>
                </w:rPr>
              </w:r>
              <w:r w:rsidR="00CA7ED1">
                <w:rPr>
                  <w:noProof/>
                </w:rPr>
                <w:fldChar w:fldCharType="separate"/>
              </w:r>
              <w:r w:rsidR="00B20999" w:rsidDel="0086330B">
                <w:rPr>
                  <w:noProof/>
                </w:rPr>
                <w:fldChar w:fldCharType="end"/>
              </w:r>
            </w:del>
          </w:p>
        </w:tc>
      </w:tr>
      <w:bookmarkStart w:id="83" w:name="raq13"/>
      <w:tr w:rsidR="00CC050B" w:rsidRPr="00821ECE" w14:paraId="46FC1682" w14:textId="77777777" w:rsidTr="00B20999">
        <w:tc>
          <w:tcPr>
            <w:tcW w:w="377" w:type="pct"/>
            <w:vAlign w:val="center"/>
          </w:tcPr>
          <w:p w14:paraId="7A56B5B5"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"#aq13" </w:instrText>
            </w:r>
            <w:r>
              <w:rPr>
                <w:noProof/>
              </w:rPr>
              <w:fldChar w:fldCharType="separate"/>
            </w:r>
            <w:r w:rsidR="00CC050B" w:rsidRPr="00B20999">
              <w:rPr>
                <w:rStyle w:val="Hyperlink"/>
                <w:noProof/>
              </w:rPr>
              <w:t>AQ13</w:t>
            </w:r>
            <w:bookmarkEnd w:id="83"/>
            <w:r>
              <w:rPr>
                <w:noProof/>
              </w:rPr>
              <w:fldChar w:fldCharType="end"/>
            </w:r>
          </w:p>
        </w:tc>
        <w:tc>
          <w:tcPr>
            <w:tcW w:w="4288" w:type="pct"/>
          </w:tcPr>
          <w:p w14:paraId="6B85D1BE" w14:textId="77777777" w:rsidR="00CC050B" w:rsidRPr="00821ECE" w:rsidRDefault="00CC050B" w:rsidP="00821ECE">
            <w:pPr>
              <w:pStyle w:val="AQTEXT0"/>
              <w:spacing w:line="240" w:lineRule="auto"/>
              <w:rPr>
                <w:rStyle w:val="BOLD"/>
                <w:noProof/>
                <w:color w:val="auto"/>
              </w:rPr>
            </w:pPr>
            <w:r w:rsidRPr="00821ECE">
              <w:rPr>
                <w:noProof/>
              </w:rPr>
              <w:t>Please provide editor(s) name for the reference “Watson &amp; Bagby, 2011.”</w:t>
            </w:r>
          </w:p>
        </w:tc>
        <w:tc>
          <w:tcPr>
            <w:tcW w:w="335" w:type="pct"/>
          </w:tcPr>
          <w:p w14:paraId="07CC62EF" w14:textId="26A3E733" w:rsidR="00CC050B" w:rsidRPr="00821ECE" w:rsidRDefault="00772E03" w:rsidP="00B20999">
            <w:pPr>
              <w:pStyle w:val="AQTEXT0"/>
              <w:spacing w:line="240" w:lineRule="auto"/>
              <w:jc w:val="center"/>
              <w:rPr>
                <w:noProof/>
              </w:rPr>
            </w:pPr>
            <w:ins w:id="84" w:author="Emily Grijalva" w:date="2015-10-20T10:36:00Z">
              <w:r>
                <w:rPr>
                  <w:noProof/>
                </w:rPr>
                <w:fldChar w:fldCharType="begin">
                  <w:ffData>
                    <w:name w:val="Check34"/>
                    <w:enabled/>
                    <w:calcOnExit w:val="0"/>
                    <w:checkBox>
                      <w:sizeAuto/>
                      <w:default w:val="1"/>
                    </w:checkBox>
                  </w:ffData>
                </w:fldChar>
              </w:r>
              <w:r>
                <w:rPr>
                  <w:noProof/>
                </w:rPr>
                <w:instrText xml:space="preserve"> </w:instrText>
              </w:r>
              <w:bookmarkStart w:id="85" w:name="Check34"/>
              <w:r>
                <w:rPr>
                  <w:noProof/>
                </w:rPr>
                <w:instrText xml:space="preserve">FORMCHECKBOX </w:instrText>
              </w:r>
            </w:ins>
            <w:r w:rsidR="00CA7ED1">
              <w:rPr>
                <w:noProof/>
              </w:rPr>
            </w:r>
            <w:r w:rsidR="00CA7ED1">
              <w:rPr>
                <w:noProof/>
              </w:rPr>
              <w:fldChar w:fldCharType="separate"/>
            </w:r>
            <w:ins w:id="86" w:author="Emily Grijalva" w:date="2015-10-20T10:36:00Z">
              <w:r>
                <w:rPr>
                  <w:noProof/>
                </w:rPr>
                <w:fldChar w:fldCharType="end"/>
              </w:r>
            </w:ins>
            <w:bookmarkEnd w:id="85"/>
            <w:del w:id="87" w:author="Emily Grijalva" w:date="2015-10-20T10:36:00Z">
              <w:r w:rsidR="00B20999" w:rsidDel="00772E03">
                <w:rPr>
                  <w:noProof/>
                </w:rPr>
                <w:fldChar w:fldCharType="begin">
                  <w:ffData>
                    <w:name w:val="Check34"/>
                    <w:enabled/>
                    <w:calcOnExit w:val="0"/>
                    <w:checkBox>
                      <w:sizeAuto/>
                      <w:default w:val="0"/>
                    </w:checkBox>
                  </w:ffData>
                </w:fldChar>
              </w:r>
              <w:r w:rsidR="00B20999" w:rsidDel="00772E03">
                <w:rPr>
                  <w:noProof/>
                </w:rPr>
                <w:delInstrText xml:space="preserve"> FORMCHECKBOX </w:delInstrText>
              </w:r>
              <w:r w:rsidR="00CA7ED1">
                <w:rPr>
                  <w:noProof/>
                </w:rPr>
              </w:r>
              <w:r w:rsidR="00CA7ED1">
                <w:rPr>
                  <w:noProof/>
                </w:rPr>
                <w:fldChar w:fldCharType="separate"/>
              </w:r>
              <w:r w:rsidR="00B20999" w:rsidDel="00772E03">
                <w:rPr>
                  <w:noProof/>
                </w:rPr>
                <w:fldChar w:fldCharType="end"/>
              </w:r>
            </w:del>
          </w:p>
        </w:tc>
      </w:tr>
    </w:tbl>
    <w:p w14:paraId="4FF84F18" w14:textId="77777777" w:rsidR="00EE64BC" w:rsidRPr="00821ECE" w:rsidRDefault="00EE64BC" w:rsidP="00821ECE">
      <w:pPr>
        <w:spacing w:line="240" w:lineRule="auto"/>
        <w:rPr>
          <w:rFonts w:ascii="Times New Roman" w:hAnsi="Times New Roman" w:cs="Times New Roman"/>
          <w:noProof/>
        </w:rPr>
        <w:sectPr w:rsidR="00EE64BC" w:rsidRPr="00821ECE" w:rsidSect="00EA70A5">
          <w:headerReference w:type="even" r:id="rId10"/>
          <w:headerReference w:type="default" r:id="rId11"/>
          <w:type w:val="continuous"/>
          <w:pgSz w:w="12242" w:h="15842" w:code="177"/>
          <w:pgMar w:top="840" w:right="960" w:bottom="1200" w:left="1260" w:header="864" w:footer="1008" w:gutter="0"/>
          <w:cols w:space="240"/>
          <w:titlePg/>
          <w:docGrid w:linePitch="360"/>
        </w:sectPr>
      </w:pPr>
    </w:p>
    <w:p w14:paraId="03FF2BB5" w14:textId="5983EEC0" w:rsidR="00631A09" w:rsidRPr="00821ECE" w:rsidRDefault="00A76838" w:rsidP="00821ECE">
      <w:pPr>
        <w:pStyle w:val="AT"/>
        <w:spacing w:after="600" w:line="240" w:lineRule="auto"/>
        <w:rPr>
          <w:noProof/>
          <w:color w:val="auto"/>
        </w:rPr>
      </w:pPr>
      <w:r>
        <w:rPr>
          <w:noProof/>
          <w:color w:val="auto"/>
          <w:lang w:eastAsia="zh-CN"/>
        </w:rPr>
        <w:lastRenderedPageBreak/>
        <mc:AlternateContent>
          <mc:Choice Requires="wps">
            <w:drawing>
              <wp:anchor distT="0" distB="0" distL="114300" distR="114300" simplePos="0" relativeHeight="251661312" behindDoc="0" locked="0" layoutInCell="1" allowOverlap="1" wp14:anchorId="6B07A39B" wp14:editId="64819026">
                <wp:simplePos x="0" y="0"/>
                <wp:positionH relativeFrom="column">
                  <wp:posOffset>4959350</wp:posOffset>
                </wp:positionH>
                <wp:positionV relativeFrom="paragraph">
                  <wp:posOffset>-146050</wp:posOffset>
                </wp:positionV>
                <wp:extent cx="1397000" cy="1406525"/>
                <wp:effectExtent l="0" t="0" r="0" b="0"/>
                <wp:wrapSquare wrapText="bothSides"/>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40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F1198" w14:textId="77777777" w:rsidR="00DB5A0C" w:rsidRPr="00631A09" w:rsidRDefault="00DB5A0C" w:rsidP="00101BE2">
                            <w:pPr>
                              <w:pStyle w:val="imprint"/>
                            </w:pPr>
                            <w:r w:rsidRPr="00631A09">
                              <w:t xml:space="preserve">Personality and Social </w:t>
                            </w:r>
                          </w:p>
                          <w:p w14:paraId="7482D5B3" w14:textId="77777777" w:rsidR="00DB5A0C" w:rsidRPr="00631A09" w:rsidRDefault="00DB5A0C" w:rsidP="00101BE2">
                            <w:pPr>
                              <w:pStyle w:val="imprint"/>
                            </w:pPr>
                            <w:r w:rsidRPr="00631A09">
                              <w:t>Psychology Bulletin</w:t>
                            </w:r>
                          </w:p>
                          <w:p w14:paraId="5A4D19EE" w14:textId="77777777" w:rsidR="00DB5A0C" w:rsidRPr="00631A09" w:rsidRDefault="00DB5A0C" w:rsidP="00101BE2">
                            <w:pPr>
                              <w:pStyle w:val="imprint"/>
                            </w:pPr>
                            <w:r w:rsidRPr="00631A09">
                              <w:t>1–</w:t>
                            </w:r>
                            <w:r>
                              <w:t>21</w:t>
                            </w:r>
                          </w:p>
                          <w:p w14:paraId="5AE89A7F" w14:textId="77777777" w:rsidR="00DB5A0C" w:rsidRPr="00631A09" w:rsidRDefault="00DB5A0C" w:rsidP="00101BE2">
                            <w:pPr>
                              <w:pStyle w:val="imprint"/>
                            </w:pPr>
                            <w:proofErr w:type="gramStart"/>
                            <w:r w:rsidRPr="00631A09">
                              <w:t>© 2015 by the Society for Personality and Social Psychology, Inc.</w:t>
                            </w:r>
                            <w:proofErr w:type="gramEnd"/>
                          </w:p>
                          <w:p w14:paraId="287BEE94" w14:textId="77777777" w:rsidR="00DB5A0C" w:rsidRPr="00631A09" w:rsidRDefault="00DB5A0C" w:rsidP="00101BE2">
                            <w:pPr>
                              <w:pStyle w:val="imprint"/>
                            </w:pPr>
                            <w:r w:rsidRPr="00631A09">
                              <w:t>Reprints and permissions: sagepub.com/</w:t>
                            </w:r>
                            <w:proofErr w:type="spellStart"/>
                            <w:r w:rsidRPr="00631A09">
                              <w:t>journalsPermissions.nav</w:t>
                            </w:r>
                            <w:proofErr w:type="spellEnd"/>
                          </w:p>
                          <w:p w14:paraId="357C6195" w14:textId="77777777" w:rsidR="00DB5A0C" w:rsidRPr="00631A09" w:rsidRDefault="00DB5A0C" w:rsidP="00101BE2">
                            <w:pPr>
                              <w:pStyle w:val="imprint"/>
                            </w:pPr>
                            <w:r w:rsidRPr="00631A09">
                              <w:t>DOI: 10.1177/0146167215611636</w:t>
                            </w:r>
                          </w:p>
                          <w:p w14:paraId="7FB86558" w14:textId="77777777" w:rsidR="00DB5A0C" w:rsidRPr="00631A09" w:rsidRDefault="00DB5A0C" w:rsidP="00101BE2">
                            <w:pPr>
                              <w:pStyle w:val="imprint"/>
                            </w:pPr>
                            <w:r w:rsidRPr="00631A09">
                              <w:t>pspb.sagepub.com</w:t>
                            </w:r>
                          </w:p>
                          <w:p w14:paraId="6014E777" w14:textId="77777777" w:rsidR="00DB5A0C" w:rsidRPr="00631A09" w:rsidRDefault="00DB5A0C" w:rsidP="00EE64BC">
                            <w:pPr>
                              <w:spacing w:after="0" w:line="240" w:lineRule="auto"/>
                              <w:ind w:left="-40" w:right="1860"/>
                              <w:jc w:val="right"/>
                              <w:rPr>
                                <w:rFonts w:ascii="Gill Sans" w:hAnsi="Gill Sans"/>
                                <w:sz w:val="14"/>
                                <w:szCs w:val="14"/>
                              </w:rPr>
                            </w:pPr>
                            <w:r w:rsidRPr="00631A09">
                              <w:rPr>
                                <w:rFonts w:ascii="Gill Sans" w:hAnsi="Gill Sans"/>
                                <w:noProof/>
                                <w:sz w:val="14"/>
                                <w:szCs w:val="14"/>
                                <w:lang w:eastAsia="zh-CN"/>
                              </w:rPr>
                              <w:drawing>
                                <wp:inline distT="0" distB="0" distL="0" distR="0" wp14:anchorId="3DC56AE0" wp14:editId="59A1EA5E">
                                  <wp:extent cx="548640" cy="182880"/>
                                  <wp:effectExtent l="19050" t="0" r="3810" b="0"/>
                                  <wp:docPr id="1" name="Picture 36" descr="SAGE_NEW 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GE_NEW LOGO.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B07A39B" id="_x0000_t202" coordsize="21600,21600" o:spt="202" path="m,l,21600r21600,l21600,xe">
                <v:stroke joinstyle="miter"/>
                <v:path gradientshapeok="t" o:connecttype="rect"/>
              </v:shapetype>
              <v:shape id="Text Box 12" o:spid="_x0000_s1026" type="#_x0000_t202" style="position:absolute;margin-left:390.5pt;margin-top:-11.5pt;width:110pt;height:11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" stroked="f">
                <v:textbox inset="0,,0">
                  <w:txbxContent>
                    <w:p w14:paraId="3EEF1198" w14:textId="77777777" w:rsidR="00DB5A0C" w:rsidRPr="00631A09" w:rsidRDefault="00DB5A0C" w:rsidP="00101BE2">
                      <w:pPr>
                        <w:pStyle w:val="imprint"/>
                      </w:pPr>
                      <w:r w:rsidRPr="00631A09">
                        <w:t xml:space="preserve">Personality and Social </w:t>
                      </w:r>
                    </w:p>
                    <w:p w14:paraId="7482D5B3" w14:textId="77777777" w:rsidR="00DB5A0C" w:rsidRPr="00631A09" w:rsidRDefault="00DB5A0C" w:rsidP="00101BE2">
                      <w:pPr>
                        <w:pStyle w:val="imprint"/>
                      </w:pPr>
                      <w:r w:rsidRPr="00631A09">
                        <w:t>Psychology Bulletin</w:t>
                      </w:r>
                    </w:p>
                    <w:p w14:paraId="5A4D19EE" w14:textId="77777777" w:rsidR="00DB5A0C" w:rsidRPr="00631A09" w:rsidRDefault="00DB5A0C" w:rsidP="00101BE2">
                      <w:pPr>
                        <w:pStyle w:val="imprint"/>
                      </w:pPr>
                      <w:r w:rsidRPr="00631A09">
                        <w:t>1–</w:t>
                      </w:r>
                      <w:r>
                        <w:t>21</w:t>
                      </w:r>
                    </w:p>
                    <w:p w14:paraId="5AE89A7F" w14:textId="77777777" w:rsidR="00DB5A0C" w:rsidRPr="00631A09" w:rsidRDefault="00DB5A0C" w:rsidP="00101BE2">
                      <w:pPr>
                        <w:pStyle w:val="imprint"/>
                      </w:pPr>
                      <w:r w:rsidRPr="00631A09">
                        <w:t>© 2015 by the Society for Personality and Social Psychology, Inc.</w:t>
                      </w:r>
                    </w:p>
                    <w:p w14:paraId="287BEE94" w14:textId="77777777" w:rsidR="00DB5A0C" w:rsidRPr="00631A09" w:rsidRDefault="00DB5A0C" w:rsidP="00101BE2">
                      <w:pPr>
                        <w:pStyle w:val="imprint"/>
                      </w:pPr>
                      <w:r w:rsidRPr="00631A09">
                        <w:t>Reprints and permissions: sagepub.com/journalsPermissions.nav</w:t>
                      </w:r>
                    </w:p>
                    <w:p w14:paraId="357C6195" w14:textId="77777777" w:rsidR="00DB5A0C" w:rsidRPr="00631A09" w:rsidRDefault="00DB5A0C" w:rsidP="00101BE2">
                      <w:pPr>
                        <w:pStyle w:val="imprint"/>
                      </w:pPr>
                      <w:r w:rsidRPr="00631A09">
                        <w:t>DOI: 10.1177/0146167215611636</w:t>
                      </w:r>
                    </w:p>
                    <w:p w14:paraId="7FB86558" w14:textId="77777777" w:rsidR="00DB5A0C" w:rsidRPr="00631A09" w:rsidRDefault="00DB5A0C" w:rsidP="00101BE2">
                      <w:pPr>
                        <w:pStyle w:val="imprint"/>
                      </w:pPr>
                      <w:r w:rsidRPr="00631A09">
                        <w:t>pspb.sagepub.com</w:t>
                      </w:r>
                    </w:p>
                    <w:p w14:paraId="6014E777" w14:textId="77777777" w:rsidR="00DB5A0C" w:rsidRPr="00631A09" w:rsidRDefault="00DB5A0C" w:rsidP="00EE64BC">
                      <w:pPr>
                        <w:spacing w:after="0" w:line="240" w:lineRule="auto"/>
                        <w:ind w:left="-40" w:right="1860"/>
                        <w:jc w:val="right"/>
                        <w:rPr>
                          <w:rFonts w:ascii="Gill Sans" w:hAnsi="Gill Sans"/>
                          <w:sz w:val="14"/>
                          <w:szCs w:val="14"/>
                        </w:rPr>
                      </w:pPr>
                      <w:r w:rsidRPr="00631A09">
                        <w:rPr>
                          <w:rFonts w:ascii="Gill Sans" w:hAnsi="Gill Sans"/>
                          <w:noProof/>
                          <w:sz w:val="14"/>
                          <w:szCs w:val="14"/>
                        </w:rPr>
                        <w:drawing>
                          <wp:inline distT="0" distB="0" distL="0" distR="0" wp14:anchorId="3DC56AE0" wp14:editId="59A1EA5E">
                            <wp:extent cx="548640" cy="182880"/>
                            <wp:effectExtent l="19050" t="0" r="3810" b="0"/>
                            <wp:docPr id="1" name="Picture 36" descr="SAGE_NEW 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GE_NEW LOGO.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p>
                  </w:txbxContent>
                </v:textbox>
                <w10:wrap type="square"/>
              </v:shape>
            </w:pict>
          </mc:Fallback>
        </mc:AlternateContent>
      </w:r>
      <w:r>
        <w:rPr>
          <w:noProof/>
          <w:color w:val="auto"/>
          <w:lang w:eastAsia="zh-CN"/>
        </w:rPr>
        <mc:AlternateContent>
          <mc:Choice Requires="wps">
            <w:drawing>
              <wp:anchor distT="0" distB="0" distL="114300" distR="114300" simplePos="0" relativeHeight="251660288" behindDoc="0" locked="1" layoutInCell="1" allowOverlap="1" wp14:anchorId="1F1C666D" wp14:editId="226DF56B">
                <wp:simplePos x="0" y="0"/>
                <wp:positionH relativeFrom="column">
                  <wp:posOffset>3291840</wp:posOffset>
                </wp:positionH>
                <wp:positionV relativeFrom="margin">
                  <wp:posOffset>7513320</wp:posOffset>
                </wp:positionV>
                <wp:extent cx="3022600" cy="1257300"/>
                <wp:effectExtent l="0" t="0" r="635" b="1905"/>
                <wp:wrapTopAndBottom/>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8731C" w14:textId="77777777" w:rsidR="00DB5A0C" w:rsidRPr="00631A09" w:rsidRDefault="00DB5A0C" w:rsidP="00821ECE">
                            <w:pPr>
                              <w:pStyle w:val="AF"/>
                              <w:spacing w:line="240" w:lineRule="auto"/>
                              <w:rPr>
                                <w:color w:val="auto"/>
                              </w:rPr>
                            </w:pPr>
                            <w:r w:rsidRPr="00631A09">
                              <w:rPr>
                                <w:color w:val="auto"/>
                                <w:vertAlign w:val="superscript"/>
                              </w:rPr>
                              <w:t>1</w:t>
                            </w:r>
                            <w:r w:rsidRPr="00631A09">
                              <w:rPr>
                                <w:color w:val="auto"/>
                              </w:rPr>
                              <w:t xml:space="preserve">University at Buffalo, </w:t>
                            </w:r>
                            <w:ins w:id="88" w:author="Emily Grijalva" w:date="2015-10-20T09:43:00Z">
                              <w:r>
                                <w:t>State University of New York</w:t>
                              </w:r>
                            </w:ins>
                            <w:del w:id="89" w:author="Emily Grijalva" w:date="2015-10-20T09:43:00Z">
                              <w:r w:rsidRPr="00631A09" w:rsidDel="00A76838">
                                <w:rPr>
                                  <w:color w:val="auto"/>
                                </w:rPr>
                                <w:delText>NY</w:delText>
                              </w:r>
                            </w:del>
                            <w:r w:rsidRPr="00631A09">
                              <w:rPr>
                                <w:color w:val="auto"/>
                              </w:rPr>
                              <w:t>, USA</w:t>
                            </w:r>
                          </w:p>
                          <w:p w14:paraId="3114BC62" w14:textId="77777777" w:rsidR="00DB5A0C" w:rsidRPr="00631A09" w:rsidRDefault="00DB5A0C" w:rsidP="00821ECE">
                            <w:pPr>
                              <w:pStyle w:val="AF"/>
                              <w:spacing w:line="240" w:lineRule="auto"/>
                              <w:rPr>
                                <w:color w:val="auto"/>
                              </w:rPr>
                            </w:pPr>
                            <w:r w:rsidRPr="00631A09">
                              <w:rPr>
                                <w:color w:val="auto"/>
                                <w:vertAlign w:val="superscript"/>
                              </w:rPr>
                              <w:t>2</w:t>
                            </w:r>
                            <w:r w:rsidRPr="00631A09">
                              <w:rPr>
                                <w:color w:val="auto"/>
                              </w:rPr>
                              <w:t xml:space="preserve">University of </w:t>
                            </w:r>
                            <w:smartTag w:uri="urn:schemas-microsoft-com:office:smarttags" w:element="State">
                              <w:r w:rsidRPr="00631A09">
                                <w:rPr>
                                  <w:color w:val="auto"/>
                                </w:rPr>
                                <w:t>Illinois</w:t>
                              </w:r>
                            </w:smartTag>
                            <w:r w:rsidRPr="00631A09">
                              <w:rPr>
                                <w:color w:val="auto"/>
                              </w:rPr>
                              <w:t xml:space="preserve"> at </w:t>
                            </w:r>
                            <w:smartTag w:uri="urn:schemas-microsoft-com:office:smarttags" w:element="City">
                              <w:r w:rsidRPr="00631A09">
                                <w:rPr>
                                  <w:color w:val="auto"/>
                                </w:rPr>
                                <w:t>Urbana-Champaign</w:t>
                              </w:r>
                            </w:smartTag>
                            <w:r w:rsidRPr="00631A09">
                              <w:rPr>
                                <w:color w:val="auto"/>
                              </w:rPr>
                              <w:t>, USA</w:t>
                            </w:r>
                          </w:p>
                          <w:p w14:paraId="038BD2D2" w14:textId="77777777" w:rsidR="00DB5A0C" w:rsidRPr="00631A09" w:rsidRDefault="00DB5A0C" w:rsidP="00821ECE">
                            <w:pPr>
                              <w:pStyle w:val="AF"/>
                              <w:spacing w:line="240" w:lineRule="auto"/>
                              <w:rPr>
                                <w:b/>
                                <w:color w:val="auto"/>
                              </w:rPr>
                            </w:pPr>
                          </w:p>
                          <w:p w14:paraId="26238640" w14:textId="77777777" w:rsidR="00DB5A0C" w:rsidRPr="00631A09" w:rsidRDefault="00DB5A0C" w:rsidP="00821ECE">
                            <w:pPr>
                              <w:pStyle w:val="AF"/>
                              <w:spacing w:line="240" w:lineRule="auto"/>
                              <w:rPr>
                                <w:color w:val="auto"/>
                              </w:rPr>
                            </w:pPr>
                            <w:r w:rsidRPr="00631A09">
                              <w:rPr>
                                <w:b/>
                                <w:color w:val="auto"/>
                              </w:rPr>
                              <w:t>Corresponding Author</w:t>
                            </w:r>
                            <w:proofErr w:type="gramStart"/>
                            <w:r w:rsidRPr="00631A09">
                              <w:rPr>
                                <w:b/>
                                <w:color w:val="auto"/>
                              </w:rPr>
                              <w:t>:</w:t>
                            </w:r>
                            <w:bookmarkStart w:id="90" w:name="aq1"/>
                            <w:proofErr w:type="gramEnd"/>
                            <w:r>
                              <w:rPr>
                                <w:rStyle w:val="AQ"/>
                                <w:b w:val="0"/>
                              </w:rPr>
                              <w:fldChar w:fldCharType="begin"/>
                            </w:r>
                            <w:r>
                              <w:rPr>
                                <w:rStyle w:val="AQ"/>
                                <w:b w:val="0"/>
                              </w:rPr>
                              <w:instrText xml:space="preserve"> HYPERLINK "#raq1" </w:instrText>
                            </w:r>
                            <w:r>
                              <w:rPr>
                                <w:rStyle w:val="AQ"/>
                                <w:b w:val="0"/>
                              </w:rPr>
                              <w:fldChar w:fldCharType="separate"/>
                            </w:r>
                            <w:r w:rsidRPr="00B20999">
                              <w:rPr>
                                <w:rStyle w:val="Hyperlink"/>
                                <w:b/>
                                <w:color w:val="FF0000"/>
                                <w:shd w:val="clear" w:color="auto" w:fill="FFF21F"/>
                              </w:rPr>
                              <w:t>[AQ1]</w:t>
                            </w:r>
                            <w:bookmarkEnd w:id="90"/>
                            <w:r>
                              <w:rPr>
                                <w:rStyle w:val="AQ"/>
                                <w:b w:val="0"/>
                              </w:rPr>
                              <w:fldChar w:fldCharType="end"/>
                            </w:r>
                          </w:p>
                          <w:p w14:paraId="3BE2156D" w14:textId="77777777" w:rsidR="00DB5A0C" w:rsidRPr="00631A09" w:rsidRDefault="00DB5A0C" w:rsidP="00821ECE">
                            <w:pPr>
                              <w:pStyle w:val="AF"/>
                              <w:spacing w:line="240" w:lineRule="auto"/>
                              <w:rPr>
                                <w:color w:val="auto"/>
                              </w:rPr>
                            </w:pPr>
                            <w:r w:rsidRPr="00631A09">
                              <w:rPr>
                                <w:color w:val="auto"/>
                              </w:rPr>
                              <w:t>Emily Grijalva, University at Buffalo,</w:t>
                            </w:r>
                            <w:ins w:id="91" w:author="Emily Grijalva" w:date="2015-10-20T09:42:00Z">
                              <w:r>
                                <w:t xml:space="preserve"> State University of New York,</w:t>
                              </w:r>
                            </w:ins>
                            <w:r w:rsidRPr="00631A09">
                              <w:rPr>
                                <w:color w:val="auto"/>
                              </w:rPr>
                              <w:t xml:space="preserve"> 266 Jacobs Management Center, Buffalo, NY 14221, USA.</w:t>
                            </w:r>
                          </w:p>
                          <w:p w14:paraId="6B5CB7B5" w14:textId="77777777" w:rsidR="00DB5A0C" w:rsidRPr="00631A09" w:rsidRDefault="00DB5A0C" w:rsidP="00821ECE">
                            <w:pPr>
                              <w:pStyle w:val="AF"/>
                              <w:spacing w:line="240" w:lineRule="auto"/>
                              <w:rPr>
                                <w:color w:val="auto"/>
                              </w:rPr>
                            </w:pPr>
                            <w:r w:rsidRPr="00631A09">
                              <w:rPr>
                                <w:color w:val="auto"/>
                              </w:rPr>
                              <w:t xml:space="preserve">Email: </w:t>
                            </w:r>
                            <w:del w:id="92" w:author="Emily Grijalva" w:date="2015-10-19T17:32:00Z">
                              <w:r w:rsidRPr="00631A09" w:rsidDel="00887B42">
                                <w:rPr>
                                  <w:color w:val="auto"/>
                                </w:rPr>
                                <w:delText>emilygrijalva</w:delText>
                              </w:r>
                            </w:del>
                            <w:ins w:id="93" w:author="Emily Grijalva" w:date="2015-10-19T17:32:00Z">
                              <w:r>
                                <w:t>ejgrijal</w:t>
                              </w:r>
                            </w:ins>
                            <w:r w:rsidRPr="00631A09">
                              <w:rPr>
                                <w:color w:val="auto"/>
                              </w:rPr>
                              <w:t>@</w:t>
                            </w:r>
                            <w:del w:id="94" w:author="Emily Grijalva" w:date="2015-10-19T17:32:00Z">
                              <w:r w:rsidRPr="00631A09" w:rsidDel="00887B42">
                                <w:rPr>
                                  <w:color w:val="auto"/>
                                </w:rPr>
                                <w:delText>gmail.com</w:delText>
                              </w:r>
                            </w:del>
                            <w:ins w:id="95" w:author="Emily Grijalva" w:date="2015-10-19T17:32:00Z">
                              <w:r>
                                <w:t>buffalo.edu</w:t>
                              </w:r>
                            </w:ins>
                          </w:p>
                        </w:txbxContent>
                      </wps:txbx>
                      <wps:bodyPr rot="0" vert="horz" wrap="square" lIns="0" tIns="15240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1C666D" id="Text Box 9" o:spid="_x0000_s1027" type="#_x0000_t202" style="position:absolute;margin-left:259.2pt;margin-top:591.6pt;width:238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" stroked="f">
                <v:textbox inset="0,12pt,0,0">
                  <w:txbxContent>
                    <w:p w14:paraId="3B68731C" w14:textId="77777777" w:rsidR="00DB5A0C" w:rsidRPr="00631A09" w:rsidRDefault="00DB5A0C" w:rsidP="00821ECE">
                      <w:pPr>
                        <w:pStyle w:val="AF"/>
                        <w:spacing w:line="240" w:lineRule="auto"/>
                        <w:rPr>
                          <w:color w:val="auto"/>
                        </w:rPr>
                      </w:pPr>
                      <w:r w:rsidRPr="00631A09">
                        <w:rPr>
                          <w:color w:val="auto"/>
                          <w:vertAlign w:val="superscript"/>
                        </w:rPr>
                        <w:t>1</w:t>
                      </w:r>
                      <w:r w:rsidRPr="00631A09">
                        <w:rPr>
                          <w:color w:val="auto"/>
                        </w:rPr>
                        <w:t xml:space="preserve">University at Buffalo, </w:t>
                      </w:r>
                      <w:ins w:id="96" w:author="Emily Grijalva" w:date="2015-10-20T09:43:00Z">
                        <w:r>
                          <w:t>State University of New York</w:t>
                        </w:r>
                      </w:ins>
                      <w:del w:id="97" w:author="Emily Grijalva" w:date="2015-10-20T09:43:00Z">
                        <w:r w:rsidRPr="00631A09" w:rsidDel="00A76838">
                          <w:rPr>
                            <w:color w:val="auto"/>
                          </w:rPr>
                          <w:delText>NY</w:delText>
                        </w:r>
                      </w:del>
                      <w:r w:rsidRPr="00631A09">
                        <w:rPr>
                          <w:color w:val="auto"/>
                        </w:rPr>
                        <w:t>, USA</w:t>
                      </w:r>
                    </w:p>
                    <w:p w14:paraId="3114BC62" w14:textId="77777777" w:rsidR="00DB5A0C" w:rsidRPr="00631A09" w:rsidRDefault="00DB5A0C" w:rsidP="00821ECE">
                      <w:pPr>
                        <w:pStyle w:val="AF"/>
                        <w:spacing w:line="240" w:lineRule="auto"/>
                        <w:rPr>
                          <w:color w:val="auto"/>
                        </w:rPr>
                      </w:pPr>
                      <w:r w:rsidRPr="00631A09">
                        <w:rPr>
                          <w:color w:val="auto"/>
                          <w:vertAlign w:val="superscript"/>
                        </w:rPr>
                        <w:t>2</w:t>
                      </w:r>
                      <w:r w:rsidRPr="00631A09">
                        <w:rPr>
                          <w:color w:val="auto"/>
                        </w:rPr>
                        <w:t xml:space="preserve">University of </w:t>
                      </w:r>
                      <w:smartTag w:uri="urn:schemas-microsoft-com:office:smarttags" w:element="State">
                        <w:r w:rsidRPr="00631A09">
                          <w:rPr>
                            <w:color w:val="auto"/>
                          </w:rPr>
                          <w:t>Illinois</w:t>
                        </w:r>
                      </w:smartTag>
                      <w:r w:rsidRPr="00631A09">
                        <w:rPr>
                          <w:color w:val="auto"/>
                        </w:rPr>
                        <w:t xml:space="preserve"> at </w:t>
                      </w:r>
                      <w:smartTag w:uri="urn:schemas-microsoft-com:office:smarttags" w:element="City">
                        <w:r w:rsidRPr="00631A09">
                          <w:rPr>
                            <w:color w:val="auto"/>
                          </w:rPr>
                          <w:t>Urbana-Champaign</w:t>
                        </w:r>
                      </w:smartTag>
                      <w:r w:rsidRPr="00631A09">
                        <w:rPr>
                          <w:color w:val="auto"/>
                        </w:rPr>
                        <w:t>, USA</w:t>
                      </w:r>
                    </w:p>
                    <w:p w14:paraId="038BD2D2" w14:textId="77777777" w:rsidR="00DB5A0C" w:rsidRPr="00631A09" w:rsidRDefault="00DB5A0C" w:rsidP="00821ECE">
                      <w:pPr>
                        <w:pStyle w:val="AF"/>
                        <w:spacing w:line="240" w:lineRule="auto"/>
                        <w:rPr>
                          <w:b/>
                          <w:color w:val="auto"/>
                        </w:rPr>
                      </w:pPr>
                    </w:p>
                    <w:p w14:paraId="26238640" w14:textId="77777777" w:rsidR="00DB5A0C" w:rsidRPr="00631A09" w:rsidRDefault="00DB5A0C" w:rsidP="00821ECE">
                      <w:pPr>
                        <w:pStyle w:val="AF"/>
                        <w:spacing w:line="240" w:lineRule="auto"/>
                        <w:rPr>
                          <w:color w:val="auto"/>
                        </w:rPr>
                      </w:pPr>
                      <w:r w:rsidRPr="00631A09">
                        <w:rPr>
                          <w:b/>
                          <w:color w:val="auto"/>
                        </w:rPr>
                        <w:t>Corresponding Author:</w:t>
                      </w:r>
                      <w:bookmarkStart w:id="98" w:name="aq1"/>
                      <w:r>
                        <w:rPr>
                          <w:rStyle w:val="AQ"/>
                          <w:b w:val="0"/>
                        </w:rPr>
                        <w:fldChar w:fldCharType="begin"/>
                      </w:r>
                      <w:r>
                        <w:rPr>
                          <w:rStyle w:val="AQ"/>
                          <w:b w:val="0"/>
                        </w:rPr>
                        <w:instrText xml:space="preserve"> HYPERLINK "#raq1" </w:instrText>
                      </w:r>
                      <w:r>
                        <w:rPr>
                          <w:rStyle w:val="AQ"/>
                          <w:b w:val="0"/>
                        </w:rPr>
                        <w:fldChar w:fldCharType="separate"/>
                      </w:r>
                      <w:r w:rsidRPr="00B20999">
                        <w:rPr>
                          <w:rStyle w:val="Hyperlink"/>
                          <w:b/>
                          <w:color w:val="FF0000"/>
                          <w:shd w:val="clear" w:color="auto" w:fill="FFF21F"/>
                        </w:rPr>
                        <w:t>[AQ1]</w:t>
                      </w:r>
                      <w:bookmarkEnd w:id="98"/>
                      <w:r>
                        <w:rPr>
                          <w:rStyle w:val="AQ"/>
                          <w:b w:val="0"/>
                        </w:rPr>
                        <w:fldChar w:fldCharType="end"/>
                      </w:r>
                    </w:p>
                    <w:p w14:paraId="3BE2156D" w14:textId="77777777" w:rsidR="00DB5A0C" w:rsidRPr="00631A09" w:rsidRDefault="00DB5A0C" w:rsidP="00821ECE">
                      <w:pPr>
                        <w:pStyle w:val="AF"/>
                        <w:spacing w:line="240" w:lineRule="auto"/>
                        <w:rPr>
                          <w:color w:val="auto"/>
                        </w:rPr>
                      </w:pPr>
                      <w:r w:rsidRPr="00631A09">
                        <w:rPr>
                          <w:color w:val="auto"/>
                        </w:rPr>
                        <w:t>Emily Grijalva, University at Buffalo,</w:t>
                      </w:r>
                      <w:ins w:id="99" w:author="Emily Grijalva" w:date="2015-10-20T09:42:00Z">
                        <w:r>
                          <w:t xml:space="preserve"> State University of New York,</w:t>
                        </w:r>
                      </w:ins>
                      <w:r w:rsidRPr="00631A09">
                        <w:rPr>
                          <w:color w:val="auto"/>
                        </w:rPr>
                        <w:t xml:space="preserve"> 266 Jacobs Management Center, Buffalo, NY 14221, USA.</w:t>
                      </w:r>
                    </w:p>
                    <w:p w14:paraId="6B5CB7B5" w14:textId="77777777" w:rsidR="00DB5A0C" w:rsidRPr="00631A09" w:rsidRDefault="00DB5A0C" w:rsidP="00821ECE">
                      <w:pPr>
                        <w:pStyle w:val="AF"/>
                        <w:spacing w:line="240" w:lineRule="auto"/>
                        <w:rPr>
                          <w:color w:val="auto"/>
                        </w:rPr>
                      </w:pPr>
                      <w:r w:rsidRPr="00631A09">
                        <w:rPr>
                          <w:color w:val="auto"/>
                        </w:rPr>
                        <w:t xml:space="preserve">Email: </w:t>
                      </w:r>
                      <w:del w:id="100" w:author="Emily Grijalva" w:date="2015-10-19T17:32:00Z">
                        <w:r w:rsidRPr="00631A09" w:rsidDel="00887B42">
                          <w:rPr>
                            <w:color w:val="auto"/>
                          </w:rPr>
                          <w:delText>emilygrijalva</w:delText>
                        </w:r>
                      </w:del>
                      <w:ins w:id="101" w:author="Emily Grijalva" w:date="2015-10-19T17:32:00Z">
                        <w:r>
                          <w:t>ejgrijal</w:t>
                        </w:r>
                      </w:ins>
                      <w:r w:rsidRPr="00631A09">
                        <w:rPr>
                          <w:color w:val="auto"/>
                        </w:rPr>
                        <w:t>@</w:t>
                      </w:r>
                      <w:del w:id="102" w:author="Emily Grijalva" w:date="2015-10-19T17:32:00Z">
                        <w:r w:rsidRPr="00631A09" w:rsidDel="00887B42">
                          <w:rPr>
                            <w:color w:val="auto"/>
                          </w:rPr>
                          <w:delText>gmail.com</w:delText>
                        </w:r>
                      </w:del>
                      <w:ins w:id="103" w:author="Emily Grijalva" w:date="2015-10-19T17:32:00Z">
                        <w:r>
                          <w:t>buffalo.edu</w:t>
                        </w:r>
                      </w:ins>
                    </w:p>
                  </w:txbxContent>
                </v:textbox>
                <w10:wrap type="topAndBottom" anchory="margin"/>
                <w10:anchorlock/>
              </v:shape>
            </w:pict>
          </mc:Fallback>
        </mc:AlternateContent>
      </w:r>
      <w:r w:rsidR="00631A09" w:rsidRPr="00821ECE">
        <w:rPr>
          <w:noProof/>
          <w:color w:val="auto"/>
        </w:rPr>
        <w:t xml:space="preserve">Narcissism and Self-Insight: : A Review </w:t>
      </w:r>
      <w:r w:rsidR="00821ECE">
        <w:rPr>
          <w:noProof/>
          <w:color w:val="auto"/>
        </w:rPr>
        <w:br/>
      </w:r>
      <w:r w:rsidR="00631A09" w:rsidRPr="00821ECE">
        <w:rPr>
          <w:noProof/>
          <w:color w:val="auto"/>
        </w:rPr>
        <w:t>and Meta-Analysis of Narcissists’ Self-Enhancement Tendencies</w:t>
      </w:r>
    </w:p>
    <w:p w14:paraId="6F3C6604" w14:textId="77777777" w:rsidR="00631A09" w:rsidRPr="00821ECE" w:rsidRDefault="00631A09" w:rsidP="00821ECE">
      <w:pPr>
        <w:pStyle w:val="AU"/>
        <w:spacing w:line="240" w:lineRule="auto"/>
        <w:rPr>
          <w:noProof/>
          <w:color w:val="auto"/>
        </w:rPr>
      </w:pPr>
      <w:r w:rsidRPr="00821ECE">
        <w:rPr>
          <w:noProof/>
          <w:color w:val="auto"/>
        </w:rPr>
        <w:t>Emily Grijalva</w:t>
      </w:r>
      <w:r w:rsidRPr="00821ECE">
        <w:rPr>
          <w:noProof/>
          <w:color w:val="auto"/>
          <w:vertAlign w:val="superscript"/>
        </w:rPr>
        <w:t>1</w:t>
      </w:r>
      <w:r w:rsidRPr="00821ECE">
        <w:rPr>
          <w:noProof/>
          <w:color w:val="auto"/>
        </w:rPr>
        <w:t xml:space="preserve"> and Luyao Zhang</w:t>
      </w:r>
      <w:r w:rsidRPr="00821ECE">
        <w:rPr>
          <w:noProof/>
          <w:color w:val="auto"/>
          <w:vertAlign w:val="superscript"/>
        </w:rPr>
        <w:t>2</w:t>
      </w:r>
    </w:p>
    <w:p w14:paraId="7B22882F" w14:textId="77777777" w:rsidR="00631A09" w:rsidRPr="00821ECE" w:rsidRDefault="00631A09" w:rsidP="00821ECE">
      <w:pPr>
        <w:pStyle w:val="ABKWH"/>
        <w:spacing w:before="600" w:line="240" w:lineRule="auto"/>
        <w:rPr>
          <w:noProof/>
          <w:color w:val="auto"/>
        </w:rPr>
      </w:pPr>
      <w:bookmarkStart w:id="96" w:name="WPHOME"/>
      <w:bookmarkStart w:id="97" w:name="RPSAF"/>
      <w:bookmarkEnd w:id="96"/>
      <w:bookmarkEnd w:id="97"/>
      <w:r w:rsidRPr="00821ECE">
        <w:rPr>
          <w:noProof/>
          <w:color w:val="auto"/>
        </w:rPr>
        <w:t>Abstract</w:t>
      </w:r>
    </w:p>
    <w:p w14:paraId="76CF6018" w14:textId="77777777" w:rsidR="00631A09" w:rsidRPr="00821ECE" w:rsidRDefault="00631A09" w:rsidP="00821ECE">
      <w:pPr>
        <w:pStyle w:val="ABKW"/>
        <w:spacing w:line="240" w:lineRule="auto"/>
        <w:rPr>
          <w:noProof/>
          <w:color w:val="auto"/>
        </w:rPr>
      </w:pPr>
      <w:r w:rsidRPr="00821ECE">
        <w:rPr>
          <w:noProof/>
          <w:color w:val="auto"/>
        </w:rPr>
        <w:t>The current article reviews the narcissism–self-enhancement literature using a multilevel meta-analytic technique. Specifically, we focus on self-insight self-enhancement (i.e., whether narcissists perceive themselves more positively than they are perceived by others); thus, we only include studies that compare narcissists’ self-reports to observer reports or objective measures. Results from 171 correlations reported in 36 empirical studies (</w:t>
      </w:r>
      <w:r w:rsidRPr="00821ECE">
        <w:rPr>
          <w:i/>
          <w:iCs/>
          <w:noProof/>
          <w:color w:val="auto"/>
        </w:rPr>
        <w:t>N</w:t>
      </w:r>
      <w:r w:rsidRPr="00821ECE">
        <w:rPr>
          <w:noProof/>
          <w:color w:val="auto"/>
        </w:rPr>
        <w:t xml:space="preserve"> = 6,423) revealed that the narcissism–self-enhancement relationship corrected for unreliability in narcissism was .21 (95% confidence interval [CI] = [.17, .25]), and that narcissists tend to self-enhance their agentic characteristics more than their communal characteristics. The average corrected relationship between narcissism and self-enhancement for agentic characteristics was .29 (95% CI = [.25, .33]), whereas for communal characteristics it was .05 (95% CI = [</w:t>
      </w:r>
      <w:r w:rsidRPr="00821ECE">
        <w:rPr>
          <w:rFonts w:ascii="Symbol" w:hAnsi="Symbol"/>
          <w:noProof/>
          <w:color w:val="auto"/>
        </w:rPr>
        <w:sym w:font="Symbol" w:char="002D"/>
      </w:r>
      <w:r w:rsidRPr="00821ECE">
        <w:rPr>
          <w:noProof/>
          <w:color w:val="auto"/>
        </w:rPr>
        <w:t>.01, .10]). In addition, we individually summarized narcissists’ self-enhancement for 10 different constructs (i.e., the Big Five, task performance, intelligence, leadership, attractiveness, and likeability).</w:t>
      </w:r>
    </w:p>
    <w:p w14:paraId="0CA65DA7" w14:textId="77777777" w:rsidR="00631A09" w:rsidRPr="00821ECE" w:rsidRDefault="00631A09" w:rsidP="00821ECE">
      <w:pPr>
        <w:pStyle w:val="ABKWH"/>
        <w:spacing w:before="240" w:line="240" w:lineRule="auto"/>
        <w:rPr>
          <w:noProof/>
          <w:color w:val="auto"/>
        </w:rPr>
      </w:pPr>
      <w:r w:rsidRPr="00821ECE">
        <w:rPr>
          <w:noProof/>
          <w:color w:val="auto"/>
        </w:rPr>
        <w:t>Keywords</w:t>
      </w:r>
    </w:p>
    <w:p w14:paraId="6563768E" w14:textId="77777777" w:rsidR="00631A09" w:rsidRDefault="00631A09" w:rsidP="00821ECE">
      <w:pPr>
        <w:pStyle w:val="ABKW"/>
        <w:spacing w:line="240" w:lineRule="auto"/>
        <w:rPr>
          <w:noProof/>
          <w:color w:val="auto"/>
        </w:rPr>
      </w:pPr>
      <w:r w:rsidRPr="00821ECE">
        <w:rPr>
          <w:noProof/>
          <w:color w:val="auto"/>
        </w:rPr>
        <w:t>narcissism, self-enhancement, meta-analysis, agency, communion</w:t>
      </w:r>
    </w:p>
    <w:p w14:paraId="33C809D7" w14:textId="77777777" w:rsidR="00821ECE" w:rsidRPr="00821ECE" w:rsidRDefault="00821ECE" w:rsidP="00821ECE">
      <w:pPr>
        <w:pStyle w:val="DR"/>
        <w:spacing w:line="240" w:lineRule="auto"/>
        <w:rPr>
          <w:noProof/>
          <w:color w:val="auto"/>
        </w:rPr>
      </w:pPr>
      <w:r w:rsidRPr="00821ECE">
        <w:rPr>
          <w:noProof/>
          <w:color w:val="auto"/>
          <w:lang w:eastAsia="zh-CN"/>
        </w:rPr>
        <w:t>Received September 28, 2014; revision accepted September 20, 2015</w:t>
      </w:r>
    </w:p>
    <w:p w14:paraId="1C2E584C" w14:textId="77777777" w:rsidR="00821ECE" w:rsidRPr="00821ECE" w:rsidRDefault="00821ECE" w:rsidP="00821ECE">
      <w:pPr>
        <w:pStyle w:val="ABKW"/>
        <w:spacing w:line="240" w:lineRule="auto"/>
        <w:rPr>
          <w:noProof/>
          <w:color w:val="auto"/>
        </w:rPr>
      </w:pPr>
    </w:p>
    <w:p w14:paraId="38FE1142" w14:textId="77777777" w:rsidR="00821ECE" w:rsidRDefault="00821ECE" w:rsidP="00821ECE">
      <w:pPr>
        <w:pStyle w:val="TEXT"/>
        <w:spacing w:line="240" w:lineRule="auto"/>
        <w:rPr>
          <w:noProof/>
          <w:color w:val="auto"/>
        </w:rPr>
        <w:sectPr w:rsidR="00821ECE" w:rsidSect="0081293B">
          <w:headerReference w:type="even" r:id="rId14"/>
          <w:headerReference w:type="default" r:id="rId15"/>
          <w:headerReference w:type="first" r:id="rId16"/>
          <w:type w:val="oddPage"/>
          <w:pgSz w:w="12242" w:h="15842" w:code="177"/>
          <w:pgMar w:top="840" w:right="960" w:bottom="960" w:left="1260" w:header="680" w:footer="1008" w:gutter="0"/>
          <w:pgNumType w:start="1"/>
          <w:cols w:space="360"/>
          <w:titlePg/>
          <w:docGrid w:linePitch="360"/>
        </w:sectPr>
      </w:pPr>
    </w:p>
    <w:p w14:paraId="05E8ECEB" w14:textId="77777777" w:rsidR="00631A09" w:rsidRPr="00821ECE" w:rsidRDefault="00631A09" w:rsidP="00821ECE">
      <w:pPr>
        <w:pStyle w:val="TEXT"/>
        <w:spacing w:line="240" w:lineRule="auto"/>
        <w:rPr>
          <w:noProof/>
          <w:color w:val="auto"/>
        </w:rPr>
      </w:pPr>
      <w:r w:rsidRPr="00821ECE">
        <w:rPr>
          <w:noProof/>
          <w:color w:val="auto"/>
        </w:rPr>
        <w:lastRenderedPageBreak/>
        <w:t>Self-enhancement is a fundamental characteristic of narcissism. In fact, narcissism has even been called the “self-enhancer personality” (</w:t>
      </w:r>
      <w:r w:rsidRPr="00821ECE">
        <w:rPr>
          <w:noProof/>
          <w:color w:val="auto"/>
          <w:bdr w:val="none" w:sz="0" w:space="0" w:color="auto" w:frame="1"/>
        </w:rPr>
        <w:t>Morf, Horvath, &amp; Torchetti, 2011</w:t>
      </w:r>
      <w:r w:rsidRPr="00821ECE">
        <w:rPr>
          <w:noProof/>
          <w:color w:val="auto"/>
        </w:rPr>
        <w:t>, p. 399). Indeed, individuals high in narcissism tend to self-enhance across a variety of domains: perceiving themselves to be more physically attractive (</w:t>
      </w:r>
      <w:r w:rsidRPr="00821ECE">
        <w:rPr>
          <w:noProof/>
          <w:color w:val="auto"/>
          <w:bdr w:val="none" w:sz="0" w:space="0" w:color="auto" w:frame="1"/>
        </w:rPr>
        <w:t>Bleske-Rechek, Remiker, &amp; Baker, 2008</w:t>
      </w:r>
      <w:r w:rsidRPr="00821ECE">
        <w:rPr>
          <w:noProof/>
          <w:color w:val="auto"/>
        </w:rPr>
        <w:t xml:space="preserve">; </w:t>
      </w:r>
      <w:r w:rsidRPr="00821ECE">
        <w:rPr>
          <w:noProof/>
          <w:color w:val="auto"/>
          <w:bdr w:val="none" w:sz="0" w:space="0" w:color="auto" w:frame="1"/>
        </w:rPr>
        <w:t>Gabriel, Critelli, &amp; Ee, 1994</w:t>
      </w:r>
      <w:r w:rsidRPr="00821ECE">
        <w:rPr>
          <w:noProof/>
          <w:color w:val="auto"/>
        </w:rPr>
        <w:t>), intelligent (</w:t>
      </w:r>
      <w:r w:rsidRPr="00821ECE">
        <w:rPr>
          <w:noProof/>
          <w:color w:val="auto"/>
          <w:bdr w:val="none" w:sz="0" w:space="0" w:color="auto" w:frame="1"/>
        </w:rPr>
        <w:t>Farwell &amp; Wohlwend-Lloyd, 1998</w:t>
      </w:r>
      <w:r w:rsidRPr="00821ECE">
        <w:rPr>
          <w:noProof/>
          <w:color w:val="auto"/>
        </w:rPr>
        <w:t xml:space="preserve">; </w:t>
      </w:r>
      <w:r w:rsidRPr="00821ECE">
        <w:rPr>
          <w:noProof/>
          <w:color w:val="auto"/>
          <w:bdr w:val="none" w:sz="0" w:space="0" w:color="auto" w:frame="1"/>
        </w:rPr>
        <w:t>Gabriel et al., 1994</w:t>
      </w:r>
      <w:r w:rsidRPr="00821ECE">
        <w:rPr>
          <w:noProof/>
          <w:color w:val="auto"/>
        </w:rPr>
        <w:t xml:space="preserve">; </w:t>
      </w:r>
      <w:r w:rsidRPr="00821ECE">
        <w:rPr>
          <w:noProof/>
          <w:color w:val="auto"/>
          <w:bdr w:val="none" w:sz="0" w:space="0" w:color="auto" w:frame="1"/>
        </w:rPr>
        <w:t>Paulhus, Harms, Bruce, &amp; Lysy, 2003</w:t>
      </w:r>
      <w:r w:rsidRPr="00821ECE">
        <w:rPr>
          <w:noProof/>
          <w:color w:val="auto"/>
        </w:rPr>
        <w:t xml:space="preserve">; </w:t>
      </w:r>
      <w:r w:rsidRPr="00821ECE">
        <w:rPr>
          <w:noProof/>
          <w:color w:val="auto"/>
          <w:bdr w:val="none" w:sz="0" w:space="0" w:color="auto" w:frame="1"/>
        </w:rPr>
        <w:t>Paulhus &amp; Williams, 2002</w:t>
      </w:r>
      <w:r w:rsidRPr="00821ECE">
        <w:rPr>
          <w:noProof/>
          <w:color w:val="auto"/>
        </w:rPr>
        <w:t>), leader-like (</w:t>
      </w:r>
      <w:r w:rsidRPr="00821ECE">
        <w:rPr>
          <w:noProof/>
          <w:color w:val="auto"/>
          <w:bdr w:val="none" w:sz="0" w:space="0" w:color="auto" w:frame="1"/>
        </w:rPr>
        <w:t>Grijalva, Harms, Newman, Gaddis, &amp; Fraley, 2015</w:t>
      </w:r>
      <w:r w:rsidRPr="00821ECE">
        <w:rPr>
          <w:noProof/>
          <w:color w:val="auto"/>
        </w:rPr>
        <w:t xml:space="preserve">; </w:t>
      </w:r>
      <w:r w:rsidRPr="00821ECE">
        <w:rPr>
          <w:noProof/>
          <w:color w:val="auto"/>
          <w:bdr w:val="none" w:sz="0" w:space="0" w:color="auto" w:frame="1"/>
        </w:rPr>
        <w:t>Judge, LePine, &amp; Rich, 2006</w:t>
      </w:r>
      <w:r w:rsidRPr="00821ECE">
        <w:rPr>
          <w:noProof/>
          <w:color w:val="auto"/>
        </w:rPr>
        <w:t>), and creative (</w:t>
      </w:r>
      <w:r w:rsidRPr="00821ECE">
        <w:rPr>
          <w:noProof/>
          <w:color w:val="auto"/>
          <w:bdr w:val="none" w:sz="0" w:space="0" w:color="auto" w:frame="1"/>
        </w:rPr>
        <w:t>Goncalo, Flynn, &amp; Kim, 2010</w:t>
      </w:r>
      <w:r w:rsidRPr="00821ECE">
        <w:rPr>
          <w:noProof/>
          <w:color w:val="auto"/>
        </w:rPr>
        <w:t xml:space="preserve">) than what either objective measures or observer ratings of these attributes corroborate. Although narcissism’s relationship with self-enhancement bias is well accepted, recently there has been an increased effort to identify whether there are patterns underlying these arguably inaccurate perceptions—such as whether narcissists inflate some attributes more than others (e.g., </w:t>
      </w:r>
      <w:r w:rsidRPr="00821ECE">
        <w:rPr>
          <w:noProof/>
          <w:color w:val="auto"/>
          <w:bdr w:val="none" w:sz="0" w:space="0" w:color="auto" w:frame="1"/>
        </w:rPr>
        <w:t>Carlson, Vazire, &amp; Oltmanns, 2011</w:t>
      </w:r>
      <w:r w:rsidRPr="00821ECE">
        <w:rPr>
          <w:noProof/>
          <w:color w:val="auto"/>
        </w:rPr>
        <w:t>).</w:t>
      </w:r>
    </w:p>
    <w:p w14:paraId="53D5A1FA" w14:textId="77777777" w:rsidR="00631A09" w:rsidRPr="00821ECE" w:rsidRDefault="00631A09" w:rsidP="00821ECE">
      <w:pPr>
        <w:pStyle w:val="TEXTIND"/>
        <w:spacing w:line="240" w:lineRule="auto"/>
        <w:rPr>
          <w:noProof/>
          <w:color w:val="auto"/>
          <w:spacing w:val="-2"/>
        </w:rPr>
      </w:pPr>
      <w:r w:rsidRPr="00821ECE">
        <w:rPr>
          <w:noProof/>
          <w:color w:val="auto"/>
          <w:spacing w:val="-2"/>
        </w:rPr>
        <w:t>In general, a person predominantly self-enhances characteristics that are most central to his or her self-concept (</w:t>
      </w:r>
      <w:r w:rsidRPr="00821ECE">
        <w:rPr>
          <w:noProof/>
          <w:color w:val="auto"/>
          <w:spacing w:val="-2"/>
          <w:bdr w:val="none" w:sz="0" w:space="0" w:color="auto" w:frame="1"/>
        </w:rPr>
        <w:t>Gebauer, Sedikides, Verplanken, &amp; Maio, 2012</w:t>
      </w:r>
      <w:r w:rsidRPr="00821ECE">
        <w:rPr>
          <w:noProof/>
          <w:color w:val="auto"/>
          <w:spacing w:val="-2"/>
        </w:rPr>
        <w:t xml:space="preserve">; </w:t>
      </w:r>
      <w:r w:rsidRPr="00821ECE">
        <w:rPr>
          <w:noProof/>
          <w:color w:val="auto"/>
          <w:spacing w:val="-2"/>
          <w:bdr w:val="none" w:sz="0" w:space="0" w:color="auto" w:frame="1"/>
        </w:rPr>
        <w:t>Sedikides, Gaertner, &amp; Toguchi, 2003</w:t>
      </w:r>
      <w:r w:rsidRPr="00821ECE">
        <w:rPr>
          <w:noProof/>
          <w:color w:val="auto"/>
          <w:spacing w:val="-2"/>
        </w:rPr>
        <w:t xml:space="preserve">). A better understanding of what narcissists positively distort (and thus presumably value), and of equal importance, what they do </w:t>
      </w:r>
      <w:r w:rsidRPr="00821ECE">
        <w:rPr>
          <w:i/>
          <w:iCs/>
          <w:noProof/>
          <w:color w:val="auto"/>
          <w:spacing w:val="-2"/>
        </w:rPr>
        <w:t>not</w:t>
      </w:r>
      <w:r w:rsidRPr="00821ECE">
        <w:rPr>
          <w:noProof/>
          <w:color w:val="auto"/>
          <w:spacing w:val="-2"/>
        </w:rPr>
        <w:t xml:space="preserve"> positively distort (and thus presumably do not value) provides insights into the psychological portrait of the narcissist. The current work therefore comprehensively reviews and meta-analyzes the narcissism–self-enhancement bias literature. Specifically, we </w:t>
      </w:r>
      <w:r w:rsidRPr="00821ECE">
        <w:rPr>
          <w:noProof/>
          <w:color w:val="auto"/>
          <w:spacing w:val="-2"/>
        </w:rPr>
        <w:lastRenderedPageBreak/>
        <w:t xml:space="preserve">will focus on self-insight self-enhancement, which is measured by comparing self-reports to external criteria (i.e., observer reports and objective measures). In doing so, we first consolidate past findings to give an overall estimate of how much narcissists self-enhance in general, across criteria. We next attempt to make four additional theoretical contributions, by (a) distinguishing between self-enhancement in agentic domains (e.g., arrogance and extraversion) as opposed to communal domains (e.g., agreeableness and honesty); (b) examining the role played by length of acquaintance, whether there is greater observed self-enhancement for well-acquainted as opposed to minimally acquainted participants; (c) addressing how </w:t>
      </w:r>
      <w:del w:id="98" w:author="Emily Grijalva" w:date="2015-10-19T17:33:00Z">
        <w:r w:rsidRPr="00821ECE" w:rsidDel="00887B42">
          <w:rPr>
            <w:noProof/>
            <w:color w:val="auto"/>
            <w:spacing w:val="-2"/>
          </w:rPr>
          <w:delText xml:space="preserve">existing issues related to </w:delText>
        </w:r>
      </w:del>
      <w:r w:rsidRPr="00821ECE">
        <w:rPr>
          <w:noProof/>
          <w:color w:val="auto"/>
          <w:spacing w:val="-2"/>
        </w:rPr>
        <w:t>the measurement of self-enhancement (i.e., regression residuals versus difference scores) may affect the magnitude of narcissism’s relationship with self-enhancement; and (d) separately estimating the narcissism–self-enhancement relationship for specific criteria (e.g., intelligence, task performance, and physical attractiveness).</w:t>
      </w:r>
    </w:p>
    <w:p w14:paraId="45B3CCE9" w14:textId="77777777" w:rsidR="00631A09" w:rsidRPr="00821ECE" w:rsidRDefault="00631A09" w:rsidP="00821ECE">
      <w:pPr>
        <w:pStyle w:val="H1"/>
        <w:spacing w:line="240" w:lineRule="auto"/>
        <w:rPr>
          <w:noProof/>
          <w:color w:val="auto"/>
        </w:rPr>
      </w:pPr>
      <w:r w:rsidRPr="00821ECE">
        <w:rPr>
          <w:noProof/>
          <w:color w:val="auto"/>
        </w:rPr>
        <w:lastRenderedPageBreak/>
        <w:t>Narcissism and Self-Enhancement</w:t>
      </w:r>
    </w:p>
    <w:p w14:paraId="1DC8DF5D" w14:textId="77777777" w:rsidR="00631A09" w:rsidRPr="00821ECE" w:rsidRDefault="00631A09" w:rsidP="00821ECE">
      <w:pPr>
        <w:pStyle w:val="TEXT"/>
        <w:spacing w:line="240" w:lineRule="auto"/>
        <w:rPr>
          <w:noProof/>
          <w:color w:val="auto"/>
          <w:spacing w:val="-4"/>
        </w:rPr>
      </w:pPr>
      <w:r w:rsidRPr="00821ECE">
        <w:rPr>
          <w:noProof/>
          <w:color w:val="auto"/>
          <w:spacing w:val="-4"/>
        </w:rPr>
        <w:t xml:space="preserve">Grandiosity </w:t>
      </w:r>
      <w:del w:id="99" w:author="Emily Grijalva" w:date="2015-10-19T17:32:00Z">
        <w:r w:rsidRPr="00821ECE" w:rsidDel="00887B42">
          <w:rPr>
            <w:noProof/>
            <w:color w:val="auto"/>
            <w:spacing w:val="-4"/>
          </w:rPr>
          <w:delText xml:space="preserve">(2014) </w:delText>
        </w:r>
      </w:del>
      <w:r w:rsidRPr="00821ECE">
        <w:rPr>
          <w:noProof/>
          <w:color w:val="auto"/>
          <w:spacing w:val="-4"/>
        </w:rPr>
        <w:t>is “characterized by affectation of grandeur or splendor or by absurd exaggeration” and is the defining feature of the personality trait of narcissism</w:t>
      </w:r>
      <w:ins w:id="100" w:author="Emily Grijalva" w:date="2015-10-19T17:33:00Z">
        <w:r w:rsidR="00887B42">
          <w:t xml:space="preserve"> </w:t>
        </w:r>
        <w:r w:rsidR="00887B42" w:rsidRPr="00887B42">
          <w:t>(</w:t>
        </w:r>
        <w:r w:rsidR="00887B42">
          <w:t xml:space="preserve">Merriam-Webster, </w:t>
        </w:r>
        <w:r w:rsidR="00887B42" w:rsidRPr="00887B42">
          <w:t>2014)</w:t>
        </w:r>
      </w:ins>
      <w:r w:rsidRPr="00821ECE">
        <w:rPr>
          <w:noProof/>
          <w:color w:val="auto"/>
          <w:spacing w:val="-4"/>
        </w:rPr>
        <w:t>.</w:t>
      </w:r>
      <w:bookmarkStart w:id="101" w:name="aq2"/>
      <w:r w:rsidR="00B20999">
        <w:rPr>
          <w:rStyle w:val="AQ"/>
          <w:b w:val="0"/>
          <w:noProof/>
          <w:spacing w:val="-4"/>
        </w:rPr>
        <w:fldChar w:fldCharType="begin"/>
      </w:r>
      <w:r w:rsidR="00B20999">
        <w:rPr>
          <w:rStyle w:val="AQ"/>
          <w:b w:val="0"/>
          <w:noProof/>
          <w:spacing w:val="-4"/>
        </w:rPr>
        <w:instrText xml:space="preserve"> HYPERLINK "#raq2" </w:instrText>
      </w:r>
      <w:r w:rsidR="00B20999">
        <w:rPr>
          <w:rStyle w:val="AQ"/>
          <w:b w:val="0"/>
          <w:noProof/>
          <w:spacing w:val="-4"/>
        </w:rPr>
        <w:fldChar w:fldCharType="separate"/>
      </w:r>
      <w:r w:rsidR="00821ECE" w:rsidRPr="00B20999">
        <w:rPr>
          <w:rStyle w:val="Hyperlink"/>
          <w:rFonts w:ascii="Gill Sans" w:hAnsi="Gill Sans"/>
          <w:b/>
          <w:noProof/>
          <w:color w:val="FF0000"/>
          <w:spacing w:val="-4"/>
          <w:shd w:val="clear" w:color="auto" w:fill="FFF21F"/>
        </w:rPr>
        <w:t>[AQ2]</w:t>
      </w:r>
      <w:bookmarkEnd w:id="101"/>
      <w:r w:rsidR="00B20999">
        <w:rPr>
          <w:rStyle w:val="AQ"/>
          <w:b w:val="0"/>
          <w:noProof/>
          <w:spacing w:val="-4"/>
        </w:rPr>
        <w:fldChar w:fldCharType="end"/>
      </w:r>
      <w:r w:rsidRPr="00821ECE">
        <w:rPr>
          <w:noProof/>
          <w:color w:val="auto"/>
          <w:spacing w:val="-4"/>
        </w:rPr>
        <w:t xml:space="preserve"> Narcissists like to be the center of attention, tend to show off, believe that they are special people, and prefer to be in leadership roles and roles imbued with power (</w:t>
      </w:r>
      <w:r w:rsidRPr="00821ECE">
        <w:rPr>
          <w:noProof/>
          <w:color w:val="auto"/>
          <w:spacing w:val="-4"/>
          <w:bdr w:val="none" w:sz="0" w:space="0" w:color="auto" w:frame="1"/>
        </w:rPr>
        <w:t>Emmons, 1987</w:t>
      </w:r>
      <w:r w:rsidRPr="00821ECE">
        <w:rPr>
          <w:noProof/>
          <w:color w:val="auto"/>
          <w:spacing w:val="-4"/>
        </w:rPr>
        <w:t xml:space="preserve">; </w:t>
      </w:r>
      <w:r w:rsidRPr="00821ECE">
        <w:rPr>
          <w:noProof/>
          <w:color w:val="auto"/>
          <w:spacing w:val="-4"/>
          <w:bdr w:val="none" w:sz="0" w:space="0" w:color="auto" w:frame="1"/>
        </w:rPr>
        <w:t>Raskin &amp; Terry, 1988</w:t>
      </w:r>
      <w:r w:rsidRPr="00821ECE">
        <w:rPr>
          <w:noProof/>
          <w:color w:val="auto"/>
          <w:spacing w:val="-4"/>
        </w:rPr>
        <w:t xml:space="preserve">; </w:t>
      </w:r>
      <w:r w:rsidRPr="00821ECE">
        <w:rPr>
          <w:noProof/>
          <w:color w:val="auto"/>
          <w:spacing w:val="-4"/>
          <w:bdr w:val="none" w:sz="0" w:space="0" w:color="auto" w:frame="1"/>
        </w:rPr>
        <w:t>Rhodewalt, 2011</w:t>
      </w:r>
      <w:r w:rsidRPr="00821ECE">
        <w:rPr>
          <w:noProof/>
          <w:color w:val="auto"/>
          <w:spacing w:val="-4"/>
        </w:rPr>
        <w:t>). From a theoretical perspective, it has been posited that narcissism is a self-regulatory mechanism that is used to maintain unrealistically high levels of self-esteem by using a mutually reinforcing system of interpersonal and intrapersonal self-regulatory strategies (</w:t>
      </w:r>
      <w:r w:rsidRPr="00821ECE">
        <w:rPr>
          <w:noProof/>
          <w:color w:val="auto"/>
          <w:spacing w:val="-4"/>
          <w:bdr w:val="none" w:sz="0" w:space="0" w:color="auto" w:frame="1"/>
        </w:rPr>
        <w:t>Morf et al., 2011</w:t>
      </w:r>
      <w:r w:rsidRPr="00821ECE">
        <w:rPr>
          <w:noProof/>
          <w:color w:val="auto"/>
          <w:spacing w:val="-4"/>
        </w:rPr>
        <w:t xml:space="preserve">; </w:t>
      </w:r>
      <w:r w:rsidRPr="00821ECE">
        <w:rPr>
          <w:noProof/>
          <w:color w:val="auto"/>
          <w:spacing w:val="-4"/>
          <w:bdr w:val="none" w:sz="0" w:space="0" w:color="auto" w:frame="1"/>
        </w:rPr>
        <w:t>Rhodewalt, 2011</w:t>
      </w:r>
      <w:r w:rsidRPr="00821ECE">
        <w:rPr>
          <w:noProof/>
          <w:color w:val="auto"/>
          <w:spacing w:val="-4"/>
        </w:rPr>
        <w:t>). For example, positive self-perceptions are defended by dealing harshly with potentially disconfirming evidence, such as by derogating and discrediting the source of negative feedback (</w:t>
      </w:r>
      <w:r w:rsidRPr="00821ECE">
        <w:rPr>
          <w:noProof/>
          <w:color w:val="auto"/>
          <w:spacing w:val="-4"/>
          <w:bdr w:val="none" w:sz="0" w:space="0" w:color="auto" w:frame="1"/>
        </w:rPr>
        <w:t>Bushman &amp; Baumeister, 1998</w:t>
      </w:r>
      <w:r w:rsidRPr="00821ECE">
        <w:rPr>
          <w:noProof/>
          <w:color w:val="auto"/>
          <w:spacing w:val="-4"/>
        </w:rPr>
        <w:t xml:space="preserve">; </w:t>
      </w:r>
      <w:r w:rsidRPr="00821ECE">
        <w:rPr>
          <w:noProof/>
          <w:color w:val="auto"/>
          <w:spacing w:val="-4"/>
          <w:bdr w:val="none" w:sz="0" w:space="0" w:color="auto" w:frame="1"/>
        </w:rPr>
        <w:t>Kernis &amp; Sun, 1994</w:t>
      </w:r>
      <w:r w:rsidRPr="00821ECE">
        <w:rPr>
          <w:noProof/>
          <w:color w:val="auto"/>
          <w:spacing w:val="-4"/>
        </w:rPr>
        <w:t>) and by blaming other people when the narcissist experiences failure (</w:t>
      </w:r>
      <w:r w:rsidRPr="00821ECE">
        <w:rPr>
          <w:noProof/>
          <w:color w:val="auto"/>
          <w:spacing w:val="-4"/>
          <w:bdr w:val="none" w:sz="0" w:space="0" w:color="auto" w:frame="1"/>
        </w:rPr>
        <w:t>Campbell, Reeder, Sedikides, &amp; Elliot, 2000</w:t>
      </w:r>
      <w:r w:rsidRPr="00821ECE">
        <w:rPr>
          <w:noProof/>
          <w:color w:val="auto"/>
          <w:spacing w:val="-4"/>
        </w:rPr>
        <w:t xml:space="preserve">). In addition to these strategies, arguably the key weapon in narcissists’ self-regulatory arsenal is the tendency to self-enhance (i.e., “claim greater standing on a characteristic, or more credit, than is objectively warranted,” </w:t>
      </w:r>
      <w:r w:rsidRPr="00821ECE">
        <w:rPr>
          <w:noProof/>
          <w:color w:val="auto"/>
          <w:spacing w:val="-4"/>
          <w:bdr w:val="none" w:sz="0" w:space="0" w:color="auto" w:frame="1"/>
        </w:rPr>
        <w:t>Alicke &amp; Sedikides, 2011</w:t>
      </w:r>
      <w:r w:rsidRPr="00821ECE">
        <w:rPr>
          <w:noProof/>
          <w:color w:val="auto"/>
          <w:spacing w:val="-4"/>
        </w:rPr>
        <w:t>, p. 2).</w:t>
      </w:r>
    </w:p>
    <w:p w14:paraId="3E2DA8A9" w14:textId="77777777" w:rsidR="00631A09" w:rsidRPr="0081293B" w:rsidRDefault="00631A09" w:rsidP="00821ECE">
      <w:pPr>
        <w:pStyle w:val="TEXTIND"/>
        <w:spacing w:line="240" w:lineRule="auto"/>
        <w:rPr>
          <w:noProof/>
          <w:color w:val="auto"/>
          <w:spacing w:val="4"/>
        </w:rPr>
      </w:pPr>
      <w:r w:rsidRPr="0081293B">
        <w:rPr>
          <w:noProof/>
          <w:color w:val="auto"/>
          <w:spacing w:val="4"/>
        </w:rPr>
        <w:t xml:space="preserve">As with self-regulatory models of narcissism, theories </w:t>
      </w:r>
      <w:del w:id="102" w:author="Emily Grijalva" w:date="2015-10-19T17:34:00Z">
        <w:r w:rsidRPr="0081293B" w:rsidDel="00887B42">
          <w:rPr>
            <w:noProof/>
            <w:color w:val="auto"/>
            <w:spacing w:val="4"/>
          </w:rPr>
          <w:delText xml:space="preserve">on the subject </w:delText>
        </w:r>
      </w:del>
      <w:r w:rsidRPr="0081293B">
        <w:rPr>
          <w:noProof/>
          <w:color w:val="auto"/>
          <w:spacing w:val="4"/>
        </w:rPr>
        <w:t xml:space="preserve">of self-enhancement also draw heavily on individuals’ underlying self-motives (for a review, see </w:t>
      </w:r>
      <w:r w:rsidRPr="0081293B">
        <w:rPr>
          <w:noProof/>
          <w:color w:val="auto"/>
          <w:spacing w:val="4"/>
          <w:bdr w:val="none" w:sz="0" w:space="0" w:color="auto" w:frame="1"/>
        </w:rPr>
        <w:t>Alicke &amp; Sedikides, 2011</w:t>
      </w:r>
      <w:r w:rsidRPr="0081293B">
        <w:rPr>
          <w:noProof/>
          <w:color w:val="auto"/>
          <w:spacing w:val="4"/>
        </w:rPr>
        <w:t>). Specifically, self-enhancement has been described as “the desire to maintain or increase the positivity (or decrease the negativity) of one’s self-concept or, alternatively, the desire to maintain, protect, and enhance one’s self-esteem” (</w:t>
      </w:r>
      <w:r w:rsidRPr="0081293B">
        <w:rPr>
          <w:noProof/>
          <w:color w:val="auto"/>
          <w:spacing w:val="4"/>
          <w:bdr w:val="none" w:sz="0" w:space="0" w:color="auto" w:frame="1"/>
        </w:rPr>
        <w:t>Leary, 2007</w:t>
      </w:r>
      <w:r w:rsidRPr="0081293B">
        <w:rPr>
          <w:noProof/>
          <w:color w:val="auto"/>
          <w:spacing w:val="4"/>
        </w:rPr>
        <w:t>, p. 320). Narcissism is likely related to self-enhancement because it is an extreme manifestation of the aforementioned desire to “maintain, protect, and enhance one’s self-esteem” (</w:t>
      </w:r>
      <w:r w:rsidRPr="0081293B">
        <w:rPr>
          <w:noProof/>
          <w:color w:val="auto"/>
          <w:spacing w:val="4"/>
          <w:bdr w:val="none" w:sz="0" w:space="0" w:color="auto" w:frame="1"/>
        </w:rPr>
        <w:t>Leary, 2007</w:t>
      </w:r>
      <w:r w:rsidRPr="0081293B">
        <w:rPr>
          <w:noProof/>
          <w:color w:val="auto"/>
          <w:spacing w:val="4"/>
        </w:rPr>
        <w:t>, p. 320). Although self-enhancement is critical to the construct of narcissism, it should be noted that inflated self-perceptions are not unique to narcissists. As far back as 1937, Gordon Allport asserted that there is a universal human motivation to view oneself positively, and the desire to be viewed positively has been labeled one of the “most prominent motivational assumptions of Western Psychology” (</w:t>
      </w:r>
      <w:r w:rsidRPr="0081293B">
        <w:rPr>
          <w:noProof/>
          <w:color w:val="auto"/>
          <w:spacing w:val="4"/>
          <w:bdr w:val="none" w:sz="0" w:space="0" w:color="auto" w:frame="1"/>
        </w:rPr>
        <w:t>Kwang &amp; Swann, 2010</w:t>
      </w:r>
      <w:r w:rsidRPr="0081293B">
        <w:rPr>
          <w:noProof/>
          <w:color w:val="auto"/>
          <w:spacing w:val="4"/>
        </w:rPr>
        <w:t xml:space="preserve">, p. 263; see also S. C. </w:t>
      </w:r>
      <w:r w:rsidRPr="0081293B">
        <w:rPr>
          <w:noProof/>
          <w:color w:val="auto"/>
          <w:spacing w:val="4"/>
          <w:bdr w:val="none" w:sz="0" w:space="0" w:color="auto" w:frame="1"/>
        </w:rPr>
        <w:t>Jones, 1973</w:t>
      </w:r>
      <w:r w:rsidRPr="0081293B">
        <w:rPr>
          <w:noProof/>
          <w:color w:val="auto"/>
          <w:spacing w:val="4"/>
        </w:rPr>
        <w:t xml:space="preserve">; </w:t>
      </w:r>
      <w:r w:rsidRPr="0081293B">
        <w:rPr>
          <w:noProof/>
          <w:color w:val="auto"/>
          <w:spacing w:val="4"/>
          <w:bdr w:val="none" w:sz="0" w:space="0" w:color="auto" w:frame="1"/>
        </w:rPr>
        <w:t>Leary, 2007</w:t>
      </w:r>
      <w:r w:rsidRPr="0081293B">
        <w:rPr>
          <w:noProof/>
          <w:color w:val="auto"/>
          <w:spacing w:val="4"/>
        </w:rPr>
        <w:t>). Indeed, this vital human need to maintain a positive self-concept is evident in a general tendency for people to have inflated views of themselves (</w:t>
      </w:r>
      <w:r w:rsidRPr="0081293B">
        <w:rPr>
          <w:noProof/>
          <w:color w:val="auto"/>
          <w:spacing w:val="4"/>
          <w:bdr w:val="none" w:sz="0" w:space="0" w:color="auto" w:frame="1"/>
        </w:rPr>
        <w:t>Alicke &amp; Sedikides, 2009</w:t>
      </w:r>
      <w:r w:rsidRPr="0081293B">
        <w:rPr>
          <w:noProof/>
          <w:color w:val="auto"/>
          <w:spacing w:val="4"/>
        </w:rPr>
        <w:t xml:space="preserve">, </w:t>
      </w:r>
      <w:r w:rsidRPr="0081293B">
        <w:rPr>
          <w:noProof/>
          <w:color w:val="auto"/>
          <w:spacing w:val="4"/>
          <w:bdr w:val="none" w:sz="0" w:space="0" w:color="auto" w:frame="1"/>
        </w:rPr>
        <w:t>2011</w:t>
      </w:r>
      <w:r w:rsidRPr="0081293B">
        <w:rPr>
          <w:noProof/>
          <w:color w:val="auto"/>
          <w:spacing w:val="4"/>
        </w:rPr>
        <w:t>), endorse self-serving attributions (</w:t>
      </w:r>
      <w:r w:rsidRPr="0081293B">
        <w:rPr>
          <w:noProof/>
          <w:color w:val="auto"/>
          <w:spacing w:val="4"/>
          <w:bdr w:val="none" w:sz="0" w:space="0" w:color="auto" w:frame="1"/>
        </w:rPr>
        <w:t>Campbell &amp; Sedikides, 1999</w:t>
      </w:r>
      <w:r w:rsidRPr="0081293B">
        <w:rPr>
          <w:noProof/>
          <w:color w:val="auto"/>
          <w:spacing w:val="4"/>
        </w:rPr>
        <w:t xml:space="preserve">; </w:t>
      </w:r>
      <w:r w:rsidRPr="0081293B">
        <w:rPr>
          <w:noProof/>
          <w:color w:val="auto"/>
          <w:spacing w:val="4"/>
          <w:bdr w:val="none" w:sz="0" w:space="0" w:color="auto" w:frame="1"/>
        </w:rPr>
        <w:t>Mezulis, Abramson, Hyde, &amp; Hankin, 2004</w:t>
      </w:r>
      <w:r w:rsidRPr="0081293B">
        <w:rPr>
          <w:noProof/>
          <w:color w:val="auto"/>
          <w:spacing w:val="4"/>
        </w:rPr>
        <w:t xml:space="preserve">), and believe that they are better than the average person (i.e., the better-than-average effect; </w:t>
      </w:r>
      <w:r w:rsidRPr="0081293B">
        <w:rPr>
          <w:noProof/>
          <w:color w:val="auto"/>
          <w:spacing w:val="4"/>
          <w:bdr w:val="none" w:sz="0" w:space="0" w:color="auto" w:frame="1"/>
        </w:rPr>
        <w:t>Alicke, 1985</w:t>
      </w:r>
      <w:r w:rsidRPr="0081293B">
        <w:rPr>
          <w:noProof/>
          <w:color w:val="auto"/>
          <w:spacing w:val="4"/>
        </w:rPr>
        <w:t xml:space="preserve">; </w:t>
      </w:r>
      <w:r w:rsidRPr="0081293B">
        <w:rPr>
          <w:noProof/>
          <w:color w:val="auto"/>
          <w:spacing w:val="4"/>
          <w:bdr w:val="none" w:sz="0" w:space="0" w:color="auto" w:frame="1"/>
        </w:rPr>
        <w:t>Alicke &amp; Govorun, 2005</w:t>
      </w:r>
      <w:r w:rsidRPr="0081293B">
        <w:rPr>
          <w:noProof/>
          <w:color w:val="auto"/>
          <w:spacing w:val="4"/>
        </w:rPr>
        <w:t xml:space="preserve">). At the same time, not everyone self-enhances. For example, in the context of a group discussion exercise, </w:t>
      </w:r>
      <w:r w:rsidRPr="0081293B">
        <w:rPr>
          <w:noProof/>
          <w:color w:val="auto"/>
          <w:spacing w:val="4"/>
          <w:bdr w:val="none" w:sz="0" w:space="0" w:color="auto" w:frame="1"/>
        </w:rPr>
        <w:t>Gosling, John, Craik, and Robins (1998)</w:t>
      </w:r>
      <w:r w:rsidRPr="0081293B">
        <w:rPr>
          <w:noProof/>
          <w:color w:val="auto"/>
          <w:spacing w:val="4"/>
        </w:rPr>
        <w:t xml:space="preserve"> found that 43% of participants did not self-enhance when their self-ratings were compared with act-frequency ratings provided by trained observers. Thus, consistent with past evidence, we contend that people </w:t>
      </w:r>
      <w:r w:rsidRPr="0081293B">
        <w:rPr>
          <w:noProof/>
          <w:color w:val="auto"/>
          <w:spacing w:val="4"/>
        </w:rPr>
        <w:lastRenderedPageBreak/>
        <w:t>generally self-enhance, but that there are also substantial individual differences in the tendency to self-enhance—with narcissism being a leading indicator of this tendency.</w:t>
      </w:r>
    </w:p>
    <w:p w14:paraId="78AC25DF" w14:textId="77777777" w:rsidR="00631A09" w:rsidRPr="00821ECE" w:rsidRDefault="00631A09" w:rsidP="00A904CE">
      <w:pPr>
        <w:pStyle w:val="H2"/>
        <w:spacing w:before="240" w:line="240" w:lineRule="auto"/>
        <w:rPr>
          <w:noProof/>
          <w:color w:val="auto"/>
        </w:rPr>
      </w:pPr>
      <w:r w:rsidRPr="00821ECE">
        <w:rPr>
          <w:noProof/>
          <w:color w:val="auto"/>
        </w:rPr>
        <w:t>Two Approaches to Measuring Self-Enhancement</w:t>
      </w:r>
    </w:p>
    <w:p w14:paraId="7F35CAFA" w14:textId="77777777" w:rsidR="00631A09" w:rsidRPr="00A904CE" w:rsidRDefault="00631A09" w:rsidP="00821ECE">
      <w:pPr>
        <w:pStyle w:val="TEXT"/>
        <w:spacing w:line="240" w:lineRule="auto"/>
        <w:rPr>
          <w:noProof/>
          <w:color w:val="auto"/>
          <w:spacing w:val="-4"/>
        </w:rPr>
      </w:pPr>
      <w:r w:rsidRPr="00A904CE">
        <w:rPr>
          <w:noProof/>
          <w:color w:val="auto"/>
          <w:spacing w:val="-4"/>
        </w:rPr>
        <w:t xml:space="preserve">Self-enhancement bias is the propensity to see oneself in an overly positive light, but there are two different approaches to establishing the amount of bias present in an individual’s self-evaluation. The first is based on </w:t>
      </w:r>
      <w:r w:rsidRPr="00A904CE">
        <w:rPr>
          <w:i/>
          <w:iCs/>
          <w:noProof/>
          <w:color w:val="auto"/>
          <w:spacing w:val="-4"/>
        </w:rPr>
        <w:t>social comparison</w:t>
      </w:r>
      <w:r w:rsidRPr="00A904CE">
        <w:rPr>
          <w:noProof/>
          <w:color w:val="auto"/>
          <w:spacing w:val="-4"/>
        </w:rPr>
        <w:t xml:space="preserve"> (perceiving oneself more positively than one perceives others), and the second is based on </w:t>
      </w:r>
      <w:r w:rsidRPr="00A904CE">
        <w:rPr>
          <w:i/>
          <w:iCs/>
          <w:noProof/>
          <w:color w:val="auto"/>
          <w:spacing w:val="-4"/>
        </w:rPr>
        <w:t>self-insight</w:t>
      </w:r>
      <w:r w:rsidRPr="00A904CE">
        <w:rPr>
          <w:noProof/>
          <w:color w:val="auto"/>
          <w:spacing w:val="-4"/>
        </w:rPr>
        <w:t xml:space="preserve"> (perceiving oneself more positively than one is perceived by others; </w:t>
      </w:r>
      <w:r w:rsidRPr="00A904CE">
        <w:rPr>
          <w:noProof/>
          <w:color w:val="auto"/>
          <w:spacing w:val="-4"/>
          <w:bdr w:val="none" w:sz="0" w:space="0" w:color="auto" w:frame="1"/>
        </w:rPr>
        <w:t>Kwan, John, Kenny, Bond, &amp; Robins, 2004</w:t>
      </w:r>
      <w:r w:rsidRPr="00A904CE">
        <w:rPr>
          <w:noProof/>
          <w:color w:val="auto"/>
          <w:spacing w:val="-4"/>
        </w:rPr>
        <w:t xml:space="preserve">; </w:t>
      </w:r>
      <w:r w:rsidRPr="00A904CE">
        <w:rPr>
          <w:noProof/>
          <w:color w:val="auto"/>
          <w:spacing w:val="-4"/>
          <w:bdr w:val="none" w:sz="0" w:space="0" w:color="auto" w:frame="1"/>
        </w:rPr>
        <w:t>Taylor, Lerner, Sherman, Sage, &amp; McDowell, 2003</w:t>
      </w:r>
      <w:r w:rsidRPr="00A904CE">
        <w:rPr>
          <w:noProof/>
          <w:color w:val="auto"/>
          <w:spacing w:val="-4"/>
        </w:rPr>
        <w:t>). Social comparison is measured by asking people to compare themselves with others (e.g., “compared with the average person, how agreeable are you?”), whereas self-insight is measured by comparing peoples’ self-ratings with observer ratings or objective measures (e.g., comparing a participant’s self-reported agreeableness with the agreeableness score reported for them by a knowledgeable observer). A notable criticism of social comparison measures is that they have the undesirable property of lacking an external standard against which the validity of self-reports can be evaluated. In contrast, self-insight measures compare self-reports to an outside source, either observer reports or objective measures.</w:t>
      </w:r>
    </w:p>
    <w:p w14:paraId="4DB8D979" w14:textId="77777777" w:rsidR="00631A09" w:rsidRPr="00821ECE" w:rsidRDefault="00631A09" w:rsidP="00821ECE">
      <w:pPr>
        <w:pStyle w:val="TEXTIND"/>
        <w:spacing w:line="240" w:lineRule="auto"/>
        <w:rPr>
          <w:noProof/>
          <w:color w:val="auto"/>
        </w:rPr>
      </w:pPr>
      <w:r w:rsidRPr="00821ECE">
        <w:rPr>
          <w:noProof/>
          <w:color w:val="auto"/>
        </w:rPr>
        <w:t>The distinction between social comparison and self-insight measures is important because different types of self-enhancement are associated with different psychological health outcomes; self-enhancement as measured by social comparison is considered to be more adaptive than self-enhancement as measured by self-insight (</w:t>
      </w:r>
      <w:r w:rsidRPr="00821ECE">
        <w:rPr>
          <w:noProof/>
          <w:color w:val="auto"/>
          <w:bdr w:val="none" w:sz="0" w:space="0" w:color="auto" w:frame="1"/>
        </w:rPr>
        <w:t>Kurt &amp; Paulhus, 2008</w:t>
      </w:r>
      <w:r w:rsidRPr="00821ECE">
        <w:rPr>
          <w:noProof/>
          <w:color w:val="auto"/>
        </w:rPr>
        <w:t xml:space="preserve">; </w:t>
      </w:r>
      <w:r w:rsidRPr="00821ECE">
        <w:rPr>
          <w:noProof/>
          <w:color w:val="auto"/>
          <w:bdr w:val="none" w:sz="0" w:space="0" w:color="auto" w:frame="1"/>
        </w:rPr>
        <w:t>Kwan et al., 2004</w:t>
      </w:r>
      <w:r w:rsidRPr="00821ECE">
        <w:rPr>
          <w:noProof/>
          <w:color w:val="auto"/>
        </w:rPr>
        <w:t xml:space="preserve">). The historical lack of recognition of the difference between social comparison and self-insight has been blamed for the prolonged debate concerning whether or not self-enhancement promotes adjustment (i.e., the benefits and costs of positive illusions about the self; </w:t>
      </w:r>
      <w:r w:rsidRPr="00821ECE">
        <w:rPr>
          <w:noProof/>
          <w:color w:val="auto"/>
          <w:bdr w:val="none" w:sz="0" w:space="0" w:color="auto" w:frame="1"/>
        </w:rPr>
        <w:t>Taylor &amp; Brown, 1994</w:t>
      </w:r>
      <w:r w:rsidRPr="00821ECE">
        <w:rPr>
          <w:noProof/>
          <w:color w:val="auto"/>
        </w:rPr>
        <w:t xml:space="preserve">; but see also </w:t>
      </w:r>
      <w:r w:rsidRPr="00821ECE">
        <w:rPr>
          <w:noProof/>
          <w:color w:val="auto"/>
          <w:bdr w:val="none" w:sz="0" w:space="0" w:color="auto" w:frame="1"/>
        </w:rPr>
        <w:t>Block &amp; Colvin, 1994</w:t>
      </w:r>
      <w:r w:rsidRPr="00821ECE">
        <w:rPr>
          <w:noProof/>
          <w:color w:val="auto"/>
        </w:rPr>
        <w:t>). A meta-analytic review of the self-enhancement literature helped make sense of these apparent contradictions by establishing that self-enhancement, as measured by social comparison, is related to high self-esteem and psychological well-being, whereas studies that defined self-enhancement in terms of self-insight tended to find that it was relatively maladaptive (</w:t>
      </w:r>
      <w:r w:rsidRPr="00821ECE">
        <w:rPr>
          <w:noProof/>
          <w:color w:val="auto"/>
          <w:bdr w:val="none" w:sz="0" w:space="0" w:color="auto" w:frame="1"/>
        </w:rPr>
        <w:t>Kwan et al., 2004</w:t>
      </w:r>
      <w:r w:rsidRPr="00821ECE">
        <w:rPr>
          <w:noProof/>
          <w:color w:val="auto"/>
        </w:rPr>
        <w:t xml:space="preserve">). Furthermore, in one of the few studies that collected both social comparison and self-insight information from the same participants, </w:t>
      </w:r>
      <w:r w:rsidRPr="00821ECE">
        <w:rPr>
          <w:noProof/>
          <w:color w:val="auto"/>
          <w:bdr w:val="none" w:sz="0" w:space="0" w:color="auto" w:frame="1"/>
        </w:rPr>
        <w:t>Kurt and Paulhus (2008)</w:t>
      </w:r>
      <w:r w:rsidRPr="00821ECE">
        <w:rPr>
          <w:noProof/>
          <w:color w:val="auto"/>
        </w:rPr>
        <w:t xml:space="preserve"> reported that when they controlled for self-reported personality (i.e., the Big Five), their social comparison index was no longer related to self-rated or peer-rated adjustment outcomes. In contrast, self-insight measures did explain incremental variance in both of these indicators of psychological adjustment beyond the Big Five. This led to the conclusion that the self-insight index is “a more defensible operationalization of self-enhancement than is the social comparison index” and that it predicts poorer </w:t>
      </w:r>
      <w:r w:rsidRPr="00821ECE">
        <w:rPr>
          <w:noProof/>
          <w:color w:val="auto"/>
        </w:rPr>
        <w:lastRenderedPageBreak/>
        <w:t>interpersonal adjustment, particularly when interpersonal adjustment ratings are obtained from peer-reports (</w:t>
      </w:r>
      <w:r w:rsidRPr="00821ECE">
        <w:rPr>
          <w:noProof/>
          <w:color w:val="auto"/>
          <w:bdr w:val="none" w:sz="0" w:space="0" w:color="auto" w:frame="1"/>
        </w:rPr>
        <w:t>Kurt &amp; Paulhus, 2008</w:t>
      </w:r>
      <w:r w:rsidRPr="00821ECE">
        <w:rPr>
          <w:noProof/>
          <w:color w:val="auto"/>
        </w:rPr>
        <w:t>, p. 848). Given the aforementioned advantages (i.e., incremental validity and an external standard against which to compare self-reports), the current meta-analytic review will exclusively focus on self-insight measures of self-enhancement.</w:t>
      </w:r>
    </w:p>
    <w:p w14:paraId="477BCC26" w14:textId="77777777" w:rsidR="00631A09" w:rsidRPr="00821ECE" w:rsidRDefault="00631A09" w:rsidP="00A904CE">
      <w:pPr>
        <w:pStyle w:val="H2"/>
        <w:spacing w:before="240" w:line="240" w:lineRule="auto"/>
        <w:rPr>
          <w:noProof/>
          <w:color w:val="auto"/>
        </w:rPr>
      </w:pPr>
      <w:r w:rsidRPr="00821ECE">
        <w:rPr>
          <w:noProof/>
          <w:color w:val="auto"/>
        </w:rPr>
        <w:t>Past Research on Narcissism and Self-Enhancement</w:t>
      </w:r>
    </w:p>
    <w:p w14:paraId="7353BBCC" w14:textId="77777777" w:rsidR="00631A09" w:rsidRPr="00A904CE" w:rsidRDefault="00631A09" w:rsidP="00821ECE">
      <w:pPr>
        <w:pStyle w:val="TEXT"/>
        <w:spacing w:line="240" w:lineRule="auto"/>
        <w:rPr>
          <w:noProof/>
          <w:color w:val="auto"/>
          <w:spacing w:val="-4"/>
        </w:rPr>
      </w:pPr>
      <w:r w:rsidRPr="00A904CE">
        <w:rPr>
          <w:noProof/>
          <w:color w:val="auto"/>
          <w:spacing w:val="-4"/>
        </w:rPr>
        <w:t>Evidence suggests that narcissists genuinely believe that they are more attractive, intelligent, creative, and better in a myriad of ways than available evidence can support (see citations in first paragraph). While it might be human nature to self-enhance to some degree, narcissistic self-enhancement appears to be insensitive to context such as social-appropriateness cues (</w:t>
      </w:r>
      <w:r w:rsidRPr="00A904CE">
        <w:rPr>
          <w:noProof/>
          <w:color w:val="auto"/>
          <w:spacing w:val="-4"/>
          <w:bdr w:val="none" w:sz="0" w:space="0" w:color="auto" w:frame="1"/>
        </w:rPr>
        <w:t>Morf et al., 2011</w:t>
      </w:r>
      <w:r w:rsidRPr="00A904CE">
        <w:rPr>
          <w:noProof/>
          <w:color w:val="auto"/>
          <w:spacing w:val="-4"/>
        </w:rPr>
        <w:t xml:space="preserve">). For example, a documented moderator of the tendency to self-enhance is the level of accountability associated with one’s ratings (i.e., on average, individuals are less likely to self-enhance if they think they will later have to justify or defend their self-ratings; </w:t>
      </w:r>
      <w:r w:rsidRPr="00A904CE">
        <w:rPr>
          <w:noProof/>
          <w:color w:val="auto"/>
          <w:spacing w:val="-4"/>
          <w:bdr w:val="none" w:sz="0" w:space="0" w:color="auto" w:frame="1"/>
        </w:rPr>
        <w:t>Sedikides, Herbst, Hardin, &amp; Dardis, 2002</w:t>
      </w:r>
      <w:r w:rsidRPr="00A904CE">
        <w:rPr>
          <w:noProof/>
          <w:color w:val="auto"/>
          <w:spacing w:val="-4"/>
        </w:rPr>
        <w:t>). Narcissists, however, appear to flout modesty norms, and continue to self-enhance, even when they know they will later be held accountable for their ratings (</w:t>
      </w:r>
      <w:r w:rsidRPr="00A904CE">
        <w:rPr>
          <w:noProof/>
          <w:color w:val="auto"/>
          <w:spacing w:val="-4"/>
          <w:bdr w:val="none" w:sz="0" w:space="0" w:color="auto" w:frame="1"/>
        </w:rPr>
        <w:t>Collins &amp; Stukas, 2008</w:t>
      </w:r>
      <w:r w:rsidRPr="00A904CE">
        <w:rPr>
          <w:noProof/>
          <w:color w:val="auto"/>
          <w:spacing w:val="-4"/>
        </w:rPr>
        <w:t>). Moreover, narcissists will continue to exaggerate their abilities even when doing so alienates those around them. As a case in point, individuals high in narcissism have been shown to take credit for group successes, even when it means depriving other group members of their fair share of credit (</w:t>
      </w:r>
      <w:r w:rsidRPr="00A904CE">
        <w:rPr>
          <w:noProof/>
          <w:color w:val="auto"/>
          <w:spacing w:val="-4"/>
          <w:bdr w:val="none" w:sz="0" w:space="0" w:color="auto" w:frame="1"/>
        </w:rPr>
        <w:t>Campbell et al., 2000</w:t>
      </w:r>
      <w:r w:rsidRPr="00A904CE">
        <w:rPr>
          <w:noProof/>
          <w:color w:val="auto"/>
          <w:spacing w:val="-4"/>
        </w:rPr>
        <w:t>).</w:t>
      </w:r>
    </w:p>
    <w:p w14:paraId="6E5873D2" w14:textId="77777777" w:rsidR="00631A09" w:rsidRPr="00821ECE" w:rsidRDefault="00631A09" w:rsidP="00821ECE">
      <w:pPr>
        <w:pStyle w:val="TEXTIND"/>
        <w:spacing w:line="240" w:lineRule="auto"/>
        <w:rPr>
          <w:noProof/>
          <w:color w:val="auto"/>
        </w:rPr>
      </w:pPr>
      <w:r w:rsidRPr="00821ECE">
        <w:rPr>
          <w:noProof/>
          <w:color w:val="auto"/>
        </w:rPr>
        <w:t xml:space="preserve">In addition, narcissists’ positive illusions extend beyond normal boundaries because they are seemingly immune to disconfirming evidence. For example, </w:t>
      </w:r>
      <w:r w:rsidRPr="00821ECE">
        <w:rPr>
          <w:noProof/>
          <w:color w:val="auto"/>
          <w:bdr w:val="none" w:sz="0" w:space="0" w:color="auto" w:frame="1"/>
        </w:rPr>
        <w:t>Robins and John (1997)</w:t>
      </w:r>
      <w:r w:rsidRPr="00821ECE">
        <w:rPr>
          <w:noProof/>
          <w:color w:val="auto"/>
        </w:rPr>
        <w:t xml:space="preserve"> asked participants to rate their own performance after a leaderless group discussion. As expected, participants’ self-ratings were generally higher than trained raters’, but the interesting part was that when asked to view a video of their performance, individuals low in narcissism decreased their ratings to more closely reflect observer ratings, whereas individuals high in narcissism further increased their self-ratings to magnify the disconnect between their self-ratings and those of trained raters. The authors concluded that narcissists literally cannot see themselves as others see them because they are “blinded by their need for self-worth” (</w:t>
      </w:r>
      <w:r w:rsidRPr="00821ECE">
        <w:rPr>
          <w:noProof/>
          <w:color w:val="auto"/>
          <w:bdr w:val="none" w:sz="0" w:space="0" w:color="auto" w:frame="1"/>
        </w:rPr>
        <w:t>Robins &amp; John, 1997</w:t>
      </w:r>
      <w:r w:rsidRPr="00821ECE">
        <w:rPr>
          <w:noProof/>
          <w:color w:val="auto"/>
        </w:rPr>
        <w:t>, p. 42). Based on this evidence, we predict the following:</w:t>
      </w:r>
    </w:p>
    <w:p w14:paraId="52604316" w14:textId="77777777" w:rsidR="00631A09" w:rsidRPr="00821ECE" w:rsidRDefault="00631A09" w:rsidP="00821ECE">
      <w:pPr>
        <w:pStyle w:val="UL"/>
        <w:spacing w:line="240" w:lineRule="auto"/>
        <w:rPr>
          <w:noProof/>
          <w:color w:val="auto"/>
        </w:rPr>
      </w:pPr>
      <w:r w:rsidRPr="00821ECE">
        <w:rPr>
          <w:b/>
          <w:noProof/>
          <w:color w:val="auto"/>
        </w:rPr>
        <w:t>Hypothesis 1:</w:t>
      </w:r>
      <w:r w:rsidRPr="00821ECE">
        <w:rPr>
          <w:noProof/>
          <w:color w:val="auto"/>
        </w:rPr>
        <w:t xml:space="preserve"> Narcissism will have a positive relationship with self-enhancement.</w:t>
      </w:r>
    </w:p>
    <w:p w14:paraId="51FA9050" w14:textId="77777777" w:rsidR="00631A09" w:rsidRPr="00821ECE" w:rsidRDefault="00631A09" w:rsidP="0081293B">
      <w:pPr>
        <w:pStyle w:val="H1"/>
        <w:spacing w:line="240" w:lineRule="auto"/>
        <w:rPr>
          <w:noProof/>
          <w:color w:val="auto"/>
        </w:rPr>
      </w:pPr>
      <w:r w:rsidRPr="00821ECE">
        <w:rPr>
          <w:noProof/>
          <w:color w:val="auto"/>
        </w:rPr>
        <w:t>Agency and Communion</w:t>
      </w:r>
    </w:p>
    <w:p w14:paraId="147F276E" w14:textId="77777777" w:rsidR="00631A09" w:rsidRPr="0081293B" w:rsidRDefault="00631A09" w:rsidP="00821ECE">
      <w:pPr>
        <w:pStyle w:val="TEXT"/>
        <w:spacing w:line="240" w:lineRule="auto"/>
        <w:rPr>
          <w:noProof/>
          <w:color w:val="auto"/>
          <w:spacing w:val="4"/>
        </w:rPr>
      </w:pPr>
      <w:r w:rsidRPr="0081293B">
        <w:rPr>
          <w:noProof/>
          <w:color w:val="auto"/>
          <w:spacing w:val="4"/>
        </w:rPr>
        <w:t>Although a layperson may assume that narcissists indiscriminately self-enhance across all domains, initial evidence suggests that they devalue some traditionally positive traits, while over-emphasizing others (</w:t>
      </w:r>
      <w:r w:rsidRPr="0081293B">
        <w:rPr>
          <w:noProof/>
          <w:color w:val="auto"/>
          <w:spacing w:val="4"/>
          <w:bdr w:val="none" w:sz="0" w:space="0" w:color="auto" w:frame="1"/>
        </w:rPr>
        <w:t>Campbell, Rudich, &amp; Sedikides, 2002</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Specifically, narcissistic individuals </w:t>
      </w:r>
      <w:r w:rsidRPr="0081293B">
        <w:rPr>
          <w:noProof/>
          <w:color w:val="auto"/>
          <w:spacing w:val="4"/>
        </w:rPr>
        <w:lastRenderedPageBreak/>
        <w:t xml:space="preserve">have unrealistically positive evaluations of their agentic characteristics (e.g., power, dominance, and intelligence) but do not inflate, or inflate to a lesser degree, communal characteristics (e.g., agreeableness, warmth, and honesty; </w:t>
      </w:r>
      <w:r w:rsidRPr="0081293B">
        <w:rPr>
          <w:noProof/>
          <w:color w:val="auto"/>
          <w:spacing w:val="4"/>
          <w:bdr w:val="none" w:sz="0" w:space="0" w:color="auto" w:frame="1"/>
        </w:rPr>
        <w:t>Campbell et al., 2002</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In a seminal work clarifying the boundary between these two concepts, </w:t>
      </w:r>
      <w:r w:rsidRPr="0081293B">
        <w:rPr>
          <w:noProof/>
          <w:color w:val="auto"/>
          <w:spacing w:val="4"/>
          <w:bdr w:val="none" w:sz="0" w:space="0" w:color="auto" w:frame="1"/>
        </w:rPr>
        <w:t>Wiggins (1991)</w:t>
      </w:r>
      <w:r w:rsidRPr="0081293B">
        <w:rPr>
          <w:noProof/>
          <w:color w:val="auto"/>
          <w:spacing w:val="4"/>
        </w:rPr>
        <w:t xml:space="preserve"> referred to agency as “the condition of being a differentiated individual, and it is manifest in strivings for mastery and power which enhance and protect that differentiation,” whereas communion was defined as “the condition of being part of a larger social or spiritual entity, and it is manifested in strivings for intimacy, union, and solidarity with that larger entity” (p. 89; see also </w:t>
      </w:r>
      <w:r w:rsidRPr="0081293B">
        <w:rPr>
          <w:noProof/>
          <w:color w:val="auto"/>
          <w:spacing w:val="4"/>
          <w:bdr w:val="none" w:sz="0" w:space="0" w:color="auto" w:frame="1"/>
        </w:rPr>
        <w:t>Bakan, 1966</w:t>
      </w:r>
      <w:r w:rsidRPr="0081293B">
        <w:rPr>
          <w:noProof/>
          <w:color w:val="auto"/>
          <w:spacing w:val="4"/>
        </w:rPr>
        <w:t>). Within this framework, narcissism is a vector positioned between the high-agency and low-communion axes (</w:t>
      </w:r>
      <w:r w:rsidRPr="0081293B">
        <w:rPr>
          <w:noProof/>
          <w:color w:val="auto"/>
          <w:spacing w:val="4"/>
          <w:bdr w:val="none" w:sz="0" w:space="0" w:color="auto" w:frame="1"/>
        </w:rPr>
        <w:t>Bradlee &amp; Emmons, 1992</w:t>
      </w:r>
      <w:r w:rsidRPr="0081293B">
        <w:rPr>
          <w:noProof/>
          <w:color w:val="auto"/>
          <w:spacing w:val="4"/>
        </w:rPr>
        <w:t xml:space="preserve">; </w:t>
      </w:r>
      <w:r w:rsidRPr="0081293B">
        <w:rPr>
          <w:noProof/>
          <w:color w:val="auto"/>
          <w:spacing w:val="4"/>
          <w:bdr w:val="none" w:sz="0" w:space="0" w:color="auto" w:frame="1"/>
        </w:rPr>
        <w:t>Trapnell &amp; Paulhus, 2012</w:t>
      </w:r>
      <w:r w:rsidRPr="0081293B">
        <w:rPr>
          <w:noProof/>
          <w:color w:val="auto"/>
          <w:spacing w:val="4"/>
        </w:rPr>
        <w:t xml:space="preserve">). Thus, narcissism falls within the interpersonal circumplex quadrant labeled </w:t>
      </w:r>
      <w:r w:rsidRPr="0081293B">
        <w:rPr>
          <w:i/>
          <w:noProof/>
          <w:color w:val="auto"/>
          <w:spacing w:val="4"/>
        </w:rPr>
        <w:t>unmitigated agency</w:t>
      </w:r>
      <w:r w:rsidRPr="0081293B">
        <w:rPr>
          <w:noProof/>
          <w:color w:val="auto"/>
          <w:spacing w:val="4"/>
        </w:rPr>
        <w:t xml:space="preserve"> (</w:t>
      </w:r>
      <w:r w:rsidRPr="0081293B">
        <w:rPr>
          <w:noProof/>
          <w:color w:val="auto"/>
          <w:spacing w:val="4"/>
          <w:bdr w:val="none" w:sz="0" w:space="0" w:color="auto" w:frame="1"/>
        </w:rPr>
        <w:t>Buss, 1990</w:t>
      </w:r>
      <w:r w:rsidRPr="0081293B">
        <w:rPr>
          <w:noProof/>
          <w:color w:val="auto"/>
          <w:spacing w:val="4"/>
        </w:rPr>
        <w:t xml:space="preserve">; </w:t>
      </w:r>
      <w:r w:rsidRPr="0081293B">
        <w:rPr>
          <w:noProof/>
          <w:color w:val="auto"/>
          <w:spacing w:val="4"/>
          <w:bdr w:val="none" w:sz="0" w:space="0" w:color="auto" w:frame="1"/>
        </w:rPr>
        <w:t>Helgeson &amp; Fritz, 1999</w:t>
      </w:r>
      <w:r w:rsidRPr="0081293B">
        <w:rPr>
          <w:noProof/>
          <w:color w:val="auto"/>
          <w:spacing w:val="4"/>
        </w:rPr>
        <w:t>). Unmitigated agency is characterized by “a focus on the self to the exclusion of others [which] . . . includes being hostile, cynical, greedy, and arrogant” (</w:t>
      </w:r>
      <w:r w:rsidRPr="0081293B">
        <w:rPr>
          <w:noProof/>
          <w:color w:val="auto"/>
          <w:spacing w:val="4"/>
          <w:bdr w:val="none" w:sz="0" w:space="0" w:color="auto" w:frame="1"/>
        </w:rPr>
        <w:t>Helgeson &amp; Fritz, 1999</w:t>
      </w:r>
      <w:r w:rsidRPr="0081293B">
        <w:rPr>
          <w:noProof/>
          <w:color w:val="auto"/>
          <w:spacing w:val="4"/>
        </w:rPr>
        <w:t xml:space="preserve">, p. 132; see also </w:t>
      </w:r>
      <w:r w:rsidRPr="0081293B">
        <w:rPr>
          <w:noProof/>
          <w:color w:val="auto"/>
          <w:spacing w:val="4"/>
          <w:bdr w:val="none" w:sz="0" w:space="0" w:color="auto" w:frame="1"/>
        </w:rPr>
        <w:t>Rauthmann &amp; Kolar, 2013</w:t>
      </w:r>
      <w:r w:rsidRPr="0081293B">
        <w:rPr>
          <w:noProof/>
          <w:color w:val="auto"/>
          <w:spacing w:val="4"/>
        </w:rPr>
        <w:t>).</w:t>
      </w:r>
    </w:p>
    <w:p w14:paraId="6D185CAF" w14:textId="77777777" w:rsidR="00631A09" w:rsidRPr="0081293B" w:rsidRDefault="00631A09" w:rsidP="00821ECE">
      <w:pPr>
        <w:pStyle w:val="TEXTIND"/>
        <w:spacing w:line="240" w:lineRule="auto"/>
        <w:rPr>
          <w:noProof/>
          <w:color w:val="auto"/>
          <w:spacing w:val="4"/>
        </w:rPr>
      </w:pPr>
      <w:r w:rsidRPr="0081293B">
        <w:rPr>
          <w:noProof/>
          <w:color w:val="auto"/>
          <w:spacing w:val="4"/>
        </w:rPr>
        <w:t>As mentioned above, a person predominantly self-enhances attributes that are most central to his or her self-concept (</w:t>
      </w:r>
      <w:r w:rsidRPr="0081293B">
        <w:rPr>
          <w:noProof/>
          <w:color w:val="auto"/>
          <w:spacing w:val="4"/>
          <w:bdr w:val="none" w:sz="0" w:space="0" w:color="auto" w:frame="1"/>
        </w:rPr>
        <w:t>Sedikides et al., 2003</w:t>
      </w:r>
      <w:r w:rsidRPr="0081293B">
        <w:rPr>
          <w:noProof/>
          <w:color w:val="auto"/>
          <w:spacing w:val="4"/>
        </w:rPr>
        <w:t>); therefore, it corresponds that narcissists’ positive illusions give priority to agentic characteristics based on agency’s alignment with “self-seeking, egocentric motives” (</w:t>
      </w:r>
      <w:r w:rsidRPr="0081293B">
        <w:rPr>
          <w:noProof/>
          <w:color w:val="auto"/>
          <w:spacing w:val="4"/>
          <w:bdr w:val="none" w:sz="0" w:space="0" w:color="auto" w:frame="1"/>
        </w:rPr>
        <w:t>Wiggins, 1991</w:t>
      </w:r>
      <w:r w:rsidRPr="0081293B">
        <w:rPr>
          <w:noProof/>
          <w:color w:val="auto"/>
          <w:spacing w:val="4"/>
        </w:rPr>
        <w:t xml:space="preserve">, p. 91). To illustrate, narcissism has been associated with agentic goals (e.g., power and status), but not communal goals (e.g., affiliation and closeness; </w:t>
      </w:r>
      <w:r w:rsidRPr="0081293B">
        <w:rPr>
          <w:noProof/>
          <w:color w:val="auto"/>
          <w:spacing w:val="4"/>
          <w:bdr w:val="none" w:sz="0" w:space="0" w:color="auto" w:frame="1"/>
        </w:rPr>
        <w:t>Findley &amp; Ojanen, 2013</w:t>
      </w:r>
      <w:r w:rsidRPr="0081293B">
        <w:rPr>
          <w:noProof/>
          <w:color w:val="auto"/>
          <w:spacing w:val="4"/>
        </w:rPr>
        <w:t>). Also, in a daily diary study, narcissists’ state self-esteem was decreased by negative achievement events, but was immune to both positive and negative social events that the authors considered to be indicators of communion (</w:t>
      </w:r>
      <w:r w:rsidRPr="0081293B">
        <w:rPr>
          <w:noProof/>
          <w:color w:val="auto"/>
          <w:spacing w:val="4"/>
          <w:bdr w:val="none" w:sz="0" w:space="0" w:color="auto" w:frame="1"/>
        </w:rPr>
        <w:t>Zeigler-Hill, Myers, &amp; Clark, 2010</w:t>
      </w:r>
      <w:r w:rsidRPr="0081293B">
        <w:rPr>
          <w:noProof/>
          <w:color w:val="auto"/>
          <w:spacing w:val="4"/>
        </w:rPr>
        <w:t xml:space="preserve">). Narcissists’ preference for agency over communion is even apparent at an implicit, unconscious level. </w:t>
      </w:r>
      <w:r w:rsidRPr="0081293B">
        <w:rPr>
          <w:noProof/>
          <w:color w:val="auto"/>
          <w:spacing w:val="4"/>
          <w:bdr w:val="none" w:sz="0" w:space="0" w:color="auto" w:frame="1"/>
        </w:rPr>
        <w:t>Gu, He, and Zhao (2013)</w:t>
      </w:r>
      <w:r w:rsidRPr="0081293B">
        <w:rPr>
          <w:noProof/>
          <w:color w:val="auto"/>
          <w:spacing w:val="4"/>
        </w:rPr>
        <w:t xml:space="preserve"> discovered that narcissists exhibited attentional biases for performance words such that “they were highly vigilant to failure words and had difficulty disengaging from success words,” but that they were not affected by interpersonal words. Similarly, in a surprise recall task, narcissists were more likely to recall agentic trait descriptors than communal trait descriptors, suggesting that narcissism affects information processing in such a way that narcissists are more likely to remember agentic trait content because it is more self-relevant (L. L. </w:t>
      </w:r>
      <w:r w:rsidRPr="0081293B">
        <w:rPr>
          <w:noProof/>
          <w:color w:val="auto"/>
          <w:spacing w:val="4"/>
          <w:bdr w:val="none" w:sz="0" w:space="0" w:color="auto" w:frame="1"/>
        </w:rPr>
        <w:t>Jones &amp; Brunell, 2014</w:t>
      </w:r>
      <w:r w:rsidRPr="0081293B">
        <w:rPr>
          <w:noProof/>
          <w:color w:val="auto"/>
          <w:spacing w:val="4"/>
        </w:rPr>
        <w:t xml:space="preserve">). Results like these led </w:t>
      </w:r>
      <w:r w:rsidRPr="0081293B">
        <w:rPr>
          <w:noProof/>
          <w:color w:val="auto"/>
          <w:spacing w:val="4"/>
          <w:bdr w:val="none" w:sz="0" w:space="0" w:color="auto" w:frame="1"/>
        </w:rPr>
        <w:t>Paulhus (2001)</w:t>
      </w:r>
      <w:r w:rsidRPr="0081293B">
        <w:rPr>
          <w:noProof/>
          <w:color w:val="auto"/>
          <w:spacing w:val="4"/>
        </w:rPr>
        <w:t xml:space="preserve"> to propose that narcissism is an extreme form of agency, and more recently, Campbell and colleagues introduced an agency model of narcissism (</w:t>
      </w:r>
      <w:r w:rsidRPr="0081293B">
        <w:rPr>
          <w:noProof/>
          <w:color w:val="auto"/>
          <w:spacing w:val="4"/>
          <w:bdr w:val="none" w:sz="0" w:space="0" w:color="auto" w:frame="1"/>
        </w:rPr>
        <w:t>Campbell, Brunell, &amp; Finkel, 2006</w:t>
      </w:r>
      <w:r w:rsidRPr="0081293B">
        <w:rPr>
          <w:noProof/>
          <w:color w:val="auto"/>
          <w:spacing w:val="4"/>
        </w:rPr>
        <w:t xml:space="preserve">; </w:t>
      </w:r>
      <w:r w:rsidRPr="0081293B">
        <w:rPr>
          <w:noProof/>
          <w:color w:val="auto"/>
          <w:spacing w:val="4"/>
          <w:bdr w:val="none" w:sz="0" w:space="0" w:color="auto" w:frame="1"/>
        </w:rPr>
        <w:t>Campbell &amp; Foster, 2007</w:t>
      </w:r>
      <w:r w:rsidRPr="0081293B">
        <w:rPr>
          <w:noProof/>
          <w:color w:val="auto"/>
          <w:spacing w:val="4"/>
        </w:rPr>
        <w:t>). It appears that agency, but not communion, is consistent with narcissists’ grandiose self-conception of success.</w:t>
      </w:r>
    </w:p>
    <w:p w14:paraId="5AA8887A" w14:textId="77777777" w:rsidR="00631A09" w:rsidRPr="0081293B" w:rsidRDefault="00631A09" w:rsidP="00821ECE">
      <w:pPr>
        <w:pStyle w:val="TEXTIND"/>
        <w:spacing w:line="240" w:lineRule="auto"/>
        <w:rPr>
          <w:noProof/>
          <w:color w:val="auto"/>
          <w:spacing w:val="4"/>
        </w:rPr>
      </w:pPr>
      <w:r w:rsidRPr="0081293B">
        <w:rPr>
          <w:noProof/>
          <w:color w:val="auto"/>
          <w:spacing w:val="4"/>
        </w:rPr>
        <w:lastRenderedPageBreak/>
        <w:t>Perhaps more surprising than the finding that narcissists endorse agentic characteristics is the fact that individuals high in narcissism possess a much less discrepant idea of how others perceive their communal traits, as compared with their agentic traits (</w:t>
      </w:r>
      <w:r w:rsidRPr="0081293B">
        <w:rPr>
          <w:noProof/>
          <w:color w:val="auto"/>
          <w:spacing w:val="4"/>
          <w:bdr w:val="none" w:sz="0" w:space="0" w:color="auto" w:frame="1"/>
        </w:rPr>
        <w:t>Carlson, Naumann, &amp; Vazire, 2011</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It is possible that narcissists associate communal characteristics, such as honesty and dependability, with weakness and vulnerability—theoretically, exactly what the self-regulatory strategy of narcissism is meant to avoid (see </w:t>
      </w:r>
      <w:r w:rsidRPr="0081293B">
        <w:rPr>
          <w:noProof/>
          <w:color w:val="auto"/>
          <w:spacing w:val="4"/>
          <w:bdr w:val="none" w:sz="0" w:space="0" w:color="auto" w:frame="1"/>
        </w:rPr>
        <w:t>Morf &amp; Rhodewalt, 2001</w:t>
      </w:r>
      <w:r w:rsidRPr="0081293B">
        <w:rPr>
          <w:noProof/>
          <w:color w:val="auto"/>
          <w:spacing w:val="4"/>
        </w:rPr>
        <w:t>). For individuals high in narcissism, this would result in a decreased desire to align communal characteristics with their self-concept. The idea, however, that narcissists are avoiding vulnerability by eschewing communal traits, is difficult to test. Instead, results show that the tendency to emphasize agentic traits and simultaneously deemphasize communal traits might be a conscious life strategy used by narcissists that is focused on maximizing personal gain (</w:t>
      </w:r>
      <w:r w:rsidRPr="0081293B">
        <w:rPr>
          <w:noProof/>
          <w:color w:val="auto"/>
          <w:spacing w:val="4"/>
          <w:bdr w:val="none" w:sz="0" w:space="0" w:color="auto" w:frame="1"/>
        </w:rPr>
        <w:t>Jonason, Li, &amp; Teicher, 2010</w:t>
      </w:r>
      <w:r w:rsidRPr="0081293B">
        <w:rPr>
          <w:noProof/>
          <w:color w:val="auto"/>
          <w:spacing w:val="4"/>
        </w:rPr>
        <w:t>). Interestingly, narcissists appear to know full well that this personal gain often occurs at others’ expense (</w:t>
      </w:r>
      <w:r w:rsidRPr="0081293B">
        <w:rPr>
          <w:noProof/>
          <w:color w:val="auto"/>
          <w:spacing w:val="4"/>
          <w:bdr w:val="none" w:sz="0" w:space="0" w:color="auto" w:frame="1"/>
        </w:rPr>
        <w:t>Jonason et al., 2010</w:t>
      </w:r>
      <w:r w:rsidRPr="0081293B">
        <w:rPr>
          <w:noProof/>
          <w:color w:val="auto"/>
          <w:spacing w:val="4"/>
        </w:rPr>
        <w:t xml:space="preserve">). </w:t>
      </w:r>
      <w:r w:rsidRPr="0081293B">
        <w:rPr>
          <w:noProof/>
          <w:color w:val="auto"/>
          <w:spacing w:val="4"/>
          <w:bdr w:val="none" w:sz="0" w:space="0" w:color="auto" w:frame="1"/>
        </w:rPr>
        <w:t>Carlson (2013)</w:t>
      </w:r>
      <w:r w:rsidRPr="0081293B">
        <w:rPr>
          <w:noProof/>
          <w:color w:val="auto"/>
          <w:spacing w:val="4"/>
        </w:rPr>
        <w:t xml:space="preserve"> found that narcissists are not only aware that they are narcissistic (i.e., they admit to bragging and acting condescending), but with surprising self-insight, individuals high in narcissism also acknowledged that narcissism produced positive consequences for themselves that were accompanied by a fairly negative impact on others. A negative impact these narcissists appeared to find acceptable, as they also reported a desire to become more narcissistic in the future (</w:t>
      </w:r>
      <w:r w:rsidRPr="0081293B">
        <w:rPr>
          <w:noProof/>
          <w:color w:val="auto"/>
          <w:spacing w:val="4"/>
          <w:bdr w:val="none" w:sz="0" w:space="0" w:color="auto" w:frame="1"/>
        </w:rPr>
        <w:t>Carlson, 2013</w:t>
      </w:r>
      <w:r w:rsidRPr="0081293B">
        <w:rPr>
          <w:noProof/>
          <w:color w:val="auto"/>
          <w:spacing w:val="4"/>
        </w:rPr>
        <w:t xml:space="preserve">). L. L. </w:t>
      </w:r>
      <w:r w:rsidRPr="0081293B">
        <w:rPr>
          <w:noProof/>
          <w:color w:val="auto"/>
          <w:spacing w:val="4"/>
          <w:bdr w:val="none" w:sz="0" w:space="0" w:color="auto" w:frame="1"/>
        </w:rPr>
        <w:t>Jones and Brunell (2014)</w:t>
      </w:r>
      <w:r w:rsidRPr="0081293B">
        <w:rPr>
          <w:noProof/>
          <w:color w:val="auto"/>
          <w:spacing w:val="4"/>
        </w:rPr>
        <w:t xml:space="preserve"> likewise found that narcissists were willing to admit to having negative communal attributes (e.g., jealous, crude, insulting), but had trouble remembering these self-reported communal attributes to a greater degree than self-reported agentic attributes in a later surprise recall task. The authors speculated that a failure to encode self-relevant negative communal traits could reflect (a) an indication of a weak avoidance motivation whereby narcissists strategically fail to encode information about their negative traits or (b) “it may simply be that narcissists view negative-communal traits . . . as more neutral than negative, less important, or possibly experience less ego-defence concerning their negative-communal qualities than other qualities” (L. L. </w:t>
      </w:r>
      <w:r w:rsidRPr="0081293B">
        <w:rPr>
          <w:noProof/>
          <w:color w:val="auto"/>
          <w:spacing w:val="4"/>
          <w:bdr w:val="none" w:sz="0" w:space="0" w:color="auto" w:frame="1"/>
        </w:rPr>
        <w:t>Jones &amp; Brunell, 2014</w:t>
      </w:r>
      <w:r w:rsidRPr="0081293B">
        <w:rPr>
          <w:noProof/>
          <w:color w:val="auto"/>
          <w:spacing w:val="4"/>
        </w:rPr>
        <w:t>, p. 11).</w:t>
      </w:r>
    </w:p>
    <w:p w14:paraId="0E88A789" w14:textId="77777777" w:rsidR="00631A09" w:rsidRPr="00821ECE" w:rsidRDefault="00631A09" w:rsidP="00821ECE">
      <w:pPr>
        <w:pStyle w:val="TEXTIND"/>
        <w:spacing w:line="240" w:lineRule="auto"/>
        <w:rPr>
          <w:noProof/>
          <w:color w:val="auto"/>
        </w:rPr>
      </w:pPr>
      <w:r w:rsidRPr="00821ECE">
        <w:rPr>
          <w:noProof/>
          <w:color w:val="auto"/>
        </w:rPr>
        <w:t>In sum, narcissists appear to enhance agentic characteristics more than communal characteristics, but it is unclear by exactly how much. On average, across studies, do narcissists continue to enhance communal characteristics just to a lesser degree? The current work aims to estimate the magnitude of the self-enhancement effect for both agency and communion, as well as compare the two.</w:t>
      </w:r>
    </w:p>
    <w:p w14:paraId="2B8FE5DF" w14:textId="77777777" w:rsidR="00631A09" w:rsidRPr="00821ECE" w:rsidRDefault="00631A09" w:rsidP="00821ECE">
      <w:pPr>
        <w:pStyle w:val="UL"/>
        <w:spacing w:line="240" w:lineRule="auto"/>
        <w:rPr>
          <w:noProof/>
          <w:color w:val="auto"/>
        </w:rPr>
      </w:pPr>
      <w:r w:rsidRPr="00821ECE">
        <w:rPr>
          <w:b/>
          <w:noProof/>
          <w:color w:val="auto"/>
        </w:rPr>
        <w:t>Hypothesis 2:</w:t>
      </w:r>
      <w:r w:rsidRPr="00821ECE">
        <w:rPr>
          <w:noProof/>
          <w:color w:val="auto"/>
        </w:rPr>
        <w:t xml:space="preserve"> Narcissists will self-enhance their agentic characteristics to a greater extent than they will self-enhance their communal characteristics.</w:t>
      </w:r>
    </w:p>
    <w:p w14:paraId="4A727134" w14:textId="77777777" w:rsidR="00631A09" w:rsidRPr="00821ECE" w:rsidRDefault="00631A09" w:rsidP="00821ECE">
      <w:pPr>
        <w:pStyle w:val="H1"/>
        <w:spacing w:line="240" w:lineRule="auto"/>
        <w:rPr>
          <w:noProof/>
          <w:color w:val="auto"/>
        </w:rPr>
      </w:pPr>
      <w:r w:rsidRPr="00821ECE">
        <w:rPr>
          <w:noProof/>
          <w:color w:val="auto"/>
        </w:rPr>
        <w:lastRenderedPageBreak/>
        <w:t>Acquaintanceship</w:t>
      </w:r>
    </w:p>
    <w:p w14:paraId="236DC5E3" w14:textId="77777777" w:rsidR="00631A09" w:rsidRPr="00821ECE" w:rsidRDefault="00631A09" w:rsidP="00821ECE">
      <w:pPr>
        <w:pStyle w:val="TEXT"/>
        <w:spacing w:line="240" w:lineRule="auto"/>
        <w:rPr>
          <w:noProof/>
          <w:color w:val="auto"/>
        </w:rPr>
      </w:pPr>
      <w:r w:rsidRPr="00821ECE">
        <w:rPr>
          <w:noProof/>
          <w:color w:val="auto"/>
        </w:rPr>
        <w:t xml:space="preserve">As observer ratings are often the external criterion used to establish the magnitude of narcissists’ self-enhancement, we will also be examining how observer characteristics systematically vary across studies. Specifically, we are interested in whether length of acquaintance affects the magnitude of the discrepancy between narcissists’ self-reports and observer reports. Taking into consideration how well observers know participants is vital, because peoples’ impressions of narcissists tend to change over time (i.e., narcissists make positive first impressions that deteriorate as people get to know them better; </w:t>
      </w:r>
      <w:r w:rsidRPr="00821ECE">
        <w:rPr>
          <w:noProof/>
          <w:color w:val="auto"/>
          <w:bdr w:val="none" w:sz="0" w:space="0" w:color="auto" w:frame="1"/>
        </w:rPr>
        <w:t>Back, Schmukle, &amp; Egloff, 2010</w:t>
      </w:r>
      <w:r w:rsidRPr="00821ECE">
        <w:rPr>
          <w:noProof/>
          <w:color w:val="auto"/>
        </w:rPr>
        <w:t xml:space="preserve">; </w:t>
      </w:r>
      <w:r w:rsidRPr="00821ECE">
        <w:rPr>
          <w:noProof/>
          <w:color w:val="auto"/>
          <w:bdr w:val="none" w:sz="0" w:space="0" w:color="auto" w:frame="1"/>
        </w:rPr>
        <w:t>Carlson, Naumann, &amp; Vazire, 2011</w:t>
      </w:r>
      <w:r w:rsidRPr="00821ECE">
        <w:rPr>
          <w:noProof/>
          <w:color w:val="auto"/>
        </w:rPr>
        <w:t xml:space="preserve">). For example, </w:t>
      </w:r>
      <w:r w:rsidRPr="00821ECE">
        <w:rPr>
          <w:noProof/>
          <w:color w:val="auto"/>
          <w:bdr w:val="none" w:sz="0" w:space="0" w:color="auto" w:frame="1"/>
        </w:rPr>
        <w:t>Paulhus (1998)</w:t>
      </w:r>
      <w:r w:rsidRPr="00821ECE">
        <w:rPr>
          <w:noProof/>
          <w:color w:val="auto"/>
        </w:rPr>
        <w:t xml:space="preserve"> found that, over the course of 2 months, narcissists went from being described as “confident, entertaining, and intelligent” by new acquaintances to being described as “arrogant, tends to brag, and overestimates abilities,” as acquaintances became familiar with a broader range of their behaviors (p. 1204). Similarly, </w:t>
      </w:r>
      <w:r w:rsidRPr="00821ECE">
        <w:rPr>
          <w:noProof/>
          <w:color w:val="auto"/>
          <w:bdr w:val="none" w:sz="0" w:space="0" w:color="auto" w:frame="1"/>
        </w:rPr>
        <w:t>Carlson, Vazire, and Oltmanns (2011</w:t>
      </w:r>
      <w:r w:rsidRPr="00821ECE">
        <w:rPr>
          <w:noProof/>
          <w:color w:val="auto"/>
        </w:rPr>
        <w:t>) found that new acquaintances perceived narcissists more positively than knowledgeable informants, and that even narcissists themselves were aware of how others’ perceptions of them became more negative over time (</w:t>
      </w:r>
      <w:r w:rsidRPr="00821ECE">
        <w:rPr>
          <w:noProof/>
          <w:color w:val="auto"/>
          <w:bdr w:val="none" w:sz="0" w:space="0" w:color="auto" w:frame="1"/>
        </w:rPr>
        <w:t>Carlson, Vazire, &amp; Oltmanns, 2011</w:t>
      </w:r>
      <w:r w:rsidRPr="00821ECE">
        <w:rPr>
          <w:noProof/>
          <w:color w:val="auto"/>
        </w:rPr>
        <w:t>). Thus, we predict that narcissists’ self-enhancement bias will be larger in magnitude when based on (the more negative) ratings from close others than (the more positive and thus more similar) ratings from new acquaintances.</w:t>
      </w:r>
    </w:p>
    <w:p w14:paraId="454D61D1" w14:textId="77777777" w:rsidR="00631A09" w:rsidRPr="00821ECE" w:rsidRDefault="00631A09" w:rsidP="00821ECE">
      <w:pPr>
        <w:pStyle w:val="UL"/>
        <w:spacing w:line="240" w:lineRule="auto"/>
        <w:rPr>
          <w:noProof/>
          <w:color w:val="auto"/>
        </w:rPr>
      </w:pPr>
      <w:r w:rsidRPr="00821ECE">
        <w:rPr>
          <w:b/>
          <w:noProof/>
          <w:color w:val="auto"/>
        </w:rPr>
        <w:t>Hypothesis 3:</w:t>
      </w:r>
      <w:r w:rsidRPr="00821ECE">
        <w:rPr>
          <w:noProof/>
          <w:color w:val="auto"/>
        </w:rPr>
        <w:t xml:space="preserve"> Narcissists’ self-enhancement bias will be larger in magnitude when the criterion measure is based on ratings from close others than when based on ratings from new acquaintances.</w:t>
      </w:r>
    </w:p>
    <w:p w14:paraId="44AE6C49" w14:textId="77777777" w:rsidR="00631A09" w:rsidRPr="00821ECE" w:rsidRDefault="00631A09" w:rsidP="00821ECE">
      <w:pPr>
        <w:pStyle w:val="H1"/>
        <w:spacing w:line="240" w:lineRule="auto"/>
        <w:rPr>
          <w:noProof/>
          <w:color w:val="auto"/>
        </w:rPr>
      </w:pPr>
      <w:r w:rsidRPr="00821ECE">
        <w:rPr>
          <w:noProof/>
          <w:color w:val="auto"/>
        </w:rPr>
        <w:t>Difference Scores Versus the Self-Criterion Residual Method</w:t>
      </w:r>
    </w:p>
    <w:p w14:paraId="727D12CB" w14:textId="77777777" w:rsidR="00631A09" w:rsidRPr="0081293B" w:rsidRDefault="00631A09" w:rsidP="00821ECE">
      <w:pPr>
        <w:pStyle w:val="TEXT"/>
        <w:spacing w:line="240" w:lineRule="auto"/>
        <w:rPr>
          <w:noProof/>
          <w:color w:val="auto"/>
          <w:spacing w:val="4"/>
        </w:rPr>
      </w:pPr>
      <w:r w:rsidRPr="0081293B">
        <w:rPr>
          <w:noProof/>
          <w:color w:val="auto"/>
          <w:spacing w:val="4"/>
        </w:rPr>
        <w:t>We also investigate a methodological moderator that allows us to compare and contrast different methods of measuring self-enhancement. To calculate self-enhancement, researchers tend to use one of two methods: (a) difference scores that are calculated by subtracting external ratings from self-ratings or (b) the self-criterion residual method (</w:t>
      </w:r>
      <w:r w:rsidRPr="0081293B">
        <w:rPr>
          <w:noProof/>
          <w:color w:val="auto"/>
          <w:spacing w:val="4"/>
          <w:bdr w:val="none" w:sz="0" w:space="0" w:color="auto" w:frame="1"/>
        </w:rPr>
        <w:t>John &amp; Robins, 1994</w:t>
      </w:r>
      <w:r w:rsidRPr="0081293B">
        <w:rPr>
          <w:noProof/>
          <w:color w:val="auto"/>
          <w:spacing w:val="4"/>
        </w:rPr>
        <w:t xml:space="preserve">; </w:t>
      </w:r>
      <w:r w:rsidRPr="0081293B">
        <w:rPr>
          <w:noProof/>
          <w:color w:val="auto"/>
          <w:spacing w:val="4"/>
          <w:bdr w:val="none" w:sz="0" w:space="0" w:color="auto" w:frame="1"/>
        </w:rPr>
        <w:t>Paulhus &amp; John, 1998</w:t>
      </w:r>
      <w:r w:rsidRPr="0081293B">
        <w:rPr>
          <w:noProof/>
          <w:color w:val="auto"/>
          <w:spacing w:val="4"/>
        </w:rPr>
        <w:t>). The self-criterion residual is calculated by regressing self-reports onto an external criterion (e.g., others’ perceptions). The resulting residual reflects the degree of self–other bias present because all of the shared variance has been removed—effectively making the residuals an estimate of self-enhancement (or in some cases self-effacement, if the residual is negative, meaning that an individual’s self-report was lower than the observer report). These residuals can be correlated with narcissism scores, or any other variable, to calculate its relationship with self-enhancement.</w:t>
      </w:r>
    </w:p>
    <w:p w14:paraId="4346F3A0" w14:textId="77777777" w:rsidR="00631A09" w:rsidRPr="0081293B" w:rsidRDefault="00631A09" w:rsidP="00821ECE">
      <w:pPr>
        <w:pStyle w:val="TEXTIND"/>
        <w:spacing w:line="240" w:lineRule="auto"/>
        <w:rPr>
          <w:noProof/>
          <w:color w:val="auto"/>
          <w:spacing w:val="4"/>
        </w:rPr>
      </w:pPr>
      <w:r w:rsidRPr="0081293B">
        <w:rPr>
          <w:noProof/>
          <w:color w:val="auto"/>
          <w:spacing w:val="4"/>
        </w:rPr>
        <w:lastRenderedPageBreak/>
        <w:t>Of these two approaches, difference scores have been criticized more frequently for their methodological weaknesses (</w:t>
      </w:r>
      <w:r w:rsidRPr="0081293B">
        <w:rPr>
          <w:noProof/>
          <w:color w:val="auto"/>
          <w:spacing w:val="4"/>
          <w:bdr w:val="none" w:sz="0" w:space="0" w:color="auto" w:frame="1"/>
        </w:rPr>
        <w:t>Cronbach, 1958</w:t>
      </w:r>
      <w:r w:rsidRPr="0081293B">
        <w:rPr>
          <w:noProof/>
          <w:color w:val="auto"/>
          <w:spacing w:val="4"/>
        </w:rPr>
        <w:t xml:space="preserve">; </w:t>
      </w:r>
      <w:r w:rsidRPr="0081293B">
        <w:rPr>
          <w:noProof/>
          <w:color w:val="auto"/>
          <w:spacing w:val="4"/>
          <w:bdr w:val="none" w:sz="0" w:space="0" w:color="auto" w:frame="1"/>
        </w:rPr>
        <w:t>Edwards, 1995</w:t>
      </w:r>
      <w:r w:rsidRPr="0081293B">
        <w:rPr>
          <w:noProof/>
          <w:color w:val="auto"/>
          <w:spacing w:val="4"/>
        </w:rPr>
        <w:t>). These criticisms have been discussed at length elsewhere, but one concern is that the difference score is less reliable than either of its two components, when the individual components are correlated, as will most likely be the case when comparing self-reports and observer reports. Because of methodological problems, difference scores have been accused of producing “ambiguous and potentially misleading” results (</w:t>
      </w:r>
      <w:r w:rsidRPr="0081293B">
        <w:rPr>
          <w:noProof/>
          <w:color w:val="auto"/>
          <w:spacing w:val="4"/>
          <w:bdr w:val="none" w:sz="0" w:space="0" w:color="auto" w:frame="1"/>
        </w:rPr>
        <w:t>Edwards, 1995</w:t>
      </w:r>
      <w:r w:rsidRPr="0081293B">
        <w:rPr>
          <w:noProof/>
          <w:color w:val="auto"/>
          <w:spacing w:val="4"/>
        </w:rPr>
        <w:t>, p. 307). Given the criticisms of difference scores, the self-criterion residual method has become the preferred approach to calculating self-enhancement bias. At the same time, it remains unclear how much, on average, the results produced using the self-criterion residual method will differ from those produced using difference scores—scholars tend to report their results using only one of the two methods. Therefore, the current meta-analysis will examine the effect of the two different methods of calculating self-enhancement bias on the magnitude and direction</w:t>
      </w:r>
      <w:commentRangeStart w:id="103"/>
      <w:ins w:id="104" w:author="Emily Grijalva" w:date="2015-10-19T17:34:00Z">
        <w:r w:rsidR="00887B42">
          <w:t xml:space="preserve"> </w:t>
        </w:r>
      </w:ins>
      <w:del w:id="105" w:author="Emily Grijalva" w:date="2015-10-19T17:34:00Z">
        <w:r w:rsidRPr="0081293B" w:rsidDel="00887B42">
          <w:rPr>
            <w:noProof/>
            <w:color w:val="auto"/>
            <w:spacing w:val="4"/>
          </w:rPr>
          <w:delText xml:space="preserve"> </w:delText>
        </w:r>
      </w:del>
      <w:r w:rsidRPr="0081293B">
        <w:rPr>
          <w:noProof/>
          <w:color w:val="auto"/>
          <w:spacing w:val="4"/>
        </w:rPr>
        <w:t xml:space="preserve">of the </w:t>
      </w:r>
      <w:commentRangeEnd w:id="103"/>
      <w:r w:rsidR="00887B42">
        <w:rPr>
          <w:rStyle w:val="CommentReference"/>
          <w:rFonts w:asciiTheme="minorHAnsi" w:eastAsiaTheme="minorHAnsi" w:hAnsiTheme="minorHAnsi" w:cstheme="minorBidi"/>
          <w:color w:val="auto"/>
        </w:rPr>
        <w:commentReference w:id="103"/>
      </w:r>
      <w:r w:rsidRPr="0081293B">
        <w:rPr>
          <w:noProof/>
          <w:color w:val="auto"/>
          <w:spacing w:val="4"/>
        </w:rPr>
        <w:t>narcissism–self-enhancement relationship.</w:t>
      </w:r>
    </w:p>
    <w:p w14:paraId="13FD20F6" w14:textId="77777777" w:rsidR="00631A09" w:rsidRPr="00821ECE" w:rsidRDefault="00631A09" w:rsidP="00821ECE">
      <w:pPr>
        <w:pStyle w:val="UL"/>
        <w:spacing w:line="240" w:lineRule="auto"/>
        <w:rPr>
          <w:noProof/>
          <w:color w:val="auto"/>
        </w:rPr>
      </w:pPr>
      <w:r w:rsidRPr="00821ECE">
        <w:rPr>
          <w:b/>
          <w:noProof/>
          <w:color w:val="auto"/>
        </w:rPr>
        <w:t>Research Question 1:</w:t>
      </w:r>
      <w:r w:rsidRPr="00821ECE">
        <w:rPr>
          <w:noProof/>
          <w:color w:val="auto"/>
        </w:rPr>
        <w:t xml:space="preserve"> Do meta-analytic effect sizes based on the self-criterion residual method differ from those using the difference score method?</w:t>
      </w:r>
    </w:p>
    <w:p w14:paraId="70E63D0E" w14:textId="77777777" w:rsidR="00631A09" w:rsidRPr="00821ECE" w:rsidRDefault="00631A09" w:rsidP="0081293B">
      <w:pPr>
        <w:pStyle w:val="H1"/>
        <w:spacing w:before="240" w:line="240" w:lineRule="auto"/>
        <w:rPr>
          <w:noProof/>
          <w:color w:val="auto"/>
        </w:rPr>
      </w:pPr>
      <w:r w:rsidRPr="00821ECE">
        <w:rPr>
          <w:noProof/>
          <w:color w:val="auto"/>
        </w:rPr>
        <w:t>Individual Self-Enhancement Criteria</w:t>
      </w:r>
    </w:p>
    <w:p w14:paraId="4BC12B0F" w14:textId="77777777" w:rsidR="00631A09" w:rsidRPr="00821ECE" w:rsidRDefault="00631A09" w:rsidP="00821ECE">
      <w:pPr>
        <w:pStyle w:val="TEXT"/>
        <w:spacing w:line="240" w:lineRule="auto"/>
        <w:rPr>
          <w:noProof/>
          <w:color w:val="auto"/>
        </w:rPr>
      </w:pPr>
      <w:r w:rsidRPr="00821ECE">
        <w:rPr>
          <w:noProof/>
          <w:color w:val="auto"/>
        </w:rPr>
        <w:t>In addition to the previously described hypotheses and research question, we will also examine narcissism’s relationship with individual self-enhancement criteria (e.g., intelligence, attractiveness, and leadership). These additional analyses will be performed in an exploratory manner, as they are contingent on effect size availability, which makes it difficult to formulate specific a priori hypotheses.</w:t>
      </w:r>
    </w:p>
    <w:p w14:paraId="4C9DCAB8" w14:textId="77777777" w:rsidR="00631A09" w:rsidRPr="00821ECE" w:rsidRDefault="00631A09" w:rsidP="0081293B">
      <w:pPr>
        <w:pStyle w:val="H1"/>
        <w:spacing w:before="240" w:line="240" w:lineRule="auto"/>
        <w:rPr>
          <w:noProof/>
          <w:color w:val="auto"/>
        </w:rPr>
      </w:pPr>
      <w:r w:rsidRPr="00821ECE">
        <w:rPr>
          <w:noProof/>
          <w:color w:val="auto"/>
        </w:rPr>
        <w:t>Method</w:t>
      </w:r>
    </w:p>
    <w:p w14:paraId="5C76E0BD" w14:textId="77777777" w:rsidR="00631A09" w:rsidRPr="00821ECE" w:rsidRDefault="00631A09" w:rsidP="00A904CE">
      <w:pPr>
        <w:pStyle w:val="H2stock"/>
        <w:rPr>
          <w:noProof/>
        </w:rPr>
      </w:pPr>
      <w:r w:rsidRPr="00821ECE">
        <w:rPr>
          <w:noProof/>
        </w:rPr>
        <w:t>Literature Search</w:t>
      </w:r>
    </w:p>
    <w:p w14:paraId="5798A214" w14:textId="77777777" w:rsidR="00631A09" w:rsidRPr="0081293B" w:rsidRDefault="00631A09" w:rsidP="00821ECE">
      <w:pPr>
        <w:pStyle w:val="TEXT"/>
        <w:spacing w:line="240" w:lineRule="auto"/>
        <w:rPr>
          <w:noProof/>
          <w:color w:val="auto"/>
          <w:spacing w:val="4"/>
        </w:rPr>
      </w:pPr>
      <w:r w:rsidRPr="0081293B">
        <w:rPr>
          <w:noProof/>
          <w:color w:val="auto"/>
          <w:spacing w:val="4"/>
        </w:rPr>
        <w:t xml:space="preserve">First, keyword searches in PsycINFO, Google Scholar, Web of Science, and Dissertation Abstracts International were performed using the following keywords: </w:t>
      </w:r>
      <w:r w:rsidRPr="0081293B">
        <w:rPr>
          <w:i/>
          <w:noProof/>
          <w:color w:val="auto"/>
          <w:spacing w:val="4"/>
        </w:rPr>
        <w:t>narcissism</w:t>
      </w:r>
      <w:r w:rsidRPr="0081293B">
        <w:rPr>
          <w:noProof/>
          <w:color w:val="auto"/>
          <w:spacing w:val="4"/>
        </w:rPr>
        <w:t xml:space="preserve">, </w:t>
      </w:r>
      <w:r w:rsidRPr="0081293B">
        <w:rPr>
          <w:i/>
          <w:noProof/>
          <w:color w:val="auto"/>
          <w:spacing w:val="4"/>
        </w:rPr>
        <w:t>narcissist</w:t>
      </w:r>
      <w:r w:rsidRPr="0081293B">
        <w:rPr>
          <w:noProof/>
          <w:color w:val="auto"/>
          <w:spacing w:val="4"/>
        </w:rPr>
        <w:t xml:space="preserve">, </w:t>
      </w:r>
      <w:r w:rsidRPr="0081293B">
        <w:rPr>
          <w:i/>
          <w:noProof/>
          <w:color w:val="auto"/>
          <w:spacing w:val="4"/>
        </w:rPr>
        <w:t>self-enhancement</w:t>
      </w:r>
      <w:r w:rsidRPr="0081293B">
        <w:rPr>
          <w:noProof/>
          <w:color w:val="auto"/>
          <w:spacing w:val="4"/>
        </w:rPr>
        <w:t xml:space="preserve">, </w:t>
      </w:r>
      <w:r w:rsidRPr="0081293B">
        <w:rPr>
          <w:i/>
          <w:noProof/>
          <w:color w:val="auto"/>
          <w:spacing w:val="4"/>
        </w:rPr>
        <w:t>positive illusion</w:t>
      </w:r>
      <w:r w:rsidRPr="0081293B">
        <w:rPr>
          <w:noProof/>
          <w:color w:val="auto"/>
          <w:spacing w:val="4"/>
        </w:rPr>
        <w:t xml:space="preserve">, </w:t>
      </w:r>
      <w:r w:rsidRPr="0081293B">
        <w:rPr>
          <w:i/>
          <w:noProof/>
          <w:color w:val="auto"/>
          <w:spacing w:val="4"/>
        </w:rPr>
        <w:t>self-report</w:t>
      </w:r>
      <w:r w:rsidRPr="0081293B">
        <w:rPr>
          <w:noProof/>
          <w:color w:val="auto"/>
          <w:spacing w:val="4"/>
        </w:rPr>
        <w:t xml:space="preserve">, </w:t>
      </w:r>
      <w:r w:rsidRPr="0081293B">
        <w:rPr>
          <w:i/>
          <w:noProof/>
          <w:color w:val="auto"/>
          <w:spacing w:val="4"/>
        </w:rPr>
        <w:t>self-perception</w:t>
      </w:r>
      <w:r w:rsidRPr="0081293B">
        <w:rPr>
          <w:noProof/>
          <w:color w:val="auto"/>
          <w:spacing w:val="4"/>
        </w:rPr>
        <w:t xml:space="preserve">, </w:t>
      </w:r>
      <w:r w:rsidRPr="0081293B">
        <w:rPr>
          <w:i/>
          <w:noProof/>
          <w:color w:val="auto"/>
          <w:spacing w:val="4"/>
        </w:rPr>
        <w:t>other-report</w:t>
      </w:r>
      <w:r w:rsidRPr="0081293B">
        <w:rPr>
          <w:noProof/>
          <w:color w:val="auto"/>
          <w:spacing w:val="4"/>
        </w:rPr>
        <w:t xml:space="preserve">, </w:t>
      </w:r>
      <w:r w:rsidRPr="0081293B">
        <w:rPr>
          <w:i/>
          <w:noProof/>
          <w:color w:val="auto"/>
          <w:spacing w:val="4"/>
        </w:rPr>
        <w:t>peer-report</w:t>
      </w:r>
      <w:r w:rsidRPr="0081293B">
        <w:rPr>
          <w:noProof/>
          <w:color w:val="auto"/>
          <w:spacing w:val="4"/>
        </w:rPr>
        <w:t xml:space="preserve">, </w:t>
      </w:r>
      <w:r w:rsidRPr="0081293B">
        <w:rPr>
          <w:i/>
          <w:noProof/>
          <w:color w:val="auto"/>
          <w:spacing w:val="4"/>
        </w:rPr>
        <w:t>informant-report</w:t>
      </w:r>
      <w:r w:rsidRPr="0081293B">
        <w:rPr>
          <w:noProof/>
          <w:color w:val="auto"/>
          <w:spacing w:val="4"/>
        </w:rPr>
        <w:t xml:space="preserve">, </w:t>
      </w:r>
      <w:r w:rsidRPr="0081293B">
        <w:rPr>
          <w:i/>
          <w:noProof/>
          <w:color w:val="auto"/>
          <w:spacing w:val="4"/>
        </w:rPr>
        <w:t>observer-report</w:t>
      </w:r>
      <w:r w:rsidRPr="0081293B">
        <w:rPr>
          <w:noProof/>
          <w:color w:val="auto"/>
          <w:spacing w:val="4"/>
        </w:rPr>
        <w:t xml:space="preserve">, </w:t>
      </w:r>
      <w:r w:rsidRPr="0081293B">
        <w:rPr>
          <w:i/>
          <w:noProof/>
          <w:color w:val="auto"/>
          <w:spacing w:val="4"/>
        </w:rPr>
        <w:t>self-evaluation</w:t>
      </w:r>
      <w:r w:rsidRPr="0081293B">
        <w:rPr>
          <w:noProof/>
          <w:color w:val="auto"/>
          <w:spacing w:val="4"/>
        </w:rPr>
        <w:t xml:space="preserve">, </w:t>
      </w:r>
      <w:r w:rsidRPr="0081293B">
        <w:rPr>
          <w:i/>
          <w:noProof/>
          <w:color w:val="auto"/>
          <w:spacing w:val="4"/>
        </w:rPr>
        <w:t>self-assessment</w:t>
      </w:r>
      <w:r w:rsidRPr="0081293B">
        <w:rPr>
          <w:noProof/>
          <w:color w:val="auto"/>
          <w:spacing w:val="4"/>
        </w:rPr>
        <w:t xml:space="preserve">, and </w:t>
      </w:r>
      <w:r w:rsidRPr="0081293B">
        <w:rPr>
          <w:i/>
          <w:noProof/>
          <w:color w:val="auto"/>
          <w:spacing w:val="4"/>
        </w:rPr>
        <w:t>self–other discrepancy</w:t>
      </w:r>
      <w:r w:rsidRPr="0081293B">
        <w:rPr>
          <w:noProof/>
          <w:color w:val="auto"/>
          <w:spacing w:val="4"/>
        </w:rPr>
        <w:t xml:space="preserve">. Second, we searched the available conference programs for the Society for Personality and Social Psychology (SPSP), </w:t>
      </w:r>
      <w:ins w:id="106" w:author="Emily Grijalva" w:date="2015-10-19T17:37:00Z">
        <w:r w:rsidR="00887B42">
          <w:t xml:space="preserve">the </w:t>
        </w:r>
      </w:ins>
      <w:r w:rsidRPr="0081293B">
        <w:rPr>
          <w:noProof/>
          <w:color w:val="auto"/>
          <w:spacing w:val="4"/>
        </w:rPr>
        <w:t xml:space="preserve">Association for Research in Personality (ARP), the American Psychological Association (APA), </w:t>
      </w:r>
      <w:ins w:id="107" w:author="Emily Grijalva" w:date="2015-10-19T17:37:00Z">
        <w:r w:rsidR="00887B42">
          <w:t xml:space="preserve">the </w:t>
        </w:r>
      </w:ins>
      <w:r w:rsidRPr="0081293B">
        <w:rPr>
          <w:noProof/>
          <w:color w:val="auto"/>
          <w:spacing w:val="4"/>
        </w:rPr>
        <w:t xml:space="preserve">Society of Industrial and Organizational Psychology (SIOP), and </w:t>
      </w:r>
      <w:ins w:id="108" w:author="Emily Grijalva" w:date="2015-10-19T17:37:00Z">
        <w:r w:rsidR="00887B42">
          <w:t xml:space="preserve">the </w:t>
        </w:r>
      </w:ins>
      <w:r w:rsidRPr="0081293B">
        <w:rPr>
          <w:noProof/>
          <w:color w:val="auto"/>
          <w:spacing w:val="4"/>
        </w:rPr>
        <w:t xml:space="preserve">Academy of Management (AOM). Third, a snowball approach was used where reference sections of articles already included in the meta-analysis were examined. Fourth, we performed a forward search of all </w:t>
      </w:r>
      <w:r w:rsidRPr="0081293B">
        <w:rPr>
          <w:noProof/>
          <w:color w:val="auto"/>
          <w:spacing w:val="4"/>
        </w:rPr>
        <w:lastRenderedPageBreak/>
        <w:t xml:space="preserve">articles that met our inclusion criteria for the meta-analysis by looking for more recent papers that cited our included papers. Fifth, unpublished data were requested from key scholars in the field, and researchers were specifically contacted if their published or unpublished papers did not provide necessary information. Sixth, we searched for papers that mentioned common measures of narcissism identified from two chapters in the </w:t>
      </w:r>
      <w:r w:rsidRPr="0081293B">
        <w:rPr>
          <w:i/>
          <w:iCs/>
          <w:noProof/>
          <w:color w:val="auto"/>
          <w:spacing w:val="4"/>
        </w:rPr>
        <w:t>Handbook of Narcissism and Narcissistic Personality</w:t>
      </w:r>
      <w:r w:rsidRPr="0081293B">
        <w:rPr>
          <w:noProof/>
          <w:color w:val="auto"/>
          <w:spacing w:val="4"/>
        </w:rPr>
        <w:t xml:space="preserve"> that focused on the measurement of narcissism (i.e., </w:t>
      </w:r>
      <w:r w:rsidRPr="0081293B">
        <w:rPr>
          <w:noProof/>
          <w:color w:val="auto"/>
          <w:spacing w:val="4"/>
          <w:bdr w:val="none" w:sz="0" w:space="0" w:color="auto" w:frame="1"/>
        </w:rPr>
        <w:t>Tamborski &amp; Brown, 2011</w:t>
      </w:r>
      <w:r w:rsidRPr="0081293B">
        <w:rPr>
          <w:noProof/>
          <w:color w:val="auto"/>
          <w:spacing w:val="4"/>
        </w:rPr>
        <w:t xml:space="preserve">; </w:t>
      </w:r>
      <w:r w:rsidRPr="0081293B">
        <w:rPr>
          <w:noProof/>
          <w:color w:val="auto"/>
          <w:spacing w:val="4"/>
          <w:bdr w:val="none" w:sz="0" w:space="0" w:color="auto" w:frame="1"/>
        </w:rPr>
        <w:t>Watson &amp; Bagby, 2011</w:t>
      </w:r>
      <w:r w:rsidRPr="0081293B">
        <w:rPr>
          <w:noProof/>
          <w:color w:val="auto"/>
          <w:spacing w:val="4"/>
        </w:rPr>
        <w:t>).</w:t>
      </w:r>
    </w:p>
    <w:p w14:paraId="158EB6EE" w14:textId="77777777" w:rsidR="00631A09" w:rsidRPr="00821ECE" w:rsidRDefault="00631A09" w:rsidP="00821ECE">
      <w:pPr>
        <w:pStyle w:val="H2"/>
        <w:spacing w:line="240" w:lineRule="auto"/>
        <w:rPr>
          <w:noProof/>
          <w:color w:val="auto"/>
        </w:rPr>
      </w:pPr>
      <w:r w:rsidRPr="00821ECE">
        <w:rPr>
          <w:noProof/>
          <w:color w:val="auto"/>
        </w:rPr>
        <w:t>Inclusion Criteria</w:t>
      </w:r>
    </w:p>
    <w:p w14:paraId="1F0C7DE3" w14:textId="77777777" w:rsidR="00631A09" w:rsidRPr="0081293B" w:rsidRDefault="00631A09" w:rsidP="00821ECE">
      <w:pPr>
        <w:pStyle w:val="TEXT"/>
        <w:spacing w:line="240" w:lineRule="auto"/>
        <w:rPr>
          <w:noProof/>
          <w:color w:val="auto"/>
          <w:spacing w:val="4"/>
        </w:rPr>
      </w:pPr>
      <w:r w:rsidRPr="0081293B">
        <w:rPr>
          <w:noProof/>
          <w:color w:val="auto"/>
          <w:spacing w:val="4"/>
        </w:rPr>
        <w:t xml:space="preserve">No restrictions were placed on the potentially self-enhanced variables included in the meta-analysis (see </w:t>
      </w:r>
      <w:r w:rsidRPr="0081293B">
        <w:rPr>
          <w:noProof/>
          <w:color w:val="auto"/>
          <w:spacing w:val="4"/>
          <w:bdr w:val="none" w:sz="0" w:space="0" w:color="auto" w:frame="1"/>
        </w:rPr>
        <w:t>Table 1</w:t>
      </w:r>
      <w:r w:rsidRPr="0081293B">
        <w:rPr>
          <w:noProof/>
          <w:color w:val="auto"/>
          <w:spacing w:val="4"/>
        </w:rPr>
        <w:t xml:space="preserve"> for a list of potentially self-enhanced construct domains investigated in the current work). The first criterion for inclusion concerned the type of self-enhancement index. We only included those primary studies that compared narcissists’ self-reports with observer reports (e.g., friend, family member, coworker, supervisor, etc.) or objective ratings (e.g., high school grade point average [GPA], SAT scores). Second, we excluded samples that used measures of vulnerable narcissism because vulnerable narcissism is a different construct with different correlates than the more commonly researched type of narcissism (titled grandiose narcissism) that is the focus of the current article (e.g., </w:t>
      </w:r>
      <w:r w:rsidRPr="0081293B">
        <w:rPr>
          <w:noProof/>
          <w:color w:val="auto"/>
          <w:spacing w:val="4"/>
          <w:bdr w:val="none" w:sz="0" w:space="0" w:color="auto" w:frame="1"/>
        </w:rPr>
        <w:t>Pincus et al., 2009</w:t>
      </w:r>
      <w:r w:rsidRPr="0081293B">
        <w:rPr>
          <w:noProof/>
          <w:color w:val="auto"/>
          <w:spacing w:val="4"/>
        </w:rPr>
        <w:t xml:space="preserve">). Notably, many measures developed in the clinical literature have been shown to measure grandiose narcissism; thus, we used the categorization of grandiose versus vulnerable inventories provided in </w:t>
      </w:r>
      <w:r w:rsidRPr="0081293B">
        <w:rPr>
          <w:noProof/>
          <w:color w:val="auto"/>
          <w:spacing w:val="4"/>
          <w:bdr w:val="none" w:sz="0" w:space="0" w:color="auto" w:frame="1"/>
        </w:rPr>
        <w:t>Grijalva, Newman, et al. (2015)</w:t>
      </w:r>
      <w:r w:rsidRPr="0081293B">
        <w:rPr>
          <w:noProof/>
          <w:color w:val="auto"/>
          <w:spacing w:val="4"/>
        </w:rPr>
        <w:t xml:space="preserve"> to determine whether to include specific measures in the current meta-analysis. In the end, we included samples that used the following narcissism measures: the Narcissistic Personality Inventory (NPI; </w:t>
      </w:r>
      <w:r w:rsidRPr="0081293B">
        <w:rPr>
          <w:noProof/>
          <w:color w:val="auto"/>
          <w:spacing w:val="4"/>
          <w:bdr w:val="none" w:sz="0" w:space="0" w:color="auto" w:frame="1"/>
        </w:rPr>
        <w:t>Raskin &amp; Terry, 1988</w:t>
      </w:r>
      <w:r w:rsidRPr="0081293B">
        <w:rPr>
          <w:noProof/>
          <w:color w:val="auto"/>
          <w:spacing w:val="4"/>
        </w:rPr>
        <w:t>), the shortened NPI-16 (</w:t>
      </w:r>
      <w:r w:rsidRPr="0081293B">
        <w:rPr>
          <w:noProof/>
          <w:color w:val="auto"/>
          <w:spacing w:val="4"/>
          <w:bdr w:val="none" w:sz="0" w:space="0" w:color="auto" w:frame="1"/>
        </w:rPr>
        <w:t>Ames, Rose, &amp; Anderson, 2006</w:t>
      </w:r>
      <w:r w:rsidRPr="0081293B">
        <w:rPr>
          <w:noProof/>
          <w:color w:val="auto"/>
          <w:spacing w:val="4"/>
        </w:rPr>
        <w:t xml:space="preserve">), the California Personality Inventory (CPI; </w:t>
      </w:r>
      <w:r w:rsidRPr="0081293B">
        <w:rPr>
          <w:noProof/>
          <w:color w:val="auto"/>
          <w:spacing w:val="4"/>
          <w:bdr w:val="none" w:sz="0" w:space="0" w:color="auto" w:frame="1"/>
        </w:rPr>
        <w:t>Gough &amp; Bradley, 1996</w:t>
      </w:r>
      <w:r w:rsidRPr="0081293B">
        <w:rPr>
          <w:noProof/>
          <w:color w:val="auto"/>
          <w:spacing w:val="4"/>
        </w:rPr>
        <w:t xml:space="preserve">, </w:t>
      </w:r>
      <w:r w:rsidRPr="0081293B">
        <w:rPr>
          <w:noProof/>
          <w:color w:val="auto"/>
          <w:spacing w:val="4"/>
          <w:bdr w:val="none" w:sz="0" w:space="0" w:color="auto" w:frame="1"/>
        </w:rPr>
        <w:t>2002</w:t>
      </w:r>
      <w:r w:rsidRPr="0081293B">
        <w:rPr>
          <w:noProof/>
          <w:color w:val="auto"/>
          <w:spacing w:val="4"/>
        </w:rPr>
        <w:t xml:space="preserve">), the Bold scale of the Hogan Development Survey (HDS-Bold; </w:t>
      </w:r>
      <w:r w:rsidRPr="0081293B">
        <w:rPr>
          <w:noProof/>
          <w:color w:val="auto"/>
          <w:spacing w:val="4"/>
          <w:bdr w:val="none" w:sz="0" w:space="0" w:color="auto" w:frame="1"/>
        </w:rPr>
        <w:t>Hogan &amp; Hogan, 2009</w:t>
      </w:r>
      <w:r w:rsidRPr="0081293B">
        <w:rPr>
          <w:noProof/>
          <w:color w:val="auto"/>
          <w:spacing w:val="4"/>
        </w:rPr>
        <w:t xml:space="preserve">), a narcissism measure derived from the California Adult Q-set (CAQ; Block, 1961/1978), an observational narcissism measure developed from the </w:t>
      </w:r>
      <w:r w:rsidRPr="0081293B">
        <w:rPr>
          <w:i/>
          <w:noProof/>
          <w:color w:val="auto"/>
          <w:spacing w:val="4"/>
        </w:rPr>
        <w:t xml:space="preserve">Diagnostic and Statistical Manual of Mental Disorders </w:t>
      </w:r>
      <w:r w:rsidRPr="0081293B">
        <w:rPr>
          <w:noProof/>
          <w:color w:val="auto"/>
          <w:spacing w:val="4"/>
        </w:rPr>
        <w:t xml:space="preserve">(3rd ed., rev.; </w:t>
      </w:r>
      <w:r w:rsidRPr="0081293B">
        <w:rPr>
          <w:i/>
          <w:noProof/>
          <w:color w:val="auto"/>
          <w:spacing w:val="4"/>
        </w:rPr>
        <w:t>DSM-III-R</w:t>
      </w:r>
      <w:r w:rsidRPr="0081293B">
        <w:rPr>
          <w:noProof/>
          <w:color w:val="auto"/>
          <w:spacing w:val="4"/>
        </w:rPr>
        <w:t xml:space="preserve">; American Psychiatric Association, 1987) definition of Narcissistic Personality Disorder (e.g., </w:t>
      </w:r>
      <w:r w:rsidRPr="0081293B">
        <w:rPr>
          <w:noProof/>
          <w:color w:val="auto"/>
          <w:spacing w:val="4"/>
          <w:bdr w:val="none" w:sz="0" w:space="0" w:color="auto" w:frame="1"/>
        </w:rPr>
        <w:t>John &amp; Robins, 1994</w:t>
      </w:r>
      <w:r w:rsidRPr="0081293B">
        <w:rPr>
          <w:noProof/>
          <w:color w:val="auto"/>
          <w:spacing w:val="4"/>
        </w:rPr>
        <w:t>), a 10-item adjective-based measure of narcissism (</w:t>
      </w:r>
      <w:r w:rsidRPr="0081293B">
        <w:rPr>
          <w:noProof/>
          <w:color w:val="auto"/>
          <w:spacing w:val="4"/>
          <w:bdr w:val="none" w:sz="0" w:space="0" w:color="auto" w:frame="1"/>
        </w:rPr>
        <w:t>Harms, Roberts, Wood, &amp; Brummel, 2006</w:t>
      </w:r>
      <w:r w:rsidRPr="0081293B">
        <w:rPr>
          <w:noProof/>
          <w:color w:val="auto"/>
          <w:spacing w:val="4"/>
        </w:rPr>
        <w:t>), the 10-item Childhood Narcissism Scale (</w:t>
      </w:r>
      <w:r w:rsidRPr="0081293B">
        <w:rPr>
          <w:noProof/>
          <w:color w:val="auto"/>
          <w:spacing w:val="4"/>
          <w:bdr w:val="none" w:sz="0" w:space="0" w:color="auto" w:frame="1"/>
        </w:rPr>
        <w:t>Thomaes, Stegge, Bushman, Olthof, &amp; Denissen, 2008</w:t>
      </w:r>
      <w:r w:rsidRPr="0081293B">
        <w:rPr>
          <w:noProof/>
          <w:color w:val="auto"/>
          <w:spacing w:val="4"/>
        </w:rPr>
        <w:t xml:space="preserve">), and a short dark-triad measure (Paulhus &amp; Jones, 2011). We excluded a sample that measured entitlement using five items from the exploitative/entitlement facet of the NPI because the Cronbach’s alpha reliability for this measure was .07 (i.e., </w:t>
      </w:r>
      <w:r w:rsidRPr="0081293B">
        <w:rPr>
          <w:noProof/>
          <w:color w:val="auto"/>
          <w:spacing w:val="4"/>
          <w:bdr w:val="none" w:sz="0" w:space="0" w:color="auto" w:frame="1"/>
        </w:rPr>
        <w:t>Cohen, Panter, Turan, Morse, &amp; Kim, 2014</w:t>
      </w:r>
      <w:r w:rsidRPr="0081293B">
        <w:rPr>
          <w:noProof/>
          <w:color w:val="auto"/>
          <w:spacing w:val="4"/>
        </w:rPr>
        <w:t>).</w:t>
      </w:r>
    </w:p>
    <w:p w14:paraId="3D46347F" w14:textId="77777777" w:rsidR="00A904CE" w:rsidRDefault="00A904CE" w:rsidP="00821ECE">
      <w:pPr>
        <w:pStyle w:val="H2"/>
        <w:spacing w:line="240" w:lineRule="auto"/>
        <w:rPr>
          <w:noProof/>
          <w:color w:val="auto"/>
        </w:rPr>
      </w:pPr>
    </w:p>
    <w:p w14:paraId="4958CD78" w14:textId="77777777" w:rsidR="00A904CE" w:rsidRDefault="00A904CE" w:rsidP="00821ECE">
      <w:pPr>
        <w:pStyle w:val="H2"/>
        <w:spacing w:line="240" w:lineRule="auto"/>
        <w:rPr>
          <w:noProof/>
          <w:color w:val="auto"/>
        </w:rPr>
        <w:sectPr w:rsidR="00A904CE" w:rsidSect="00821ECE">
          <w:type w:val="continuous"/>
          <w:pgSz w:w="12242" w:h="15842" w:code="177"/>
          <w:pgMar w:top="840" w:right="960" w:bottom="960" w:left="1260" w:header="780" w:footer="1008" w:gutter="0"/>
          <w:pgNumType w:start="1"/>
          <w:cols w:num="2" w:space="360"/>
          <w:titlePg/>
          <w:docGrid w:linePitch="360"/>
        </w:sectPr>
      </w:pPr>
    </w:p>
    <w:p w14:paraId="63E0F1A9" w14:textId="77777777" w:rsidR="00E51ADC" w:rsidRDefault="00E51ADC">
      <w:pPr>
        <w:rPr>
          <w:ins w:id="109" w:author="Emily Grijalva" w:date="2015-10-20T09:47:00Z"/>
          <w:rStyle w:val="CPBCharacter"/>
          <w:rFonts w:eastAsia="Times New Roman" w:cs="Times New Roman"/>
          <w:noProof/>
          <w:color w:val="000000" w:themeColor="text1"/>
          <w:sz w:val="18"/>
          <w:szCs w:val="24"/>
        </w:rPr>
      </w:pPr>
      <w:bookmarkStart w:id="110" w:name="tbl1"/>
      <w:ins w:id="111" w:author="Emily Grijalva" w:date="2015-10-20T09:47:00Z">
        <w:r>
          <w:rPr>
            <w:rStyle w:val="CPBCharacter"/>
            <w:noProof/>
          </w:rPr>
          <w:lastRenderedPageBreak/>
          <w:br w:type="page"/>
        </w:r>
      </w:ins>
    </w:p>
    <w:p w14:paraId="6ECF4C8F" w14:textId="57A4F407" w:rsidR="00A904CE" w:rsidRPr="00821ECE" w:rsidRDefault="00A904CE" w:rsidP="00A904CE">
      <w:pPr>
        <w:pStyle w:val="CPB"/>
        <w:spacing w:line="240" w:lineRule="auto"/>
        <w:rPr>
          <w:noProof/>
          <w:color w:val="auto"/>
        </w:rPr>
      </w:pPr>
      <w:r w:rsidRPr="00A904CE">
        <w:rPr>
          <w:rStyle w:val="CPBCharacter"/>
          <w:noProof/>
        </w:rPr>
        <w:lastRenderedPageBreak/>
        <w:t>Table 1</w:t>
      </w:r>
      <w:bookmarkEnd w:id="110"/>
      <w:r w:rsidRPr="00A904CE">
        <w:rPr>
          <w:rStyle w:val="CPBCharacter"/>
          <w:noProof/>
        </w:rPr>
        <w:t>.</w:t>
      </w:r>
      <w:r>
        <w:rPr>
          <w:noProof/>
          <w:color w:val="auto"/>
        </w:rPr>
        <w:t xml:space="preserve"> </w:t>
      </w:r>
      <w:del w:id="112" w:author="Emily Grijalva" w:date="2015-10-19T17:39:00Z">
        <w:r w:rsidRPr="00821ECE" w:rsidDel="00887B42">
          <w:rPr>
            <w:noProof/>
            <w:color w:val="auto"/>
          </w:rPr>
          <w:delText>Self-Enhancement Criteria’ Agency and Communion</w:delText>
        </w:r>
      </w:del>
      <w:ins w:id="113" w:author="Emily Grijalva" w:date="2015-10-19T17:39:00Z">
        <w:r w:rsidR="00772E03">
          <w:t>Self-</w:t>
        </w:r>
        <w:r w:rsidR="00887B42">
          <w:t>Enhanced Variables Categorized as Agentic or Communal</w:t>
        </w:r>
      </w:ins>
      <w:r w:rsidRPr="00821ECE">
        <w:rPr>
          <w:noProof/>
          <w:color w:val="auto"/>
        </w:rPr>
        <w:t>.</w:t>
      </w:r>
    </w:p>
    <w:tbl>
      <w:tblPr>
        <w:tblStyle w:val="CFTABLE"/>
        <w:tblW w:w="5000" w:type="pct"/>
        <w:tblLook w:val="04A0" w:firstRow="1" w:lastRow="0" w:firstColumn="1" w:lastColumn="0" w:noHBand="0" w:noVBand="1"/>
      </w:tblPr>
      <w:tblGrid>
        <w:gridCol w:w="6600"/>
        <w:gridCol w:w="960"/>
        <w:gridCol w:w="1080"/>
        <w:gridCol w:w="1382"/>
      </w:tblGrid>
      <w:tr w:rsidR="00A904CE" w:rsidRPr="00821ECE" w14:paraId="20A2DD63" w14:textId="77777777" w:rsidTr="00A904CE">
        <w:trPr>
          <w:cnfStyle w:val="100000000000" w:firstRow="1" w:lastRow="0" w:firstColumn="0" w:lastColumn="0" w:oddVBand="0" w:evenVBand="0" w:oddHBand="0" w:evenHBand="0" w:firstRowFirstColumn="0" w:firstRowLastColumn="0" w:lastRowFirstColumn="0" w:lastRowLastColumn="0"/>
          <w:trHeight w:val="20"/>
        </w:trPr>
        <w:tc>
          <w:tcPr>
            <w:tcW w:w="6600" w:type="dxa"/>
            <w:hideMark/>
          </w:tcPr>
          <w:p w14:paraId="21B8ED3B" w14:textId="77777777" w:rsidR="00A904CE" w:rsidRPr="00821ECE" w:rsidRDefault="00A904CE" w:rsidP="00151C08">
            <w:pPr>
              <w:pStyle w:val="TCH"/>
              <w:spacing w:before="0" w:after="0" w:line="200" w:lineRule="exact"/>
              <w:rPr>
                <w:noProof/>
                <w:color w:val="auto"/>
              </w:rPr>
            </w:pPr>
            <w:r w:rsidRPr="00821ECE">
              <w:rPr>
                <w:noProof/>
                <w:color w:val="auto"/>
              </w:rPr>
              <w:t>Self-enhancement criteria</w:t>
            </w:r>
          </w:p>
        </w:tc>
        <w:tc>
          <w:tcPr>
            <w:tcW w:w="960" w:type="dxa"/>
            <w:hideMark/>
          </w:tcPr>
          <w:p w14:paraId="4E71BDD5" w14:textId="77777777" w:rsidR="00A904CE" w:rsidRPr="00821ECE" w:rsidRDefault="00A904CE" w:rsidP="00151C08">
            <w:pPr>
              <w:pStyle w:val="TCH"/>
              <w:spacing w:before="0" w:after="0" w:line="200" w:lineRule="exact"/>
              <w:jc w:val="center"/>
              <w:rPr>
                <w:noProof/>
                <w:color w:val="auto"/>
              </w:rPr>
            </w:pPr>
            <w:r w:rsidRPr="00821ECE">
              <w:rPr>
                <w:noProof/>
                <w:color w:val="auto"/>
              </w:rPr>
              <w:t>Agentic</w:t>
            </w:r>
          </w:p>
        </w:tc>
        <w:tc>
          <w:tcPr>
            <w:tcW w:w="1080" w:type="dxa"/>
            <w:hideMark/>
          </w:tcPr>
          <w:p w14:paraId="7C8C8691" w14:textId="77777777" w:rsidR="00A904CE" w:rsidRPr="00821ECE" w:rsidRDefault="00A904CE" w:rsidP="00151C08">
            <w:pPr>
              <w:pStyle w:val="TCH"/>
              <w:spacing w:before="0" w:after="0" w:line="200" w:lineRule="exact"/>
              <w:jc w:val="center"/>
              <w:rPr>
                <w:noProof/>
                <w:color w:val="auto"/>
              </w:rPr>
            </w:pPr>
            <w:r w:rsidRPr="00821ECE">
              <w:rPr>
                <w:noProof/>
                <w:color w:val="auto"/>
              </w:rPr>
              <w:t>Communal</w:t>
            </w:r>
          </w:p>
        </w:tc>
        <w:tc>
          <w:tcPr>
            <w:tcW w:w="1382" w:type="dxa"/>
            <w:hideMark/>
          </w:tcPr>
          <w:p w14:paraId="361361FC" w14:textId="77777777" w:rsidR="00A904CE" w:rsidRPr="00821ECE" w:rsidRDefault="00A904CE" w:rsidP="00151C08">
            <w:pPr>
              <w:pStyle w:val="TCH"/>
              <w:spacing w:before="0" w:after="0" w:line="200" w:lineRule="exact"/>
              <w:jc w:val="center"/>
              <w:rPr>
                <w:noProof/>
                <w:color w:val="auto"/>
              </w:rPr>
            </w:pPr>
            <w:r w:rsidRPr="00821ECE">
              <w:rPr>
                <w:noProof/>
                <w:color w:val="auto"/>
              </w:rPr>
              <w:t>Neither or both</w:t>
            </w:r>
          </w:p>
        </w:tc>
      </w:tr>
      <w:tr w:rsidR="00A904CE" w:rsidRPr="00821ECE" w14:paraId="0EC54AEB" w14:textId="77777777" w:rsidTr="00A904CE">
        <w:trPr>
          <w:trHeight w:val="20"/>
        </w:trPr>
        <w:tc>
          <w:tcPr>
            <w:tcW w:w="6600" w:type="dxa"/>
            <w:hideMark/>
          </w:tcPr>
          <w:p w14:paraId="2313D477" w14:textId="77777777" w:rsidR="00A904CE" w:rsidRPr="00821ECE" w:rsidRDefault="00A904CE" w:rsidP="00151C08">
            <w:pPr>
              <w:pStyle w:val="TT"/>
              <w:spacing w:line="200" w:lineRule="exact"/>
              <w:rPr>
                <w:noProof/>
                <w:color w:val="auto"/>
              </w:rPr>
            </w:pPr>
            <w:r w:rsidRPr="00821ECE">
              <w:rPr>
                <w:noProof/>
                <w:color w:val="auto"/>
              </w:rPr>
              <w:t>Agentic Traits</w:t>
            </w:r>
          </w:p>
        </w:tc>
        <w:tc>
          <w:tcPr>
            <w:tcW w:w="960" w:type="dxa"/>
            <w:hideMark/>
          </w:tcPr>
          <w:p w14:paraId="4ACAA73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B7E5FA5" w14:textId="77777777" w:rsidR="00A904CE" w:rsidRPr="00821ECE" w:rsidRDefault="00A904CE" w:rsidP="00151C08">
            <w:pPr>
              <w:pStyle w:val="TT"/>
              <w:spacing w:line="200" w:lineRule="exact"/>
              <w:jc w:val="center"/>
              <w:rPr>
                <w:noProof/>
                <w:color w:val="auto"/>
              </w:rPr>
            </w:pPr>
          </w:p>
        </w:tc>
        <w:tc>
          <w:tcPr>
            <w:tcW w:w="1382" w:type="dxa"/>
          </w:tcPr>
          <w:p w14:paraId="1A281549" w14:textId="77777777" w:rsidR="00A904CE" w:rsidRPr="00821ECE" w:rsidRDefault="00A904CE" w:rsidP="00151C08">
            <w:pPr>
              <w:pStyle w:val="TT"/>
              <w:spacing w:line="200" w:lineRule="exact"/>
              <w:jc w:val="center"/>
              <w:rPr>
                <w:noProof/>
                <w:color w:val="auto"/>
              </w:rPr>
            </w:pPr>
          </w:p>
        </w:tc>
      </w:tr>
      <w:tr w:rsidR="00A904CE" w:rsidRPr="00821ECE" w14:paraId="6488BEB0" w14:textId="77777777" w:rsidTr="00A904CE">
        <w:trPr>
          <w:trHeight w:val="20"/>
        </w:trPr>
        <w:tc>
          <w:tcPr>
            <w:tcW w:w="6600" w:type="dxa"/>
            <w:hideMark/>
          </w:tcPr>
          <w:p w14:paraId="41D7D218" w14:textId="77777777" w:rsidR="00A904CE" w:rsidRPr="00821ECE" w:rsidRDefault="00A904CE" w:rsidP="00151C08">
            <w:pPr>
              <w:pStyle w:val="TT"/>
              <w:spacing w:line="200" w:lineRule="exact"/>
              <w:rPr>
                <w:noProof/>
                <w:color w:val="auto"/>
              </w:rPr>
            </w:pPr>
            <w:r w:rsidRPr="00821ECE">
              <w:rPr>
                <w:noProof/>
                <w:color w:val="auto"/>
              </w:rPr>
              <w:t>Agreeableness</w:t>
            </w:r>
          </w:p>
        </w:tc>
        <w:tc>
          <w:tcPr>
            <w:tcW w:w="960" w:type="dxa"/>
          </w:tcPr>
          <w:p w14:paraId="0FA3A974" w14:textId="77777777" w:rsidR="00A904CE" w:rsidRPr="00821ECE" w:rsidRDefault="00A904CE" w:rsidP="00151C08">
            <w:pPr>
              <w:pStyle w:val="TT"/>
              <w:spacing w:line="200" w:lineRule="exact"/>
              <w:jc w:val="center"/>
              <w:rPr>
                <w:noProof/>
                <w:color w:val="auto"/>
              </w:rPr>
            </w:pPr>
          </w:p>
        </w:tc>
        <w:tc>
          <w:tcPr>
            <w:tcW w:w="1080" w:type="dxa"/>
            <w:hideMark/>
          </w:tcPr>
          <w:p w14:paraId="14A88C9A"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126B209" w14:textId="77777777" w:rsidR="00A904CE" w:rsidRPr="00821ECE" w:rsidRDefault="00A904CE" w:rsidP="00151C08">
            <w:pPr>
              <w:pStyle w:val="TT"/>
              <w:spacing w:line="200" w:lineRule="exact"/>
              <w:jc w:val="center"/>
              <w:rPr>
                <w:noProof/>
                <w:color w:val="auto"/>
              </w:rPr>
            </w:pPr>
          </w:p>
        </w:tc>
      </w:tr>
      <w:tr w:rsidR="00A904CE" w:rsidRPr="00821ECE" w14:paraId="739465AC" w14:textId="77777777" w:rsidTr="00A904CE">
        <w:trPr>
          <w:trHeight w:val="20"/>
        </w:trPr>
        <w:tc>
          <w:tcPr>
            <w:tcW w:w="6600" w:type="dxa"/>
            <w:hideMark/>
          </w:tcPr>
          <w:p w14:paraId="6D084159" w14:textId="77777777" w:rsidR="00A904CE" w:rsidRPr="00821ECE" w:rsidRDefault="00A904CE" w:rsidP="00151C08">
            <w:pPr>
              <w:pStyle w:val="TT"/>
              <w:spacing w:line="200" w:lineRule="exact"/>
              <w:rPr>
                <w:noProof/>
                <w:color w:val="auto"/>
              </w:rPr>
            </w:pPr>
            <w:r w:rsidRPr="00821ECE">
              <w:rPr>
                <w:noProof/>
                <w:color w:val="auto"/>
              </w:rPr>
              <w:t>Arrogant</w:t>
            </w:r>
          </w:p>
        </w:tc>
        <w:tc>
          <w:tcPr>
            <w:tcW w:w="960" w:type="dxa"/>
            <w:hideMark/>
          </w:tcPr>
          <w:p w14:paraId="70BFE43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CA43AE7" w14:textId="77777777" w:rsidR="00A904CE" w:rsidRPr="00821ECE" w:rsidRDefault="00A904CE" w:rsidP="00151C08">
            <w:pPr>
              <w:pStyle w:val="TT"/>
              <w:spacing w:line="200" w:lineRule="exact"/>
              <w:jc w:val="center"/>
              <w:rPr>
                <w:noProof/>
                <w:color w:val="auto"/>
              </w:rPr>
            </w:pPr>
          </w:p>
        </w:tc>
        <w:tc>
          <w:tcPr>
            <w:tcW w:w="1382" w:type="dxa"/>
          </w:tcPr>
          <w:p w14:paraId="137466B2" w14:textId="77777777" w:rsidR="00A904CE" w:rsidRPr="00821ECE" w:rsidRDefault="00A904CE" w:rsidP="00151C08">
            <w:pPr>
              <w:pStyle w:val="TT"/>
              <w:spacing w:line="200" w:lineRule="exact"/>
              <w:jc w:val="center"/>
              <w:rPr>
                <w:noProof/>
                <w:color w:val="auto"/>
              </w:rPr>
            </w:pPr>
          </w:p>
        </w:tc>
      </w:tr>
      <w:tr w:rsidR="00A904CE" w:rsidRPr="00821ECE" w14:paraId="6D49241B" w14:textId="77777777" w:rsidTr="00A904CE">
        <w:trPr>
          <w:trHeight w:val="20"/>
        </w:trPr>
        <w:tc>
          <w:tcPr>
            <w:tcW w:w="6600" w:type="dxa"/>
            <w:hideMark/>
          </w:tcPr>
          <w:p w14:paraId="1F0D5B5E" w14:textId="77777777" w:rsidR="00A904CE" w:rsidRPr="00821ECE" w:rsidRDefault="00A904CE" w:rsidP="00151C08">
            <w:pPr>
              <w:pStyle w:val="TT"/>
              <w:spacing w:line="200" w:lineRule="exact"/>
              <w:rPr>
                <w:noProof/>
                <w:color w:val="auto"/>
              </w:rPr>
            </w:pPr>
            <w:r w:rsidRPr="00821ECE">
              <w:rPr>
                <w:noProof/>
                <w:color w:val="auto"/>
              </w:rPr>
              <w:t>Communal traits</w:t>
            </w:r>
          </w:p>
        </w:tc>
        <w:tc>
          <w:tcPr>
            <w:tcW w:w="960" w:type="dxa"/>
          </w:tcPr>
          <w:p w14:paraId="5E76DD91" w14:textId="77777777" w:rsidR="00A904CE" w:rsidRPr="00821ECE" w:rsidRDefault="00A904CE" w:rsidP="00151C08">
            <w:pPr>
              <w:pStyle w:val="TT"/>
              <w:spacing w:line="200" w:lineRule="exact"/>
              <w:jc w:val="center"/>
              <w:rPr>
                <w:noProof/>
                <w:color w:val="auto"/>
              </w:rPr>
            </w:pPr>
          </w:p>
        </w:tc>
        <w:tc>
          <w:tcPr>
            <w:tcW w:w="1080" w:type="dxa"/>
            <w:hideMark/>
          </w:tcPr>
          <w:p w14:paraId="111EFB4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C9A0F48" w14:textId="77777777" w:rsidR="00A904CE" w:rsidRPr="00821ECE" w:rsidRDefault="00A904CE" w:rsidP="00151C08">
            <w:pPr>
              <w:pStyle w:val="TT"/>
              <w:spacing w:line="200" w:lineRule="exact"/>
              <w:jc w:val="center"/>
              <w:rPr>
                <w:noProof/>
                <w:color w:val="auto"/>
              </w:rPr>
            </w:pPr>
          </w:p>
        </w:tc>
      </w:tr>
      <w:tr w:rsidR="00A904CE" w:rsidRPr="00821ECE" w14:paraId="25B13EA6" w14:textId="77777777" w:rsidTr="00A904CE">
        <w:trPr>
          <w:trHeight w:val="20"/>
        </w:trPr>
        <w:tc>
          <w:tcPr>
            <w:tcW w:w="6600" w:type="dxa"/>
            <w:hideMark/>
          </w:tcPr>
          <w:p w14:paraId="29FB0FD4" w14:textId="77777777" w:rsidR="00A904CE" w:rsidRPr="00821ECE" w:rsidRDefault="00A904CE" w:rsidP="00151C08">
            <w:pPr>
              <w:pStyle w:val="TT"/>
              <w:spacing w:line="200" w:lineRule="exact"/>
              <w:rPr>
                <w:noProof/>
                <w:color w:val="auto"/>
              </w:rPr>
            </w:pPr>
            <w:r w:rsidRPr="00821ECE">
              <w:rPr>
                <w:noProof/>
                <w:color w:val="auto"/>
              </w:rPr>
              <w:t>Conscientiousness</w:t>
            </w:r>
          </w:p>
        </w:tc>
        <w:tc>
          <w:tcPr>
            <w:tcW w:w="960" w:type="dxa"/>
          </w:tcPr>
          <w:p w14:paraId="1F9B00C6" w14:textId="77777777" w:rsidR="00A904CE" w:rsidRPr="00821ECE" w:rsidRDefault="00A904CE" w:rsidP="00151C08">
            <w:pPr>
              <w:pStyle w:val="TT"/>
              <w:spacing w:line="200" w:lineRule="exact"/>
              <w:jc w:val="center"/>
              <w:rPr>
                <w:noProof/>
                <w:color w:val="auto"/>
              </w:rPr>
            </w:pPr>
          </w:p>
        </w:tc>
        <w:tc>
          <w:tcPr>
            <w:tcW w:w="1080" w:type="dxa"/>
            <w:hideMark/>
          </w:tcPr>
          <w:p w14:paraId="18796DB8"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72F1C1" w14:textId="77777777" w:rsidR="00A904CE" w:rsidRPr="00821ECE" w:rsidRDefault="00A904CE" w:rsidP="00151C08">
            <w:pPr>
              <w:pStyle w:val="TT"/>
              <w:spacing w:line="200" w:lineRule="exact"/>
              <w:jc w:val="center"/>
              <w:rPr>
                <w:noProof/>
                <w:color w:val="auto"/>
              </w:rPr>
            </w:pPr>
          </w:p>
        </w:tc>
      </w:tr>
      <w:tr w:rsidR="00A904CE" w:rsidRPr="00821ECE" w14:paraId="2D081D40" w14:textId="77777777" w:rsidTr="00A904CE">
        <w:trPr>
          <w:trHeight w:val="20"/>
        </w:trPr>
        <w:tc>
          <w:tcPr>
            <w:tcW w:w="6600" w:type="dxa"/>
            <w:hideMark/>
          </w:tcPr>
          <w:p w14:paraId="1BBD2F5D" w14:textId="77777777" w:rsidR="00A904CE" w:rsidRPr="00821ECE" w:rsidRDefault="00A904CE" w:rsidP="00151C08">
            <w:pPr>
              <w:pStyle w:val="TT"/>
              <w:spacing w:line="200" w:lineRule="exact"/>
              <w:rPr>
                <w:noProof/>
                <w:color w:val="auto"/>
              </w:rPr>
            </w:pPr>
            <w:r w:rsidRPr="00821ECE">
              <w:rPr>
                <w:noProof/>
                <w:color w:val="auto"/>
              </w:rPr>
              <w:t>Counterproductive work behavior</w:t>
            </w:r>
          </w:p>
        </w:tc>
        <w:tc>
          <w:tcPr>
            <w:tcW w:w="960" w:type="dxa"/>
          </w:tcPr>
          <w:p w14:paraId="43CEBA15" w14:textId="77777777" w:rsidR="00A904CE" w:rsidRPr="00821ECE" w:rsidRDefault="00A904CE" w:rsidP="00151C08">
            <w:pPr>
              <w:pStyle w:val="TT"/>
              <w:spacing w:line="200" w:lineRule="exact"/>
              <w:jc w:val="center"/>
              <w:rPr>
                <w:noProof/>
                <w:color w:val="auto"/>
              </w:rPr>
            </w:pPr>
          </w:p>
        </w:tc>
        <w:tc>
          <w:tcPr>
            <w:tcW w:w="1080" w:type="dxa"/>
          </w:tcPr>
          <w:p w14:paraId="6CC5936A" w14:textId="77777777" w:rsidR="00A904CE" w:rsidRPr="00821ECE" w:rsidRDefault="00A904CE" w:rsidP="00151C08">
            <w:pPr>
              <w:pStyle w:val="TT"/>
              <w:spacing w:line="200" w:lineRule="exact"/>
              <w:jc w:val="center"/>
              <w:rPr>
                <w:noProof/>
                <w:color w:val="auto"/>
              </w:rPr>
            </w:pPr>
          </w:p>
        </w:tc>
        <w:tc>
          <w:tcPr>
            <w:tcW w:w="1382" w:type="dxa"/>
          </w:tcPr>
          <w:p w14:paraId="72B536E6" w14:textId="120D73CE" w:rsidR="00A904CE" w:rsidRPr="00821ECE" w:rsidRDefault="00772E03" w:rsidP="00151C08">
            <w:pPr>
              <w:pStyle w:val="TT"/>
              <w:spacing w:line="200" w:lineRule="exact"/>
              <w:jc w:val="center"/>
              <w:rPr>
                <w:noProof/>
                <w:color w:val="auto"/>
              </w:rPr>
            </w:pPr>
            <w:ins w:id="114" w:author="Emily Grijalva" w:date="2015-10-20T10:41:00Z">
              <w:r w:rsidRPr="00772E03">
                <w:rPr>
                  <w:rFonts w:eastAsia="Arial Unicode MS" w:hint="eastAsia"/>
                </w:rPr>
                <w:t>✓</w:t>
              </w:r>
            </w:ins>
          </w:p>
        </w:tc>
      </w:tr>
      <w:tr w:rsidR="00A904CE" w:rsidRPr="00821ECE" w14:paraId="58418B9E" w14:textId="77777777" w:rsidTr="00A904CE">
        <w:trPr>
          <w:trHeight w:val="20"/>
        </w:trPr>
        <w:tc>
          <w:tcPr>
            <w:tcW w:w="6600" w:type="dxa"/>
            <w:hideMark/>
          </w:tcPr>
          <w:p w14:paraId="2B56F84B" w14:textId="77777777" w:rsidR="00A904CE" w:rsidRPr="00821ECE" w:rsidRDefault="00A904CE" w:rsidP="00151C08">
            <w:pPr>
              <w:pStyle w:val="TT"/>
              <w:spacing w:line="200" w:lineRule="exact"/>
              <w:rPr>
                <w:noProof/>
                <w:color w:val="auto"/>
              </w:rPr>
            </w:pPr>
            <w:r w:rsidRPr="00821ECE">
              <w:rPr>
                <w:noProof/>
                <w:color w:val="auto"/>
              </w:rPr>
              <w:t>Emotional stability</w:t>
            </w:r>
          </w:p>
        </w:tc>
        <w:tc>
          <w:tcPr>
            <w:tcW w:w="960" w:type="dxa"/>
          </w:tcPr>
          <w:p w14:paraId="42801922" w14:textId="77777777" w:rsidR="00A904CE" w:rsidRPr="00821ECE" w:rsidRDefault="00A904CE" w:rsidP="00151C08">
            <w:pPr>
              <w:pStyle w:val="TT"/>
              <w:spacing w:line="200" w:lineRule="exact"/>
              <w:jc w:val="center"/>
              <w:rPr>
                <w:noProof/>
                <w:color w:val="auto"/>
              </w:rPr>
            </w:pPr>
          </w:p>
        </w:tc>
        <w:tc>
          <w:tcPr>
            <w:tcW w:w="1080" w:type="dxa"/>
          </w:tcPr>
          <w:p w14:paraId="4750F68E" w14:textId="77777777" w:rsidR="00A904CE" w:rsidRPr="00821ECE" w:rsidRDefault="00A904CE" w:rsidP="00151C08">
            <w:pPr>
              <w:pStyle w:val="TT"/>
              <w:spacing w:line="200" w:lineRule="exact"/>
              <w:jc w:val="center"/>
              <w:rPr>
                <w:noProof/>
                <w:color w:val="auto"/>
              </w:rPr>
            </w:pPr>
          </w:p>
        </w:tc>
        <w:tc>
          <w:tcPr>
            <w:tcW w:w="1382" w:type="dxa"/>
            <w:hideMark/>
          </w:tcPr>
          <w:p w14:paraId="080F9130"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0EB5EE93" w14:textId="77777777" w:rsidTr="00A904CE">
        <w:trPr>
          <w:trHeight w:val="20"/>
        </w:trPr>
        <w:tc>
          <w:tcPr>
            <w:tcW w:w="6600" w:type="dxa"/>
            <w:hideMark/>
          </w:tcPr>
          <w:p w14:paraId="65961A8B" w14:textId="77777777" w:rsidR="00A904CE" w:rsidRPr="00821ECE" w:rsidRDefault="00A904CE" w:rsidP="00151C08">
            <w:pPr>
              <w:pStyle w:val="TT"/>
              <w:spacing w:line="200" w:lineRule="exact"/>
              <w:rPr>
                <w:noProof/>
                <w:color w:val="auto"/>
              </w:rPr>
            </w:pPr>
            <w:r w:rsidRPr="00821ECE">
              <w:rPr>
                <w:noProof/>
                <w:color w:val="auto"/>
              </w:rPr>
              <w:t>Envy</w:t>
            </w:r>
          </w:p>
        </w:tc>
        <w:tc>
          <w:tcPr>
            <w:tcW w:w="960" w:type="dxa"/>
          </w:tcPr>
          <w:p w14:paraId="4A8520C9" w14:textId="77777777" w:rsidR="00A904CE" w:rsidRPr="00821ECE" w:rsidRDefault="00A904CE" w:rsidP="00151C08">
            <w:pPr>
              <w:pStyle w:val="TT"/>
              <w:spacing w:line="200" w:lineRule="exact"/>
              <w:jc w:val="center"/>
              <w:rPr>
                <w:noProof/>
                <w:color w:val="auto"/>
              </w:rPr>
            </w:pPr>
          </w:p>
        </w:tc>
        <w:tc>
          <w:tcPr>
            <w:tcW w:w="1080" w:type="dxa"/>
          </w:tcPr>
          <w:p w14:paraId="70479423" w14:textId="77777777" w:rsidR="00A904CE" w:rsidRPr="00821ECE" w:rsidRDefault="00A904CE" w:rsidP="00151C08">
            <w:pPr>
              <w:pStyle w:val="TT"/>
              <w:spacing w:line="200" w:lineRule="exact"/>
              <w:jc w:val="center"/>
              <w:rPr>
                <w:noProof/>
                <w:color w:val="auto"/>
              </w:rPr>
            </w:pPr>
          </w:p>
        </w:tc>
        <w:tc>
          <w:tcPr>
            <w:tcW w:w="1382" w:type="dxa"/>
            <w:hideMark/>
          </w:tcPr>
          <w:p w14:paraId="050AE9B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0FCCBA19" w14:textId="77777777" w:rsidTr="00A904CE">
        <w:trPr>
          <w:trHeight w:val="20"/>
        </w:trPr>
        <w:tc>
          <w:tcPr>
            <w:tcW w:w="6600" w:type="dxa"/>
            <w:hideMark/>
          </w:tcPr>
          <w:p w14:paraId="748E3AFE" w14:textId="77777777" w:rsidR="00A904CE" w:rsidRPr="00821ECE" w:rsidRDefault="00A904CE" w:rsidP="00151C08">
            <w:pPr>
              <w:pStyle w:val="TT"/>
              <w:spacing w:line="200" w:lineRule="exact"/>
              <w:rPr>
                <w:noProof/>
                <w:color w:val="auto"/>
              </w:rPr>
            </w:pPr>
            <w:r w:rsidRPr="00821ECE">
              <w:rPr>
                <w:noProof/>
                <w:color w:val="auto"/>
              </w:rPr>
              <w:t>Exaggerates abilities</w:t>
            </w:r>
          </w:p>
        </w:tc>
        <w:tc>
          <w:tcPr>
            <w:tcW w:w="960" w:type="dxa"/>
            <w:hideMark/>
          </w:tcPr>
          <w:p w14:paraId="0F7A07F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78FE1D9" w14:textId="77777777" w:rsidR="00A904CE" w:rsidRPr="00821ECE" w:rsidRDefault="00A904CE" w:rsidP="00151C08">
            <w:pPr>
              <w:pStyle w:val="TT"/>
              <w:spacing w:line="200" w:lineRule="exact"/>
              <w:jc w:val="center"/>
              <w:rPr>
                <w:noProof/>
                <w:color w:val="auto"/>
              </w:rPr>
            </w:pPr>
          </w:p>
        </w:tc>
        <w:tc>
          <w:tcPr>
            <w:tcW w:w="1382" w:type="dxa"/>
          </w:tcPr>
          <w:p w14:paraId="45D8233D" w14:textId="77777777" w:rsidR="00A904CE" w:rsidRPr="00821ECE" w:rsidRDefault="00A904CE" w:rsidP="00151C08">
            <w:pPr>
              <w:pStyle w:val="TT"/>
              <w:spacing w:line="200" w:lineRule="exact"/>
              <w:jc w:val="center"/>
              <w:rPr>
                <w:noProof/>
                <w:color w:val="auto"/>
              </w:rPr>
            </w:pPr>
          </w:p>
        </w:tc>
      </w:tr>
      <w:tr w:rsidR="00A904CE" w:rsidRPr="00821ECE" w14:paraId="13F54BA5" w14:textId="77777777" w:rsidTr="00A904CE">
        <w:trPr>
          <w:trHeight w:val="20"/>
        </w:trPr>
        <w:tc>
          <w:tcPr>
            <w:tcW w:w="6600" w:type="dxa"/>
            <w:hideMark/>
          </w:tcPr>
          <w:p w14:paraId="3C0C09E1" w14:textId="77777777" w:rsidR="00A904CE" w:rsidRPr="00821ECE" w:rsidRDefault="00A904CE" w:rsidP="00151C08">
            <w:pPr>
              <w:pStyle w:val="TT"/>
              <w:spacing w:line="200" w:lineRule="exact"/>
              <w:rPr>
                <w:noProof/>
                <w:color w:val="auto"/>
              </w:rPr>
            </w:pPr>
            <w:r w:rsidRPr="00821ECE">
              <w:rPr>
                <w:noProof/>
                <w:color w:val="auto"/>
              </w:rPr>
              <w:t>Extraversion</w:t>
            </w:r>
          </w:p>
        </w:tc>
        <w:tc>
          <w:tcPr>
            <w:tcW w:w="960" w:type="dxa"/>
            <w:hideMark/>
          </w:tcPr>
          <w:p w14:paraId="34E3CA71"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21DA1264" w14:textId="77777777" w:rsidR="00A904CE" w:rsidRPr="00821ECE" w:rsidRDefault="00A904CE" w:rsidP="00151C08">
            <w:pPr>
              <w:pStyle w:val="TT"/>
              <w:spacing w:line="200" w:lineRule="exact"/>
              <w:jc w:val="center"/>
              <w:rPr>
                <w:noProof/>
                <w:color w:val="auto"/>
              </w:rPr>
            </w:pPr>
          </w:p>
        </w:tc>
        <w:tc>
          <w:tcPr>
            <w:tcW w:w="1382" w:type="dxa"/>
          </w:tcPr>
          <w:p w14:paraId="460048CA" w14:textId="77777777" w:rsidR="00A904CE" w:rsidRPr="00821ECE" w:rsidRDefault="00A904CE" w:rsidP="00151C08">
            <w:pPr>
              <w:pStyle w:val="TT"/>
              <w:spacing w:line="200" w:lineRule="exact"/>
              <w:jc w:val="center"/>
              <w:rPr>
                <w:noProof/>
                <w:color w:val="auto"/>
              </w:rPr>
            </w:pPr>
          </w:p>
        </w:tc>
      </w:tr>
      <w:tr w:rsidR="00A904CE" w:rsidRPr="00821ECE" w14:paraId="090C2C68" w14:textId="77777777" w:rsidTr="00A904CE">
        <w:trPr>
          <w:trHeight w:val="20"/>
        </w:trPr>
        <w:tc>
          <w:tcPr>
            <w:tcW w:w="6600" w:type="dxa"/>
            <w:hideMark/>
          </w:tcPr>
          <w:p w14:paraId="4463BFC0" w14:textId="77777777" w:rsidR="00A904CE" w:rsidRPr="00821ECE" w:rsidRDefault="00A904CE" w:rsidP="00151C08">
            <w:pPr>
              <w:pStyle w:val="TT"/>
              <w:spacing w:line="200" w:lineRule="exact"/>
              <w:ind w:left="140" w:hanging="140"/>
              <w:rPr>
                <w:noProof/>
                <w:color w:val="auto"/>
              </w:rPr>
            </w:pPr>
            <w:r w:rsidRPr="00821ECE">
              <w:rPr>
                <w:noProof/>
                <w:color w:val="auto"/>
              </w:rPr>
              <w:t>Fairness–consistency (i.e., extent to which a subject treats staff consistently and does not play favorites)</w:t>
            </w:r>
          </w:p>
        </w:tc>
        <w:tc>
          <w:tcPr>
            <w:tcW w:w="960" w:type="dxa"/>
          </w:tcPr>
          <w:p w14:paraId="41BFF52D" w14:textId="77777777" w:rsidR="00A904CE" w:rsidRPr="00821ECE" w:rsidRDefault="00A904CE" w:rsidP="00151C08">
            <w:pPr>
              <w:pStyle w:val="TT"/>
              <w:spacing w:line="200" w:lineRule="exact"/>
              <w:jc w:val="center"/>
              <w:rPr>
                <w:noProof/>
                <w:color w:val="auto"/>
              </w:rPr>
            </w:pPr>
          </w:p>
        </w:tc>
        <w:tc>
          <w:tcPr>
            <w:tcW w:w="1080" w:type="dxa"/>
            <w:hideMark/>
          </w:tcPr>
          <w:p w14:paraId="7C2DA3A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7DED0600" w14:textId="77777777" w:rsidR="00A904CE" w:rsidRPr="00821ECE" w:rsidRDefault="00A904CE" w:rsidP="00151C08">
            <w:pPr>
              <w:pStyle w:val="TT"/>
              <w:spacing w:line="200" w:lineRule="exact"/>
              <w:jc w:val="center"/>
              <w:rPr>
                <w:noProof/>
                <w:color w:val="auto"/>
              </w:rPr>
            </w:pPr>
          </w:p>
        </w:tc>
      </w:tr>
      <w:tr w:rsidR="00A904CE" w:rsidRPr="00821ECE" w14:paraId="07F37CC3" w14:textId="77777777" w:rsidTr="00A904CE">
        <w:trPr>
          <w:trHeight w:val="20"/>
        </w:trPr>
        <w:tc>
          <w:tcPr>
            <w:tcW w:w="6600" w:type="dxa"/>
            <w:hideMark/>
          </w:tcPr>
          <w:p w14:paraId="331055BE" w14:textId="77777777" w:rsidR="00A904CE" w:rsidRPr="00821ECE" w:rsidRDefault="00A904CE" w:rsidP="00151C08">
            <w:pPr>
              <w:pStyle w:val="TT"/>
              <w:spacing w:line="200" w:lineRule="exact"/>
              <w:ind w:left="140" w:hanging="140"/>
              <w:rPr>
                <w:noProof/>
                <w:color w:val="auto"/>
              </w:rPr>
            </w:pPr>
            <w:r w:rsidRPr="00821ECE">
              <w:rPr>
                <w:noProof/>
                <w:color w:val="auto"/>
              </w:rPr>
              <w:t>Fairness–decision making (i.e., extent to which a subject is unbiased and impartial in making decisions)</w:t>
            </w:r>
          </w:p>
        </w:tc>
        <w:tc>
          <w:tcPr>
            <w:tcW w:w="960" w:type="dxa"/>
          </w:tcPr>
          <w:p w14:paraId="14B62A33" w14:textId="77777777" w:rsidR="00A904CE" w:rsidRPr="00821ECE" w:rsidRDefault="00A904CE" w:rsidP="00151C08">
            <w:pPr>
              <w:pStyle w:val="TT"/>
              <w:spacing w:line="200" w:lineRule="exact"/>
              <w:jc w:val="center"/>
              <w:rPr>
                <w:noProof/>
                <w:color w:val="auto"/>
              </w:rPr>
            </w:pPr>
          </w:p>
        </w:tc>
        <w:tc>
          <w:tcPr>
            <w:tcW w:w="1080" w:type="dxa"/>
            <w:hideMark/>
          </w:tcPr>
          <w:p w14:paraId="2B7DA7A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E951280" w14:textId="77777777" w:rsidR="00A904CE" w:rsidRPr="00821ECE" w:rsidRDefault="00A904CE" w:rsidP="00151C08">
            <w:pPr>
              <w:pStyle w:val="TT"/>
              <w:spacing w:line="200" w:lineRule="exact"/>
              <w:jc w:val="center"/>
              <w:rPr>
                <w:noProof/>
                <w:color w:val="auto"/>
              </w:rPr>
            </w:pPr>
          </w:p>
        </w:tc>
      </w:tr>
      <w:tr w:rsidR="00A904CE" w:rsidRPr="00821ECE" w14:paraId="34690E7E" w14:textId="77777777" w:rsidTr="00A904CE">
        <w:trPr>
          <w:trHeight w:val="20"/>
        </w:trPr>
        <w:tc>
          <w:tcPr>
            <w:tcW w:w="6600" w:type="dxa"/>
            <w:hideMark/>
          </w:tcPr>
          <w:p w14:paraId="23060A86" w14:textId="77777777" w:rsidR="00A904CE" w:rsidRPr="00821ECE" w:rsidRDefault="00A904CE" w:rsidP="00151C08">
            <w:pPr>
              <w:pStyle w:val="TT"/>
              <w:spacing w:line="200" w:lineRule="exact"/>
              <w:ind w:left="140" w:hanging="140"/>
              <w:rPr>
                <w:noProof/>
                <w:color w:val="auto"/>
              </w:rPr>
            </w:pPr>
            <w:r w:rsidRPr="00821ECE">
              <w:rPr>
                <w:noProof/>
                <w:color w:val="auto"/>
              </w:rPr>
              <w:t>Fairness–empathy (i.e., the extent to which a subject can see things from the perspective of his or hers)</w:t>
            </w:r>
          </w:p>
        </w:tc>
        <w:tc>
          <w:tcPr>
            <w:tcW w:w="960" w:type="dxa"/>
          </w:tcPr>
          <w:p w14:paraId="39CE8DAC" w14:textId="77777777" w:rsidR="00A904CE" w:rsidRPr="00821ECE" w:rsidRDefault="00A904CE" w:rsidP="00151C08">
            <w:pPr>
              <w:pStyle w:val="TT"/>
              <w:spacing w:line="200" w:lineRule="exact"/>
              <w:jc w:val="center"/>
              <w:rPr>
                <w:noProof/>
                <w:color w:val="auto"/>
              </w:rPr>
            </w:pPr>
          </w:p>
        </w:tc>
        <w:tc>
          <w:tcPr>
            <w:tcW w:w="1080" w:type="dxa"/>
            <w:hideMark/>
          </w:tcPr>
          <w:p w14:paraId="441DD4E7"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477D7E74" w14:textId="77777777" w:rsidR="00A904CE" w:rsidRPr="00821ECE" w:rsidRDefault="00A904CE" w:rsidP="00151C08">
            <w:pPr>
              <w:pStyle w:val="TT"/>
              <w:spacing w:line="200" w:lineRule="exact"/>
              <w:jc w:val="center"/>
              <w:rPr>
                <w:noProof/>
                <w:color w:val="auto"/>
              </w:rPr>
            </w:pPr>
          </w:p>
        </w:tc>
      </w:tr>
      <w:tr w:rsidR="00A904CE" w:rsidRPr="00821ECE" w14:paraId="4E56C3E7" w14:textId="77777777" w:rsidTr="00A904CE">
        <w:trPr>
          <w:trHeight w:val="20"/>
        </w:trPr>
        <w:tc>
          <w:tcPr>
            <w:tcW w:w="6600" w:type="dxa"/>
            <w:hideMark/>
          </w:tcPr>
          <w:p w14:paraId="3D5DD642" w14:textId="77777777" w:rsidR="00A904CE" w:rsidRPr="00821ECE" w:rsidRDefault="00A904CE" w:rsidP="00151C08">
            <w:pPr>
              <w:pStyle w:val="TT"/>
              <w:spacing w:line="200" w:lineRule="exact"/>
              <w:ind w:left="140" w:hanging="140"/>
              <w:rPr>
                <w:noProof/>
                <w:color w:val="auto"/>
              </w:rPr>
            </w:pPr>
            <w:r w:rsidRPr="00821ECE">
              <w:rPr>
                <w:noProof/>
                <w:color w:val="auto"/>
              </w:rPr>
              <w:t>Fairness–equality (i.e., extent to which a subject treats employees like equals rather than inferiors)</w:t>
            </w:r>
          </w:p>
        </w:tc>
        <w:tc>
          <w:tcPr>
            <w:tcW w:w="960" w:type="dxa"/>
          </w:tcPr>
          <w:p w14:paraId="53F17DB0" w14:textId="77777777" w:rsidR="00A904CE" w:rsidRPr="00821ECE" w:rsidRDefault="00A904CE" w:rsidP="00151C08">
            <w:pPr>
              <w:pStyle w:val="TT"/>
              <w:spacing w:line="200" w:lineRule="exact"/>
              <w:jc w:val="center"/>
              <w:rPr>
                <w:noProof/>
                <w:color w:val="auto"/>
              </w:rPr>
            </w:pPr>
          </w:p>
        </w:tc>
        <w:tc>
          <w:tcPr>
            <w:tcW w:w="1080" w:type="dxa"/>
            <w:hideMark/>
          </w:tcPr>
          <w:p w14:paraId="726FAF5D"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41A7683D" w14:textId="77777777" w:rsidR="00A904CE" w:rsidRPr="00821ECE" w:rsidRDefault="00A904CE" w:rsidP="00151C08">
            <w:pPr>
              <w:pStyle w:val="TT"/>
              <w:spacing w:line="200" w:lineRule="exact"/>
              <w:jc w:val="center"/>
              <w:rPr>
                <w:noProof/>
                <w:color w:val="auto"/>
              </w:rPr>
            </w:pPr>
          </w:p>
        </w:tc>
      </w:tr>
      <w:tr w:rsidR="00A904CE" w:rsidRPr="00821ECE" w14:paraId="34305B84" w14:textId="77777777" w:rsidTr="00A904CE">
        <w:trPr>
          <w:trHeight w:val="20"/>
        </w:trPr>
        <w:tc>
          <w:tcPr>
            <w:tcW w:w="6600" w:type="dxa"/>
            <w:hideMark/>
          </w:tcPr>
          <w:p w14:paraId="71A6434A" w14:textId="77777777" w:rsidR="00A904CE" w:rsidRPr="00821ECE" w:rsidRDefault="00A904CE" w:rsidP="00151C08">
            <w:pPr>
              <w:pStyle w:val="TT"/>
              <w:spacing w:line="200" w:lineRule="exact"/>
              <w:ind w:left="140" w:hanging="140"/>
              <w:rPr>
                <w:noProof/>
                <w:color w:val="auto"/>
              </w:rPr>
            </w:pPr>
            <w:r w:rsidRPr="00821ECE">
              <w:rPr>
                <w:noProof/>
                <w:color w:val="auto"/>
              </w:rPr>
              <w:t>Fairness–relative (i.e., how fair the subject is relative to other managers within his or her organization)</w:t>
            </w:r>
          </w:p>
        </w:tc>
        <w:tc>
          <w:tcPr>
            <w:tcW w:w="960" w:type="dxa"/>
          </w:tcPr>
          <w:p w14:paraId="12706DF0" w14:textId="77777777" w:rsidR="00A904CE" w:rsidRPr="00821ECE" w:rsidRDefault="00A904CE" w:rsidP="00151C08">
            <w:pPr>
              <w:pStyle w:val="TT"/>
              <w:spacing w:line="200" w:lineRule="exact"/>
              <w:jc w:val="center"/>
              <w:rPr>
                <w:noProof/>
                <w:color w:val="auto"/>
              </w:rPr>
            </w:pPr>
          </w:p>
        </w:tc>
        <w:tc>
          <w:tcPr>
            <w:tcW w:w="1080" w:type="dxa"/>
            <w:hideMark/>
          </w:tcPr>
          <w:p w14:paraId="7E3653F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41463E" w14:textId="77777777" w:rsidR="00A904CE" w:rsidRPr="00821ECE" w:rsidRDefault="00A904CE" w:rsidP="00151C08">
            <w:pPr>
              <w:pStyle w:val="TT"/>
              <w:spacing w:line="200" w:lineRule="exact"/>
              <w:jc w:val="center"/>
              <w:rPr>
                <w:noProof/>
                <w:color w:val="auto"/>
              </w:rPr>
            </w:pPr>
          </w:p>
        </w:tc>
      </w:tr>
      <w:tr w:rsidR="00A904CE" w:rsidRPr="00821ECE" w14:paraId="6D9E7196" w14:textId="77777777" w:rsidTr="00A904CE">
        <w:trPr>
          <w:trHeight w:val="20"/>
        </w:trPr>
        <w:tc>
          <w:tcPr>
            <w:tcW w:w="6600" w:type="dxa"/>
            <w:hideMark/>
          </w:tcPr>
          <w:p w14:paraId="3E33AA20" w14:textId="77777777" w:rsidR="00A904CE" w:rsidRPr="00821ECE" w:rsidRDefault="00A904CE" w:rsidP="00151C08">
            <w:pPr>
              <w:pStyle w:val="TT"/>
              <w:spacing w:line="200" w:lineRule="exact"/>
              <w:ind w:left="140" w:hanging="140"/>
              <w:rPr>
                <w:noProof/>
                <w:color w:val="auto"/>
              </w:rPr>
            </w:pPr>
            <w:r w:rsidRPr="00821ECE">
              <w:rPr>
                <w:noProof/>
                <w:color w:val="auto"/>
              </w:rPr>
              <w:t>Fairness–supportiveness (i.e., extent to which a subject provides substantive, symbolic, and emotional support to employees)</w:t>
            </w:r>
          </w:p>
        </w:tc>
        <w:tc>
          <w:tcPr>
            <w:tcW w:w="960" w:type="dxa"/>
          </w:tcPr>
          <w:p w14:paraId="5F1258ED" w14:textId="77777777" w:rsidR="00A904CE" w:rsidRPr="00821ECE" w:rsidRDefault="00A904CE" w:rsidP="00151C08">
            <w:pPr>
              <w:pStyle w:val="TT"/>
              <w:spacing w:line="200" w:lineRule="exact"/>
              <w:jc w:val="center"/>
              <w:rPr>
                <w:noProof/>
                <w:color w:val="auto"/>
              </w:rPr>
            </w:pPr>
          </w:p>
        </w:tc>
        <w:tc>
          <w:tcPr>
            <w:tcW w:w="1080" w:type="dxa"/>
            <w:hideMark/>
          </w:tcPr>
          <w:p w14:paraId="5DEA6AFD"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176586" w14:textId="77777777" w:rsidR="00A904CE" w:rsidRPr="00821ECE" w:rsidRDefault="00A904CE" w:rsidP="00151C08">
            <w:pPr>
              <w:pStyle w:val="TT"/>
              <w:spacing w:line="200" w:lineRule="exact"/>
              <w:jc w:val="center"/>
              <w:rPr>
                <w:noProof/>
                <w:color w:val="auto"/>
              </w:rPr>
            </w:pPr>
          </w:p>
        </w:tc>
      </w:tr>
      <w:tr w:rsidR="00A904CE" w:rsidRPr="00821ECE" w14:paraId="1C75D395" w14:textId="77777777" w:rsidTr="00A904CE">
        <w:trPr>
          <w:trHeight w:val="20"/>
        </w:trPr>
        <w:tc>
          <w:tcPr>
            <w:tcW w:w="6600" w:type="dxa"/>
            <w:hideMark/>
          </w:tcPr>
          <w:p w14:paraId="72787243" w14:textId="77777777" w:rsidR="00A904CE" w:rsidRPr="00821ECE" w:rsidRDefault="00A904CE" w:rsidP="00151C08">
            <w:pPr>
              <w:pStyle w:val="TT"/>
              <w:spacing w:line="200" w:lineRule="exact"/>
              <w:ind w:left="140" w:hanging="140"/>
              <w:rPr>
                <w:noProof/>
                <w:color w:val="auto"/>
              </w:rPr>
            </w:pPr>
            <w:r w:rsidRPr="00821ECE">
              <w:rPr>
                <w:noProof/>
                <w:color w:val="auto"/>
              </w:rPr>
              <w:t>Fairness–transaction (i.e., extent to which a subject is fair and non-exploitative in resources exchanges with employees)</w:t>
            </w:r>
          </w:p>
        </w:tc>
        <w:tc>
          <w:tcPr>
            <w:tcW w:w="960" w:type="dxa"/>
          </w:tcPr>
          <w:p w14:paraId="11C46E67" w14:textId="77777777" w:rsidR="00A904CE" w:rsidRPr="00821ECE" w:rsidRDefault="00A904CE" w:rsidP="00151C08">
            <w:pPr>
              <w:pStyle w:val="TT"/>
              <w:spacing w:line="200" w:lineRule="exact"/>
              <w:jc w:val="center"/>
              <w:rPr>
                <w:noProof/>
                <w:color w:val="auto"/>
              </w:rPr>
            </w:pPr>
          </w:p>
        </w:tc>
        <w:tc>
          <w:tcPr>
            <w:tcW w:w="1080" w:type="dxa"/>
            <w:hideMark/>
          </w:tcPr>
          <w:p w14:paraId="37CC14D9"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B48A1D9" w14:textId="77777777" w:rsidR="00A904CE" w:rsidRPr="00821ECE" w:rsidRDefault="00A904CE" w:rsidP="00151C08">
            <w:pPr>
              <w:pStyle w:val="TT"/>
              <w:spacing w:line="200" w:lineRule="exact"/>
              <w:jc w:val="center"/>
              <w:rPr>
                <w:noProof/>
                <w:color w:val="auto"/>
              </w:rPr>
            </w:pPr>
          </w:p>
        </w:tc>
      </w:tr>
      <w:tr w:rsidR="00A904CE" w:rsidRPr="00821ECE" w14:paraId="21D7B31B" w14:textId="77777777" w:rsidTr="00A904CE">
        <w:trPr>
          <w:trHeight w:val="20"/>
        </w:trPr>
        <w:tc>
          <w:tcPr>
            <w:tcW w:w="6600" w:type="dxa"/>
            <w:hideMark/>
          </w:tcPr>
          <w:p w14:paraId="6F42B51F" w14:textId="77777777" w:rsidR="00A904CE" w:rsidRPr="00821ECE" w:rsidRDefault="00A904CE" w:rsidP="00151C08">
            <w:pPr>
              <w:pStyle w:val="TT"/>
              <w:spacing w:line="200" w:lineRule="exact"/>
              <w:ind w:left="140" w:hanging="140"/>
              <w:rPr>
                <w:noProof/>
                <w:color w:val="auto"/>
              </w:rPr>
            </w:pPr>
            <w:r w:rsidRPr="00821ECE">
              <w:rPr>
                <w:noProof/>
                <w:color w:val="auto"/>
              </w:rPr>
              <w:t>Fairness–treatment (i.e., extent to which a manager is respectful and sensitive in interactions with staff)</w:t>
            </w:r>
          </w:p>
        </w:tc>
        <w:tc>
          <w:tcPr>
            <w:tcW w:w="960" w:type="dxa"/>
          </w:tcPr>
          <w:p w14:paraId="6D2B56BA" w14:textId="77777777" w:rsidR="00A904CE" w:rsidRPr="00821ECE" w:rsidRDefault="00A904CE" w:rsidP="00151C08">
            <w:pPr>
              <w:pStyle w:val="TT"/>
              <w:spacing w:line="200" w:lineRule="exact"/>
              <w:jc w:val="center"/>
              <w:rPr>
                <w:noProof/>
                <w:color w:val="auto"/>
              </w:rPr>
            </w:pPr>
          </w:p>
        </w:tc>
        <w:tc>
          <w:tcPr>
            <w:tcW w:w="1080" w:type="dxa"/>
            <w:hideMark/>
          </w:tcPr>
          <w:p w14:paraId="32AB102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796DE36" w14:textId="77777777" w:rsidR="00A904CE" w:rsidRPr="00821ECE" w:rsidRDefault="00A904CE" w:rsidP="00151C08">
            <w:pPr>
              <w:pStyle w:val="TT"/>
              <w:spacing w:line="200" w:lineRule="exact"/>
              <w:jc w:val="center"/>
              <w:rPr>
                <w:noProof/>
                <w:color w:val="auto"/>
              </w:rPr>
            </w:pPr>
          </w:p>
        </w:tc>
      </w:tr>
      <w:tr w:rsidR="00A904CE" w:rsidRPr="00821ECE" w14:paraId="63A65C94" w14:textId="77777777" w:rsidTr="00A904CE">
        <w:trPr>
          <w:trHeight w:val="20"/>
        </w:trPr>
        <w:tc>
          <w:tcPr>
            <w:tcW w:w="6600" w:type="dxa"/>
            <w:hideMark/>
          </w:tcPr>
          <w:p w14:paraId="6AFEE574" w14:textId="77777777" w:rsidR="00A904CE" w:rsidRPr="00821ECE" w:rsidRDefault="00A904CE" w:rsidP="00151C08">
            <w:pPr>
              <w:pStyle w:val="TT"/>
              <w:spacing w:line="200" w:lineRule="exact"/>
              <w:ind w:left="140" w:hanging="140"/>
              <w:rPr>
                <w:noProof/>
                <w:color w:val="auto"/>
              </w:rPr>
            </w:pPr>
            <w:r w:rsidRPr="00821ECE">
              <w:rPr>
                <w:noProof/>
                <w:color w:val="auto"/>
              </w:rPr>
              <w:t>Fairness–voice (i.e., the extent to which a subject is open to the advice and feedback of staff)</w:t>
            </w:r>
          </w:p>
        </w:tc>
        <w:tc>
          <w:tcPr>
            <w:tcW w:w="960" w:type="dxa"/>
          </w:tcPr>
          <w:p w14:paraId="4FB57A64" w14:textId="77777777" w:rsidR="00A904CE" w:rsidRPr="00821ECE" w:rsidRDefault="00A904CE" w:rsidP="00151C08">
            <w:pPr>
              <w:pStyle w:val="TT"/>
              <w:spacing w:line="200" w:lineRule="exact"/>
              <w:jc w:val="center"/>
              <w:rPr>
                <w:noProof/>
                <w:color w:val="auto"/>
              </w:rPr>
            </w:pPr>
          </w:p>
        </w:tc>
        <w:tc>
          <w:tcPr>
            <w:tcW w:w="1080" w:type="dxa"/>
            <w:hideMark/>
          </w:tcPr>
          <w:p w14:paraId="002533D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E43371F" w14:textId="77777777" w:rsidR="00A904CE" w:rsidRPr="00821ECE" w:rsidRDefault="00A904CE" w:rsidP="00151C08">
            <w:pPr>
              <w:pStyle w:val="TT"/>
              <w:spacing w:line="200" w:lineRule="exact"/>
              <w:jc w:val="center"/>
              <w:rPr>
                <w:noProof/>
                <w:color w:val="auto"/>
              </w:rPr>
            </w:pPr>
          </w:p>
        </w:tc>
      </w:tr>
      <w:tr w:rsidR="00A904CE" w:rsidRPr="00821ECE" w14:paraId="05388BF5" w14:textId="77777777" w:rsidTr="00A904CE">
        <w:trPr>
          <w:trHeight w:val="20"/>
        </w:trPr>
        <w:tc>
          <w:tcPr>
            <w:tcW w:w="6600" w:type="dxa"/>
            <w:hideMark/>
          </w:tcPr>
          <w:p w14:paraId="003A8A76" w14:textId="77777777" w:rsidR="00A904CE" w:rsidRPr="00821ECE" w:rsidRDefault="00A904CE" w:rsidP="00151C08">
            <w:pPr>
              <w:pStyle w:val="TT"/>
              <w:spacing w:line="200" w:lineRule="exact"/>
              <w:rPr>
                <w:noProof/>
                <w:color w:val="auto"/>
              </w:rPr>
            </w:pPr>
            <w:r w:rsidRPr="00821ECE">
              <w:rPr>
                <w:noProof/>
                <w:color w:val="auto"/>
              </w:rPr>
              <w:t>Funny</w:t>
            </w:r>
          </w:p>
        </w:tc>
        <w:tc>
          <w:tcPr>
            <w:tcW w:w="960" w:type="dxa"/>
          </w:tcPr>
          <w:p w14:paraId="60DE8B89" w14:textId="77777777" w:rsidR="00A904CE" w:rsidRPr="00821ECE" w:rsidRDefault="00A904CE" w:rsidP="00151C08">
            <w:pPr>
              <w:pStyle w:val="TT"/>
              <w:spacing w:line="200" w:lineRule="exact"/>
              <w:jc w:val="center"/>
              <w:rPr>
                <w:noProof/>
                <w:color w:val="auto"/>
              </w:rPr>
            </w:pPr>
          </w:p>
        </w:tc>
        <w:tc>
          <w:tcPr>
            <w:tcW w:w="1080" w:type="dxa"/>
          </w:tcPr>
          <w:p w14:paraId="549BE93A" w14:textId="77777777" w:rsidR="00A904CE" w:rsidRPr="00821ECE" w:rsidRDefault="00A904CE" w:rsidP="00151C08">
            <w:pPr>
              <w:pStyle w:val="TT"/>
              <w:spacing w:line="200" w:lineRule="exact"/>
              <w:jc w:val="center"/>
              <w:rPr>
                <w:noProof/>
                <w:color w:val="auto"/>
              </w:rPr>
            </w:pPr>
          </w:p>
        </w:tc>
        <w:tc>
          <w:tcPr>
            <w:tcW w:w="1382" w:type="dxa"/>
            <w:hideMark/>
          </w:tcPr>
          <w:p w14:paraId="7C4F31D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36A48A04" w14:textId="77777777" w:rsidTr="00A904CE">
        <w:trPr>
          <w:trHeight w:val="20"/>
        </w:trPr>
        <w:tc>
          <w:tcPr>
            <w:tcW w:w="6600" w:type="dxa"/>
            <w:hideMark/>
          </w:tcPr>
          <w:p w14:paraId="655DF0F8" w14:textId="77777777" w:rsidR="00A904CE" w:rsidRPr="00821ECE" w:rsidRDefault="00A904CE" w:rsidP="00151C08">
            <w:pPr>
              <w:pStyle w:val="TT"/>
              <w:spacing w:line="200" w:lineRule="exact"/>
              <w:rPr>
                <w:noProof/>
                <w:color w:val="auto"/>
              </w:rPr>
            </w:pPr>
            <w:r w:rsidRPr="00821ECE">
              <w:rPr>
                <w:noProof/>
                <w:color w:val="auto"/>
              </w:rPr>
              <w:t>General Self-Enhancement Across Categories</w:t>
            </w:r>
          </w:p>
        </w:tc>
        <w:tc>
          <w:tcPr>
            <w:tcW w:w="960" w:type="dxa"/>
          </w:tcPr>
          <w:p w14:paraId="5FF2586C" w14:textId="77777777" w:rsidR="00A904CE" w:rsidRPr="00821ECE" w:rsidRDefault="00A904CE" w:rsidP="00151C08">
            <w:pPr>
              <w:pStyle w:val="TT"/>
              <w:spacing w:line="200" w:lineRule="exact"/>
              <w:jc w:val="center"/>
              <w:rPr>
                <w:noProof/>
                <w:color w:val="auto"/>
              </w:rPr>
            </w:pPr>
          </w:p>
        </w:tc>
        <w:tc>
          <w:tcPr>
            <w:tcW w:w="1080" w:type="dxa"/>
          </w:tcPr>
          <w:p w14:paraId="6F370A83" w14:textId="77777777" w:rsidR="00A904CE" w:rsidRPr="00821ECE" w:rsidRDefault="00A904CE" w:rsidP="00151C08">
            <w:pPr>
              <w:pStyle w:val="TT"/>
              <w:spacing w:line="200" w:lineRule="exact"/>
              <w:jc w:val="center"/>
              <w:rPr>
                <w:noProof/>
                <w:color w:val="auto"/>
              </w:rPr>
            </w:pPr>
          </w:p>
        </w:tc>
        <w:tc>
          <w:tcPr>
            <w:tcW w:w="1382" w:type="dxa"/>
            <w:hideMark/>
          </w:tcPr>
          <w:p w14:paraId="2D9B3748"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78FF3D46" w14:textId="77777777" w:rsidTr="00A904CE">
        <w:trPr>
          <w:trHeight w:val="20"/>
        </w:trPr>
        <w:tc>
          <w:tcPr>
            <w:tcW w:w="6600" w:type="dxa"/>
            <w:hideMark/>
          </w:tcPr>
          <w:p w14:paraId="614F9285" w14:textId="77777777" w:rsidR="00A904CE" w:rsidRPr="00821ECE" w:rsidRDefault="00A904CE" w:rsidP="00151C08">
            <w:pPr>
              <w:pStyle w:val="TT"/>
              <w:spacing w:line="200" w:lineRule="exact"/>
              <w:rPr>
                <w:noProof/>
                <w:color w:val="auto"/>
              </w:rPr>
            </w:pPr>
            <w:r w:rsidRPr="00821ECE">
              <w:rPr>
                <w:noProof/>
                <w:color w:val="auto"/>
              </w:rPr>
              <w:t>Honest</w:t>
            </w:r>
          </w:p>
        </w:tc>
        <w:tc>
          <w:tcPr>
            <w:tcW w:w="960" w:type="dxa"/>
          </w:tcPr>
          <w:p w14:paraId="44B4D4B4" w14:textId="77777777" w:rsidR="00A904CE" w:rsidRPr="00821ECE" w:rsidRDefault="00A904CE" w:rsidP="00151C08">
            <w:pPr>
              <w:pStyle w:val="TT"/>
              <w:spacing w:line="200" w:lineRule="exact"/>
              <w:jc w:val="center"/>
              <w:rPr>
                <w:noProof/>
                <w:color w:val="auto"/>
              </w:rPr>
            </w:pPr>
          </w:p>
        </w:tc>
        <w:tc>
          <w:tcPr>
            <w:tcW w:w="1080" w:type="dxa"/>
            <w:hideMark/>
          </w:tcPr>
          <w:p w14:paraId="6850D5C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0272691" w14:textId="77777777" w:rsidR="00A904CE" w:rsidRPr="00821ECE" w:rsidRDefault="00A904CE" w:rsidP="00151C08">
            <w:pPr>
              <w:pStyle w:val="TT"/>
              <w:spacing w:line="200" w:lineRule="exact"/>
              <w:jc w:val="center"/>
              <w:rPr>
                <w:noProof/>
                <w:color w:val="auto"/>
              </w:rPr>
            </w:pPr>
          </w:p>
        </w:tc>
      </w:tr>
      <w:tr w:rsidR="00A904CE" w:rsidRPr="00821ECE" w14:paraId="442215BB" w14:textId="77777777" w:rsidTr="00A904CE">
        <w:trPr>
          <w:trHeight w:val="20"/>
        </w:trPr>
        <w:tc>
          <w:tcPr>
            <w:tcW w:w="6600" w:type="dxa"/>
            <w:hideMark/>
          </w:tcPr>
          <w:p w14:paraId="72DE93E6" w14:textId="77777777" w:rsidR="00A904CE" w:rsidRPr="00821ECE" w:rsidRDefault="00A904CE" w:rsidP="00151C08">
            <w:pPr>
              <w:pStyle w:val="TT"/>
              <w:spacing w:line="200" w:lineRule="exact"/>
              <w:rPr>
                <w:noProof/>
                <w:color w:val="auto"/>
              </w:rPr>
            </w:pPr>
            <w:r w:rsidRPr="00821ECE">
              <w:rPr>
                <w:noProof/>
                <w:color w:val="auto"/>
              </w:rPr>
              <w:t>Impulsive</w:t>
            </w:r>
          </w:p>
        </w:tc>
        <w:tc>
          <w:tcPr>
            <w:tcW w:w="960" w:type="dxa"/>
            <w:hideMark/>
          </w:tcPr>
          <w:p w14:paraId="5FDCD550"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35F05A85" w14:textId="77777777" w:rsidR="00A904CE" w:rsidRPr="00821ECE" w:rsidRDefault="00A904CE" w:rsidP="00151C08">
            <w:pPr>
              <w:pStyle w:val="TT"/>
              <w:spacing w:line="200" w:lineRule="exact"/>
              <w:jc w:val="center"/>
              <w:rPr>
                <w:noProof/>
                <w:color w:val="auto"/>
              </w:rPr>
            </w:pPr>
          </w:p>
        </w:tc>
        <w:tc>
          <w:tcPr>
            <w:tcW w:w="1382" w:type="dxa"/>
          </w:tcPr>
          <w:p w14:paraId="60CD6ED7" w14:textId="77777777" w:rsidR="00A904CE" w:rsidRPr="00821ECE" w:rsidRDefault="00A904CE" w:rsidP="00151C08">
            <w:pPr>
              <w:pStyle w:val="TT"/>
              <w:spacing w:line="200" w:lineRule="exact"/>
              <w:jc w:val="center"/>
              <w:rPr>
                <w:noProof/>
                <w:color w:val="auto"/>
              </w:rPr>
            </w:pPr>
          </w:p>
        </w:tc>
      </w:tr>
      <w:tr w:rsidR="00A904CE" w:rsidRPr="00821ECE" w14:paraId="50AF1ED4" w14:textId="77777777" w:rsidTr="00A904CE">
        <w:trPr>
          <w:trHeight w:val="20"/>
        </w:trPr>
        <w:tc>
          <w:tcPr>
            <w:tcW w:w="6600" w:type="dxa"/>
            <w:hideMark/>
          </w:tcPr>
          <w:p w14:paraId="6AA888CA" w14:textId="77777777" w:rsidR="00A904CE" w:rsidRPr="00821ECE" w:rsidRDefault="00A904CE" w:rsidP="00151C08">
            <w:pPr>
              <w:pStyle w:val="TT"/>
              <w:spacing w:line="200" w:lineRule="exact"/>
              <w:rPr>
                <w:noProof/>
                <w:color w:val="auto"/>
              </w:rPr>
            </w:pPr>
            <w:r w:rsidRPr="00821ECE">
              <w:rPr>
                <w:noProof/>
                <w:color w:val="auto"/>
              </w:rPr>
              <w:t>Intelligence/academic performance</w:t>
            </w:r>
          </w:p>
        </w:tc>
        <w:tc>
          <w:tcPr>
            <w:tcW w:w="960" w:type="dxa"/>
            <w:hideMark/>
          </w:tcPr>
          <w:p w14:paraId="5E948FC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45C18A4" w14:textId="77777777" w:rsidR="00A904CE" w:rsidRPr="00821ECE" w:rsidRDefault="00A904CE" w:rsidP="00151C08">
            <w:pPr>
              <w:pStyle w:val="TT"/>
              <w:spacing w:line="200" w:lineRule="exact"/>
              <w:jc w:val="center"/>
              <w:rPr>
                <w:noProof/>
                <w:color w:val="auto"/>
              </w:rPr>
            </w:pPr>
          </w:p>
        </w:tc>
        <w:tc>
          <w:tcPr>
            <w:tcW w:w="1382" w:type="dxa"/>
          </w:tcPr>
          <w:p w14:paraId="5C29F529" w14:textId="77777777" w:rsidR="00A904CE" w:rsidRPr="00821ECE" w:rsidRDefault="00A904CE" w:rsidP="00151C08">
            <w:pPr>
              <w:pStyle w:val="TT"/>
              <w:spacing w:line="200" w:lineRule="exact"/>
              <w:jc w:val="center"/>
              <w:rPr>
                <w:noProof/>
                <w:color w:val="auto"/>
              </w:rPr>
            </w:pPr>
          </w:p>
        </w:tc>
      </w:tr>
      <w:tr w:rsidR="00A904CE" w:rsidRPr="00821ECE" w14:paraId="7EBB3C39" w14:textId="77777777" w:rsidTr="00A904CE">
        <w:trPr>
          <w:trHeight w:val="20"/>
        </w:trPr>
        <w:tc>
          <w:tcPr>
            <w:tcW w:w="6600" w:type="dxa"/>
            <w:hideMark/>
          </w:tcPr>
          <w:p w14:paraId="693E8B4C" w14:textId="77777777" w:rsidR="00A904CE" w:rsidRPr="00821ECE" w:rsidRDefault="00A904CE" w:rsidP="00151C08">
            <w:pPr>
              <w:pStyle w:val="TT"/>
              <w:spacing w:line="200" w:lineRule="exact"/>
              <w:rPr>
                <w:noProof/>
                <w:color w:val="auto"/>
              </w:rPr>
            </w:pPr>
            <w:r w:rsidRPr="00821ECE">
              <w:rPr>
                <w:noProof/>
                <w:color w:val="auto"/>
              </w:rPr>
              <w:t>Interpersonal perception</w:t>
            </w:r>
          </w:p>
        </w:tc>
        <w:tc>
          <w:tcPr>
            <w:tcW w:w="960" w:type="dxa"/>
          </w:tcPr>
          <w:p w14:paraId="1F72CC1C" w14:textId="77777777" w:rsidR="00A904CE" w:rsidRPr="00821ECE" w:rsidRDefault="00A904CE" w:rsidP="00151C08">
            <w:pPr>
              <w:pStyle w:val="TT"/>
              <w:spacing w:line="200" w:lineRule="exact"/>
              <w:jc w:val="center"/>
              <w:rPr>
                <w:noProof/>
                <w:color w:val="auto"/>
              </w:rPr>
            </w:pPr>
          </w:p>
        </w:tc>
        <w:tc>
          <w:tcPr>
            <w:tcW w:w="1080" w:type="dxa"/>
          </w:tcPr>
          <w:p w14:paraId="120D1E6C" w14:textId="77777777" w:rsidR="00A904CE" w:rsidRPr="00821ECE" w:rsidRDefault="00A904CE" w:rsidP="00151C08">
            <w:pPr>
              <w:pStyle w:val="TT"/>
              <w:spacing w:line="200" w:lineRule="exact"/>
              <w:jc w:val="center"/>
              <w:rPr>
                <w:noProof/>
                <w:color w:val="auto"/>
              </w:rPr>
            </w:pPr>
          </w:p>
        </w:tc>
        <w:tc>
          <w:tcPr>
            <w:tcW w:w="1382" w:type="dxa"/>
            <w:hideMark/>
          </w:tcPr>
          <w:p w14:paraId="1C54DD51"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474D5689" w14:textId="77777777" w:rsidTr="00A904CE">
        <w:trPr>
          <w:trHeight w:val="20"/>
        </w:trPr>
        <w:tc>
          <w:tcPr>
            <w:tcW w:w="6600" w:type="dxa"/>
            <w:hideMark/>
          </w:tcPr>
          <w:p w14:paraId="700241B4" w14:textId="77777777" w:rsidR="00A904CE" w:rsidRPr="00821ECE" w:rsidRDefault="00A904CE" w:rsidP="00151C08">
            <w:pPr>
              <w:pStyle w:val="TT"/>
              <w:spacing w:line="200" w:lineRule="exact"/>
              <w:rPr>
                <w:noProof/>
                <w:color w:val="auto"/>
              </w:rPr>
            </w:pPr>
            <w:r w:rsidRPr="00821ECE">
              <w:rPr>
                <w:noProof/>
                <w:color w:val="auto"/>
              </w:rPr>
              <w:t>Leadership</w:t>
            </w:r>
          </w:p>
        </w:tc>
        <w:tc>
          <w:tcPr>
            <w:tcW w:w="960" w:type="dxa"/>
            <w:hideMark/>
          </w:tcPr>
          <w:p w14:paraId="219F7EE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7ED4BFD4" w14:textId="77777777" w:rsidR="00A904CE" w:rsidRPr="00821ECE" w:rsidRDefault="00A904CE" w:rsidP="00151C08">
            <w:pPr>
              <w:pStyle w:val="TT"/>
              <w:spacing w:line="200" w:lineRule="exact"/>
              <w:jc w:val="center"/>
              <w:rPr>
                <w:noProof/>
                <w:color w:val="auto"/>
              </w:rPr>
            </w:pPr>
          </w:p>
        </w:tc>
        <w:tc>
          <w:tcPr>
            <w:tcW w:w="1382" w:type="dxa"/>
          </w:tcPr>
          <w:p w14:paraId="42D02CA4" w14:textId="77777777" w:rsidR="00A904CE" w:rsidRPr="00821ECE" w:rsidRDefault="00A904CE" w:rsidP="00151C08">
            <w:pPr>
              <w:pStyle w:val="TT"/>
              <w:spacing w:line="200" w:lineRule="exact"/>
              <w:jc w:val="center"/>
              <w:rPr>
                <w:noProof/>
                <w:color w:val="auto"/>
              </w:rPr>
            </w:pPr>
          </w:p>
        </w:tc>
      </w:tr>
      <w:tr w:rsidR="00A904CE" w:rsidRPr="00821ECE" w14:paraId="34C7AE88" w14:textId="77777777" w:rsidTr="00A904CE">
        <w:trPr>
          <w:trHeight w:val="20"/>
        </w:trPr>
        <w:tc>
          <w:tcPr>
            <w:tcW w:w="6600" w:type="dxa"/>
            <w:hideMark/>
          </w:tcPr>
          <w:p w14:paraId="7CFDA021" w14:textId="77777777" w:rsidR="00A904CE" w:rsidRPr="00821ECE" w:rsidRDefault="00A904CE" w:rsidP="00151C08">
            <w:pPr>
              <w:pStyle w:val="TT"/>
              <w:spacing w:line="200" w:lineRule="exact"/>
              <w:rPr>
                <w:noProof/>
                <w:color w:val="auto"/>
              </w:rPr>
            </w:pPr>
            <w:r w:rsidRPr="00821ECE">
              <w:rPr>
                <w:noProof/>
                <w:color w:val="auto"/>
              </w:rPr>
              <w:t>Likable</w:t>
            </w:r>
          </w:p>
        </w:tc>
        <w:tc>
          <w:tcPr>
            <w:tcW w:w="960" w:type="dxa"/>
          </w:tcPr>
          <w:p w14:paraId="28F51471" w14:textId="77777777" w:rsidR="00A904CE" w:rsidRPr="00821ECE" w:rsidRDefault="00A904CE" w:rsidP="00151C08">
            <w:pPr>
              <w:pStyle w:val="TT"/>
              <w:spacing w:line="200" w:lineRule="exact"/>
              <w:jc w:val="center"/>
              <w:rPr>
                <w:noProof/>
                <w:color w:val="auto"/>
              </w:rPr>
            </w:pPr>
          </w:p>
        </w:tc>
        <w:tc>
          <w:tcPr>
            <w:tcW w:w="1080" w:type="dxa"/>
            <w:hideMark/>
          </w:tcPr>
          <w:p w14:paraId="5D1DEFA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0804AEF" w14:textId="77777777" w:rsidR="00A904CE" w:rsidRPr="00821ECE" w:rsidRDefault="00A904CE" w:rsidP="00151C08">
            <w:pPr>
              <w:pStyle w:val="TT"/>
              <w:spacing w:line="200" w:lineRule="exact"/>
              <w:jc w:val="center"/>
              <w:rPr>
                <w:noProof/>
                <w:color w:val="auto"/>
              </w:rPr>
            </w:pPr>
          </w:p>
        </w:tc>
      </w:tr>
      <w:tr w:rsidR="00A904CE" w:rsidRPr="00821ECE" w14:paraId="4DC691FD" w14:textId="77777777" w:rsidTr="00A904CE">
        <w:trPr>
          <w:trHeight w:val="20"/>
        </w:trPr>
        <w:tc>
          <w:tcPr>
            <w:tcW w:w="6600" w:type="dxa"/>
            <w:hideMark/>
          </w:tcPr>
          <w:p w14:paraId="6B7F6CF9" w14:textId="77777777" w:rsidR="00A904CE" w:rsidRPr="00821ECE" w:rsidRDefault="00A904CE" w:rsidP="00151C08">
            <w:pPr>
              <w:pStyle w:val="TT"/>
              <w:spacing w:line="200" w:lineRule="exact"/>
              <w:rPr>
                <w:noProof/>
                <w:color w:val="auto"/>
              </w:rPr>
            </w:pPr>
            <w:r w:rsidRPr="00821ECE">
              <w:rPr>
                <w:noProof/>
                <w:color w:val="auto"/>
              </w:rPr>
              <w:t>Machiavellianism</w:t>
            </w:r>
          </w:p>
        </w:tc>
        <w:tc>
          <w:tcPr>
            <w:tcW w:w="960" w:type="dxa"/>
            <w:hideMark/>
          </w:tcPr>
          <w:p w14:paraId="128476E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7ED366A4" w14:textId="77777777" w:rsidR="00A904CE" w:rsidRPr="00821ECE" w:rsidRDefault="00A904CE" w:rsidP="00151C08">
            <w:pPr>
              <w:pStyle w:val="TT"/>
              <w:spacing w:line="200" w:lineRule="exact"/>
              <w:jc w:val="center"/>
              <w:rPr>
                <w:noProof/>
                <w:color w:val="auto"/>
              </w:rPr>
            </w:pPr>
          </w:p>
        </w:tc>
        <w:tc>
          <w:tcPr>
            <w:tcW w:w="1382" w:type="dxa"/>
          </w:tcPr>
          <w:p w14:paraId="0F15AE26" w14:textId="77777777" w:rsidR="00A904CE" w:rsidRPr="00821ECE" w:rsidRDefault="00A904CE" w:rsidP="00151C08">
            <w:pPr>
              <w:pStyle w:val="TT"/>
              <w:spacing w:line="200" w:lineRule="exact"/>
              <w:jc w:val="center"/>
              <w:rPr>
                <w:noProof/>
                <w:color w:val="auto"/>
              </w:rPr>
            </w:pPr>
          </w:p>
        </w:tc>
      </w:tr>
      <w:tr w:rsidR="00A904CE" w:rsidRPr="00821ECE" w14:paraId="79AA2E42" w14:textId="77777777" w:rsidTr="00A904CE">
        <w:trPr>
          <w:trHeight w:val="20"/>
        </w:trPr>
        <w:tc>
          <w:tcPr>
            <w:tcW w:w="6600" w:type="dxa"/>
            <w:hideMark/>
          </w:tcPr>
          <w:p w14:paraId="55DB7ADD" w14:textId="77777777" w:rsidR="00A904CE" w:rsidRPr="00821ECE" w:rsidRDefault="00A904CE" w:rsidP="00151C08">
            <w:pPr>
              <w:pStyle w:val="TT"/>
              <w:spacing w:line="200" w:lineRule="exact"/>
              <w:rPr>
                <w:noProof/>
                <w:color w:val="auto"/>
              </w:rPr>
            </w:pPr>
            <w:r w:rsidRPr="00821ECE">
              <w:rPr>
                <w:noProof/>
                <w:color w:val="auto"/>
              </w:rPr>
              <w:t>Openness</w:t>
            </w:r>
          </w:p>
        </w:tc>
        <w:tc>
          <w:tcPr>
            <w:tcW w:w="960" w:type="dxa"/>
            <w:hideMark/>
          </w:tcPr>
          <w:p w14:paraId="600555F6"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47BFAADD" w14:textId="77777777" w:rsidR="00A904CE" w:rsidRPr="00821ECE" w:rsidRDefault="00A904CE" w:rsidP="00151C08">
            <w:pPr>
              <w:pStyle w:val="TT"/>
              <w:spacing w:line="200" w:lineRule="exact"/>
              <w:jc w:val="center"/>
              <w:rPr>
                <w:noProof/>
                <w:color w:val="auto"/>
              </w:rPr>
            </w:pPr>
          </w:p>
        </w:tc>
        <w:tc>
          <w:tcPr>
            <w:tcW w:w="1382" w:type="dxa"/>
          </w:tcPr>
          <w:p w14:paraId="1F0ABABA" w14:textId="77777777" w:rsidR="00A904CE" w:rsidRPr="00821ECE" w:rsidRDefault="00A904CE" w:rsidP="00151C08">
            <w:pPr>
              <w:pStyle w:val="TT"/>
              <w:spacing w:line="200" w:lineRule="exact"/>
              <w:jc w:val="center"/>
              <w:rPr>
                <w:noProof/>
                <w:color w:val="auto"/>
              </w:rPr>
            </w:pPr>
          </w:p>
        </w:tc>
      </w:tr>
      <w:tr w:rsidR="00A904CE" w:rsidRPr="00821ECE" w14:paraId="79AB86CE" w14:textId="77777777" w:rsidTr="00A904CE">
        <w:trPr>
          <w:trHeight w:val="20"/>
        </w:trPr>
        <w:tc>
          <w:tcPr>
            <w:tcW w:w="6600" w:type="dxa"/>
            <w:hideMark/>
          </w:tcPr>
          <w:p w14:paraId="10BD9F21" w14:textId="77777777" w:rsidR="00A904CE" w:rsidRPr="00821ECE" w:rsidRDefault="00A904CE" w:rsidP="00151C08">
            <w:pPr>
              <w:pStyle w:val="TT"/>
              <w:spacing w:line="200" w:lineRule="exact"/>
              <w:rPr>
                <w:noProof/>
                <w:color w:val="auto"/>
              </w:rPr>
            </w:pPr>
            <w:r w:rsidRPr="00821ECE">
              <w:rPr>
                <w:noProof/>
                <w:color w:val="auto"/>
              </w:rPr>
              <w:t>Power-oriented</w:t>
            </w:r>
          </w:p>
        </w:tc>
        <w:tc>
          <w:tcPr>
            <w:tcW w:w="960" w:type="dxa"/>
            <w:hideMark/>
          </w:tcPr>
          <w:p w14:paraId="558E5FE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202BDA5" w14:textId="77777777" w:rsidR="00A904CE" w:rsidRPr="00821ECE" w:rsidRDefault="00A904CE" w:rsidP="00151C08">
            <w:pPr>
              <w:pStyle w:val="TT"/>
              <w:spacing w:line="200" w:lineRule="exact"/>
              <w:jc w:val="center"/>
              <w:rPr>
                <w:noProof/>
                <w:color w:val="auto"/>
              </w:rPr>
            </w:pPr>
          </w:p>
        </w:tc>
        <w:tc>
          <w:tcPr>
            <w:tcW w:w="1382" w:type="dxa"/>
          </w:tcPr>
          <w:p w14:paraId="4E3245C5" w14:textId="77777777" w:rsidR="00A904CE" w:rsidRPr="00821ECE" w:rsidRDefault="00A904CE" w:rsidP="00151C08">
            <w:pPr>
              <w:pStyle w:val="TT"/>
              <w:spacing w:line="200" w:lineRule="exact"/>
              <w:jc w:val="center"/>
              <w:rPr>
                <w:noProof/>
                <w:color w:val="auto"/>
              </w:rPr>
            </w:pPr>
          </w:p>
        </w:tc>
      </w:tr>
      <w:tr w:rsidR="00A904CE" w:rsidRPr="00821ECE" w14:paraId="490BDA84" w14:textId="77777777" w:rsidTr="00A904CE">
        <w:trPr>
          <w:trHeight w:val="20"/>
        </w:trPr>
        <w:tc>
          <w:tcPr>
            <w:tcW w:w="6600" w:type="dxa"/>
            <w:hideMark/>
          </w:tcPr>
          <w:p w14:paraId="445F90C9" w14:textId="77777777" w:rsidR="00A904CE" w:rsidRPr="00821ECE" w:rsidRDefault="00A904CE" w:rsidP="00151C08">
            <w:pPr>
              <w:pStyle w:val="TT"/>
              <w:spacing w:line="200" w:lineRule="exact"/>
              <w:rPr>
                <w:noProof/>
                <w:color w:val="auto"/>
              </w:rPr>
            </w:pPr>
            <w:r w:rsidRPr="00821ECE">
              <w:rPr>
                <w:noProof/>
                <w:color w:val="auto"/>
              </w:rPr>
              <w:t>Physically attractive</w:t>
            </w:r>
          </w:p>
        </w:tc>
        <w:tc>
          <w:tcPr>
            <w:tcW w:w="960" w:type="dxa"/>
            <w:hideMark/>
          </w:tcPr>
          <w:p w14:paraId="214243EA"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6343A22" w14:textId="77777777" w:rsidR="00A904CE" w:rsidRPr="00821ECE" w:rsidRDefault="00A904CE" w:rsidP="00151C08">
            <w:pPr>
              <w:pStyle w:val="TT"/>
              <w:spacing w:line="200" w:lineRule="exact"/>
              <w:jc w:val="center"/>
              <w:rPr>
                <w:noProof/>
                <w:color w:val="auto"/>
              </w:rPr>
            </w:pPr>
          </w:p>
        </w:tc>
        <w:tc>
          <w:tcPr>
            <w:tcW w:w="1382" w:type="dxa"/>
          </w:tcPr>
          <w:p w14:paraId="1CA6E0D4" w14:textId="77777777" w:rsidR="00A904CE" w:rsidRPr="00821ECE" w:rsidRDefault="00A904CE" w:rsidP="00151C08">
            <w:pPr>
              <w:pStyle w:val="TT"/>
              <w:spacing w:line="200" w:lineRule="exact"/>
              <w:jc w:val="center"/>
              <w:rPr>
                <w:noProof/>
                <w:color w:val="auto"/>
              </w:rPr>
            </w:pPr>
          </w:p>
        </w:tc>
      </w:tr>
      <w:tr w:rsidR="00A904CE" w:rsidRPr="00821ECE" w14:paraId="76BCF820" w14:textId="77777777" w:rsidTr="00A904CE">
        <w:trPr>
          <w:trHeight w:val="20"/>
        </w:trPr>
        <w:tc>
          <w:tcPr>
            <w:tcW w:w="6600" w:type="dxa"/>
            <w:hideMark/>
          </w:tcPr>
          <w:p w14:paraId="66CAC7F4" w14:textId="77777777" w:rsidR="00A904CE" w:rsidRPr="00821ECE" w:rsidRDefault="00A904CE" w:rsidP="00151C08">
            <w:pPr>
              <w:pStyle w:val="TT"/>
              <w:spacing w:line="200" w:lineRule="exact"/>
              <w:rPr>
                <w:noProof/>
                <w:color w:val="auto"/>
              </w:rPr>
            </w:pPr>
            <w:r w:rsidRPr="00821ECE">
              <w:rPr>
                <w:noProof/>
                <w:color w:val="auto"/>
              </w:rPr>
              <w:t>Psychopathy</w:t>
            </w:r>
          </w:p>
        </w:tc>
        <w:tc>
          <w:tcPr>
            <w:tcW w:w="960" w:type="dxa"/>
            <w:hideMark/>
          </w:tcPr>
          <w:p w14:paraId="0C65B8D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35715B89" w14:textId="77777777" w:rsidR="00A904CE" w:rsidRPr="00821ECE" w:rsidRDefault="00A904CE" w:rsidP="00151C08">
            <w:pPr>
              <w:pStyle w:val="TT"/>
              <w:spacing w:line="200" w:lineRule="exact"/>
              <w:jc w:val="center"/>
              <w:rPr>
                <w:noProof/>
                <w:color w:val="auto"/>
              </w:rPr>
            </w:pPr>
          </w:p>
        </w:tc>
        <w:tc>
          <w:tcPr>
            <w:tcW w:w="1382" w:type="dxa"/>
          </w:tcPr>
          <w:p w14:paraId="58D17687" w14:textId="77777777" w:rsidR="00A904CE" w:rsidRPr="00821ECE" w:rsidRDefault="00A904CE" w:rsidP="00151C08">
            <w:pPr>
              <w:pStyle w:val="TT"/>
              <w:spacing w:line="200" w:lineRule="exact"/>
              <w:jc w:val="center"/>
              <w:rPr>
                <w:noProof/>
                <w:color w:val="auto"/>
              </w:rPr>
            </w:pPr>
          </w:p>
        </w:tc>
      </w:tr>
      <w:tr w:rsidR="00A904CE" w:rsidRPr="00821ECE" w14:paraId="503913C2" w14:textId="77777777" w:rsidTr="00A904CE">
        <w:trPr>
          <w:trHeight w:val="20"/>
        </w:trPr>
        <w:tc>
          <w:tcPr>
            <w:tcW w:w="6600" w:type="dxa"/>
            <w:hideMark/>
          </w:tcPr>
          <w:p w14:paraId="4A87D0B8" w14:textId="77777777" w:rsidR="00A904CE" w:rsidRPr="00821ECE" w:rsidRDefault="00A904CE" w:rsidP="00151C08">
            <w:pPr>
              <w:pStyle w:val="TT"/>
              <w:spacing w:line="200" w:lineRule="exact"/>
              <w:rPr>
                <w:noProof/>
                <w:color w:val="auto"/>
              </w:rPr>
            </w:pPr>
            <w:r w:rsidRPr="00821ECE">
              <w:rPr>
                <w:noProof/>
                <w:color w:val="auto"/>
              </w:rPr>
              <w:t>Reliable</w:t>
            </w:r>
          </w:p>
        </w:tc>
        <w:tc>
          <w:tcPr>
            <w:tcW w:w="960" w:type="dxa"/>
          </w:tcPr>
          <w:p w14:paraId="575F0EAA" w14:textId="77777777" w:rsidR="00A904CE" w:rsidRPr="00821ECE" w:rsidRDefault="00A904CE" w:rsidP="00151C08">
            <w:pPr>
              <w:pStyle w:val="TT"/>
              <w:spacing w:line="200" w:lineRule="exact"/>
              <w:jc w:val="center"/>
              <w:rPr>
                <w:noProof/>
                <w:color w:val="auto"/>
              </w:rPr>
            </w:pPr>
          </w:p>
        </w:tc>
        <w:tc>
          <w:tcPr>
            <w:tcW w:w="1080" w:type="dxa"/>
            <w:hideMark/>
          </w:tcPr>
          <w:p w14:paraId="74C2783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38A6B09" w14:textId="77777777" w:rsidR="00A904CE" w:rsidRPr="00821ECE" w:rsidRDefault="00A904CE" w:rsidP="00151C08">
            <w:pPr>
              <w:pStyle w:val="TT"/>
              <w:spacing w:line="200" w:lineRule="exact"/>
              <w:jc w:val="center"/>
              <w:rPr>
                <w:noProof/>
                <w:color w:val="auto"/>
              </w:rPr>
            </w:pPr>
          </w:p>
        </w:tc>
      </w:tr>
      <w:tr w:rsidR="00A904CE" w:rsidRPr="00821ECE" w14:paraId="2F55C89D" w14:textId="77777777" w:rsidTr="00A904CE">
        <w:trPr>
          <w:trHeight w:val="20"/>
        </w:trPr>
        <w:tc>
          <w:tcPr>
            <w:tcW w:w="6600" w:type="dxa"/>
            <w:hideMark/>
          </w:tcPr>
          <w:p w14:paraId="38B7CB00" w14:textId="77777777" w:rsidR="00A904CE" w:rsidRPr="00821ECE" w:rsidRDefault="00A904CE" w:rsidP="00151C08">
            <w:pPr>
              <w:pStyle w:val="TT"/>
              <w:spacing w:line="200" w:lineRule="exact"/>
              <w:rPr>
                <w:noProof/>
                <w:color w:val="auto"/>
              </w:rPr>
            </w:pPr>
            <w:r w:rsidRPr="00821ECE">
              <w:rPr>
                <w:noProof/>
                <w:color w:val="auto"/>
              </w:rPr>
              <w:t>Task performance</w:t>
            </w:r>
          </w:p>
        </w:tc>
        <w:tc>
          <w:tcPr>
            <w:tcW w:w="960" w:type="dxa"/>
            <w:hideMark/>
          </w:tcPr>
          <w:p w14:paraId="7DF38A7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3135A9D" w14:textId="77777777" w:rsidR="00A904CE" w:rsidRPr="00821ECE" w:rsidRDefault="00A904CE" w:rsidP="00151C08">
            <w:pPr>
              <w:pStyle w:val="TT"/>
              <w:spacing w:line="200" w:lineRule="exact"/>
              <w:jc w:val="center"/>
              <w:rPr>
                <w:noProof/>
                <w:color w:val="auto"/>
              </w:rPr>
            </w:pPr>
          </w:p>
        </w:tc>
        <w:tc>
          <w:tcPr>
            <w:tcW w:w="1382" w:type="dxa"/>
          </w:tcPr>
          <w:p w14:paraId="1887DDD4" w14:textId="77777777" w:rsidR="00A904CE" w:rsidRPr="00821ECE" w:rsidRDefault="00A904CE" w:rsidP="00151C08">
            <w:pPr>
              <w:pStyle w:val="TT"/>
              <w:spacing w:line="200" w:lineRule="exact"/>
              <w:jc w:val="center"/>
              <w:rPr>
                <w:noProof/>
                <w:color w:val="auto"/>
              </w:rPr>
            </w:pPr>
          </w:p>
        </w:tc>
      </w:tr>
      <w:tr w:rsidR="00A904CE" w:rsidRPr="00821ECE" w14:paraId="7C51B90B" w14:textId="77777777" w:rsidTr="00A904CE">
        <w:trPr>
          <w:trHeight w:val="20"/>
        </w:trPr>
        <w:tc>
          <w:tcPr>
            <w:tcW w:w="6600" w:type="dxa"/>
            <w:hideMark/>
          </w:tcPr>
          <w:p w14:paraId="08FDFB2A" w14:textId="77777777" w:rsidR="00A904CE" w:rsidRPr="00821ECE" w:rsidRDefault="00A904CE" w:rsidP="00151C08">
            <w:pPr>
              <w:pStyle w:val="TT"/>
              <w:spacing w:line="200" w:lineRule="exact"/>
              <w:rPr>
                <w:noProof/>
                <w:color w:val="auto"/>
              </w:rPr>
            </w:pPr>
            <w:r w:rsidRPr="00821ECE">
              <w:rPr>
                <w:noProof/>
                <w:color w:val="auto"/>
              </w:rPr>
              <w:t>Well-being</w:t>
            </w:r>
          </w:p>
        </w:tc>
        <w:tc>
          <w:tcPr>
            <w:tcW w:w="960" w:type="dxa"/>
          </w:tcPr>
          <w:p w14:paraId="129942B7" w14:textId="77777777" w:rsidR="00A904CE" w:rsidRPr="00821ECE" w:rsidRDefault="00A904CE" w:rsidP="00151C08">
            <w:pPr>
              <w:pStyle w:val="TT"/>
              <w:spacing w:line="200" w:lineRule="exact"/>
              <w:jc w:val="center"/>
              <w:rPr>
                <w:noProof/>
                <w:color w:val="auto"/>
              </w:rPr>
            </w:pPr>
          </w:p>
        </w:tc>
        <w:tc>
          <w:tcPr>
            <w:tcW w:w="1080" w:type="dxa"/>
          </w:tcPr>
          <w:p w14:paraId="1CA132C3" w14:textId="77777777" w:rsidR="00A904CE" w:rsidRPr="00821ECE" w:rsidRDefault="00A904CE" w:rsidP="00151C08">
            <w:pPr>
              <w:pStyle w:val="TT"/>
              <w:spacing w:line="200" w:lineRule="exact"/>
              <w:jc w:val="center"/>
              <w:rPr>
                <w:noProof/>
                <w:color w:val="auto"/>
              </w:rPr>
            </w:pPr>
          </w:p>
        </w:tc>
        <w:tc>
          <w:tcPr>
            <w:tcW w:w="1382" w:type="dxa"/>
            <w:hideMark/>
          </w:tcPr>
          <w:p w14:paraId="6F2512D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bl>
    <w:p w14:paraId="6634D880" w14:textId="77777777" w:rsidR="00A904CE" w:rsidRDefault="00A904CE" w:rsidP="00A904CE">
      <w:pPr>
        <w:pStyle w:val="H2"/>
        <w:spacing w:before="0" w:after="0" w:line="240" w:lineRule="auto"/>
        <w:rPr>
          <w:noProof/>
          <w:color w:val="auto"/>
        </w:rPr>
      </w:pPr>
    </w:p>
    <w:p w14:paraId="146289EF" w14:textId="77777777" w:rsidR="00A904CE" w:rsidRDefault="00A904CE" w:rsidP="00821ECE">
      <w:pPr>
        <w:pStyle w:val="H2"/>
        <w:spacing w:line="240" w:lineRule="auto"/>
        <w:rPr>
          <w:noProof/>
          <w:color w:val="auto"/>
        </w:rPr>
        <w:sectPr w:rsidR="00A904CE" w:rsidSect="00A904CE">
          <w:type w:val="continuous"/>
          <w:pgSz w:w="12242" w:h="15842" w:code="177"/>
          <w:pgMar w:top="840" w:right="960" w:bottom="960" w:left="1260" w:header="780" w:footer="1008" w:gutter="0"/>
          <w:pgNumType w:start="1"/>
          <w:cols w:space="360"/>
          <w:titlePg/>
          <w:docGrid w:linePitch="360"/>
        </w:sectPr>
      </w:pPr>
    </w:p>
    <w:p w14:paraId="23524ABA" w14:textId="77777777" w:rsidR="00631A09" w:rsidRPr="00221656" w:rsidRDefault="00631A09" w:rsidP="00A904CE">
      <w:pPr>
        <w:pStyle w:val="H2"/>
        <w:spacing w:before="0" w:line="240" w:lineRule="auto"/>
        <w:rPr>
          <w:noProof/>
          <w:color w:val="auto"/>
          <w:spacing w:val="4"/>
        </w:rPr>
      </w:pPr>
      <w:r w:rsidRPr="00221656">
        <w:rPr>
          <w:noProof/>
          <w:color w:val="auto"/>
          <w:spacing w:val="4"/>
        </w:rPr>
        <w:lastRenderedPageBreak/>
        <w:t>Coding of Primary Studies</w:t>
      </w:r>
    </w:p>
    <w:p w14:paraId="27097E30" w14:textId="77777777" w:rsidR="00631A09" w:rsidRPr="00151C08" w:rsidRDefault="00631A09" w:rsidP="00821ECE">
      <w:pPr>
        <w:pStyle w:val="TEXT"/>
        <w:spacing w:line="240" w:lineRule="auto"/>
        <w:rPr>
          <w:noProof/>
          <w:color w:val="auto"/>
        </w:rPr>
      </w:pPr>
      <w:r w:rsidRPr="00151C08">
        <w:rPr>
          <w:noProof/>
          <w:color w:val="auto"/>
        </w:rPr>
        <w:t xml:space="preserve">All effect sizes were coded so that positive scores indicate self-enhancement and negative scores indicate self-effacement. Studies were coded for sample size, the demographic makeup of the sample, publication type (i.e., published paper vs. unpublished paper), the source of self-enhancement ratings (i.e., observer report vs. objective measures), type of sample (i.e., students vs. non-students), and type of self-enhancement index (i.e., regression residual vs. difference score). Furthermore, we coded the length of raters’ relationships with the focal participant using three categories: (a) </w:t>
      </w:r>
      <w:r w:rsidRPr="00151C08">
        <w:rPr>
          <w:i/>
          <w:iCs/>
          <w:noProof/>
          <w:color w:val="auto"/>
        </w:rPr>
        <w:t>zero acquaintance</w:t>
      </w:r>
      <w:r w:rsidRPr="00151C08">
        <w:rPr>
          <w:noProof/>
          <w:color w:val="auto"/>
        </w:rPr>
        <w:t xml:space="preserve">—the rater and target were strangers who had not interacted (e.g., participants’ personalities were rated by strangers based on their Facebook profiles, </w:t>
      </w:r>
      <w:r w:rsidRPr="00151C08">
        <w:rPr>
          <w:noProof/>
          <w:color w:val="auto"/>
          <w:bdr w:val="none" w:sz="0" w:space="0" w:color="auto" w:frame="1"/>
        </w:rPr>
        <w:t>Carlson, Naumann, &amp; Vazire, 2011</w:t>
      </w:r>
      <w:r w:rsidRPr="00151C08">
        <w:rPr>
          <w:noProof/>
          <w:color w:val="auto"/>
        </w:rPr>
        <w:t xml:space="preserve">; participants’ physical attractiveness was rated by strangers </w:t>
      </w:r>
      <w:r w:rsidRPr="00151C08">
        <w:rPr>
          <w:noProof/>
          <w:color w:val="auto"/>
        </w:rPr>
        <w:lastRenderedPageBreak/>
        <w:t xml:space="preserve">based on photographs, </w:t>
      </w:r>
      <w:r w:rsidRPr="00151C08">
        <w:rPr>
          <w:noProof/>
          <w:color w:val="auto"/>
          <w:bdr w:val="none" w:sz="0" w:space="0" w:color="auto" w:frame="1"/>
        </w:rPr>
        <w:t>Gabriel et al., 1994</w:t>
      </w:r>
      <w:r w:rsidRPr="00151C08">
        <w:rPr>
          <w:noProof/>
          <w:color w:val="auto"/>
        </w:rPr>
        <w:t xml:space="preserve">), (b) </w:t>
      </w:r>
      <w:r w:rsidRPr="00151C08">
        <w:rPr>
          <w:i/>
          <w:iCs/>
          <w:noProof/>
          <w:color w:val="auto"/>
        </w:rPr>
        <w:t>short acquaintance</w:t>
      </w:r>
      <w:r w:rsidRPr="00151C08">
        <w:rPr>
          <w:noProof/>
          <w:color w:val="auto"/>
        </w:rPr>
        <w:t xml:space="preserve">—when the rater and participant had interacted, but known each other for less than 1 week (e.g., without prior interaction, individuals participated in a leaderless group discussion exercise and then rated each group member’s task performance, </w:t>
      </w:r>
      <w:r w:rsidRPr="00151C08">
        <w:rPr>
          <w:noProof/>
          <w:color w:val="auto"/>
          <w:bdr w:val="none" w:sz="0" w:space="0" w:color="auto" w:frame="1"/>
        </w:rPr>
        <w:t>Robins &amp; Beer, 2001</w:t>
      </w:r>
      <w:r w:rsidRPr="00151C08">
        <w:rPr>
          <w:noProof/>
          <w:color w:val="auto"/>
        </w:rPr>
        <w:t>; without prior interaction, pairs of participants talked for 5 min</w:t>
      </w:r>
      <w:proofErr w:type="spellStart"/>
      <w:ins w:id="115" w:author="Emily Grijalva" w:date="2015-10-19T17:38:00Z">
        <w:r w:rsidR="00887B42">
          <w:t>utes</w:t>
        </w:r>
      </w:ins>
      <w:proofErr w:type="spellEnd"/>
      <w:r w:rsidRPr="00151C08">
        <w:rPr>
          <w:noProof/>
          <w:color w:val="auto"/>
        </w:rPr>
        <w:t xml:space="preserve"> and then rated their partner’s personality, </w:t>
      </w:r>
      <w:r w:rsidRPr="00151C08">
        <w:rPr>
          <w:noProof/>
          <w:color w:val="auto"/>
          <w:bdr w:val="none" w:sz="0" w:space="0" w:color="auto" w:frame="1"/>
        </w:rPr>
        <w:t>Carlson, Vazire, &amp; Oltmanns, 2011</w:t>
      </w:r>
      <w:r w:rsidRPr="00151C08">
        <w:rPr>
          <w:noProof/>
          <w:color w:val="auto"/>
        </w:rPr>
        <w:t xml:space="preserve">), and (c) </w:t>
      </w:r>
      <w:r w:rsidRPr="00151C08">
        <w:rPr>
          <w:i/>
          <w:iCs/>
          <w:noProof/>
          <w:color w:val="auto"/>
        </w:rPr>
        <w:t>long acquaintance</w:t>
      </w:r>
      <w:r w:rsidRPr="00151C08">
        <w:rPr>
          <w:noProof/>
          <w:color w:val="auto"/>
        </w:rPr>
        <w:t xml:space="preserve">—when the rater and participant had known each other longer than 1 week (e.g., friend, family member, and coworker ratings). If an observer rater was nominated by a participant, then we assumed that person was a friend, family member, or coworker and thus in the long acquaintance category. In addition, we coded whether each potentially self-enhanced construct was an indicator of agency, communion, or neither (the neither category was </w:t>
      </w:r>
      <w:r w:rsidRPr="00151C08">
        <w:rPr>
          <w:noProof/>
          <w:color w:val="auto"/>
        </w:rPr>
        <w:lastRenderedPageBreak/>
        <w:t xml:space="preserve">chosen if it was decided that the construct was neither consistent with agency nor communion, or if it was an indeterminate combination of the two). Our coding decisions were based on the definitions of agency and communion provided by </w:t>
      </w:r>
      <w:r w:rsidRPr="00151C08">
        <w:rPr>
          <w:noProof/>
          <w:color w:val="auto"/>
          <w:bdr w:val="none" w:sz="0" w:space="0" w:color="auto" w:frame="1"/>
        </w:rPr>
        <w:t>Wiggins (1991)</w:t>
      </w:r>
      <w:r w:rsidRPr="00151C08">
        <w:rPr>
          <w:noProof/>
          <w:color w:val="auto"/>
        </w:rPr>
        <w:t xml:space="preserve">—which can be found in our introduction. For a summary of the agency/communion/neither categorization by construct, see </w:t>
      </w:r>
      <w:r w:rsidRPr="00151C08">
        <w:rPr>
          <w:noProof/>
          <w:color w:val="auto"/>
          <w:bdr w:val="none" w:sz="0" w:space="0" w:color="auto" w:frame="1"/>
        </w:rPr>
        <w:t>Table 1</w:t>
      </w:r>
      <w:r w:rsidRPr="00151C08">
        <w:rPr>
          <w:noProof/>
          <w:color w:val="auto"/>
        </w:rPr>
        <w:t xml:space="preserve">. Agreement between the first and second authors on the coded effect sizes were as follows: publication type (100%), type of self-enhancement ratings (100%), type of sample (100%), length of relationship (95%), agency/communion (93%), and type of self-enhancement index (100%). Divergent ratings were discussed until agreement was reached. The main codes and input values for all of the effect sizes included in the meta-analysis can be found in the online </w:t>
      </w:r>
      <w:r w:rsidRPr="00151C08">
        <w:rPr>
          <w:noProof/>
          <w:color w:val="auto"/>
          <w:bdr w:val="none" w:sz="0" w:space="0" w:color="auto" w:frame="1"/>
        </w:rPr>
        <w:t>appendix</w:t>
      </w:r>
      <w:r w:rsidRPr="00151C08">
        <w:rPr>
          <w:noProof/>
          <w:color w:val="auto"/>
        </w:rPr>
        <w:t>.</w:t>
      </w:r>
    </w:p>
    <w:p w14:paraId="323ACF41" w14:textId="77777777" w:rsidR="00631A09" w:rsidRPr="00221656" w:rsidRDefault="00631A09" w:rsidP="00221656">
      <w:pPr>
        <w:pStyle w:val="H2"/>
        <w:spacing w:line="240" w:lineRule="auto"/>
        <w:rPr>
          <w:noProof/>
          <w:color w:val="auto"/>
          <w:spacing w:val="4"/>
        </w:rPr>
      </w:pPr>
      <w:r w:rsidRPr="00221656">
        <w:rPr>
          <w:noProof/>
          <w:color w:val="auto"/>
          <w:spacing w:val="4"/>
        </w:rPr>
        <w:t>Analysis</w:t>
      </w:r>
    </w:p>
    <w:p w14:paraId="152DC5F6" w14:textId="77777777" w:rsidR="00631A09" w:rsidRPr="00151C08" w:rsidRDefault="00631A09" w:rsidP="00821ECE">
      <w:pPr>
        <w:pStyle w:val="TEXT"/>
        <w:spacing w:line="240" w:lineRule="auto"/>
        <w:rPr>
          <w:noProof/>
          <w:color w:val="auto"/>
        </w:rPr>
      </w:pPr>
      <w:r w:rsidRPr="00151C08">
        <w:rPr>
          <w:noProof/>
          <w:color w:val="auto"/>
        </w:rPr>
        <w:t xml:space="preserve">Many of the samples included in the present meta-analysis reported multiple correlations for the narcissism–self-enhancement relationship (e.g., reporting narcissists’ self-enhancement across multiple constructs, across multiple time points, or across multiple observers). To control for the nested nature of the data, we used a multilevel analysis technique that allowed us to include dependent observations, thus incorporating all of the available information into our analyses. We chose to use this multilevel approach to meta-analysis because using more traditional techniques (e.g., </w:t>
      </w:r>
      <w:r w:rsidRPr="00151C08">
        <w:rPr>
          <w:noProof/>
          <w:color w:val="auto"/>
          <w:bdr w:val="none" w:sz="0" w:space="0" w:color="auto" w:frame="1"/>
        </w:rPr>
        <w:t>Borenstein, Hedges, Higgins, &amp; Rothstein, 2009</w:t>
      </w:r>
      <w:r w:rsidRPr="00151C08">
        <w:rPr>
          <w:noProof/>
          <w:color w:val="auto"/>
        </w:rPr>
        <w:t xml:space="preserve">; </w:t>
      </w:r>
      <w:r w:rsidRPr="00151C08">
        <w:rPr>
          <w:noProof/>
          <w:color w:val="auto"/>
          <w:bdr w:val="none" w:sz="0" w:space="0" w:color="auto" w:frame="1"/>
        </w:rPr>
        <w:t>Hunter &amp; Schmidt, 2004</w:t>
      </w:r>
      <w:r w:rsidRPr="00151C08">
        <w:rPr>
          <w:noProof/>
          <w:color w:val="auto"/>
        </w:rPr>
        <w:t xml:space="preserve">) would have required creating a composite or average when there were multiple effect sizes from a single sample to adhere to the standard statistical assumption of independent observations. However, in the current study, this would often have meant averaging across different constructs—such as attractiveness, agreeableness, and intelligence. Recently, researchers have instead been using a multilevel approach that allows one to incorporate multiple effect sizes from a single sample (e.g., </w:t>
      </w:r>
      <w:r w:rsidRPr="00151C08">
        <w:rPr>
          <w:noProof/>
          <w:color w:val="auto"/>
          <w:bdr w:val="none" w:sz="0" w:space="0" w:color="auto" w:frame="1"/>
        </w:rPr>
        <w:t>Nye, Su, Rounds, &amp; Drasgow, 2012</w:t>
      </w:r>
      <w:r w:rsidRPr="00151C08">
        <w:rPr>
          <w:noProof/>
          <w:color w:val="auto"/>
        </w:rPr>
        <w:t xml:space="preserve">; </w:t>
      </w:r>
      <w:r w:rsidRPr="00151C08">
        <w:rPr>
          <w:noProof/>
          <w:color w:val="auto"/>
          <w:bdr w:val="none" w:sz="0" w:space="0" w:color="auto" w:frame="1"/>
        </w:rPr>
        <w:t>Podsakoff, Whiting, Welsh, &amp; Mai, 2013</w:t>
      </w:r>
      <w:r w:rsidRPr="00151C08">
        <w:rPr>
          <w:noProof/>
          <w:color w:val="auto"/>
        </w:rPr>
        <w:t>).</w:t>
      </w:r>
    </w:p>
    <w:p w14:paraId="18101D93" w14:textId="77777777" w:rsidR="00631A09" w:rsidRPr="00151C08" w:rsidRDefault="00631A09" w:rsidP="00821ECE">
      <w:pPr>
        <w:pStyle w:val="TEXTIND"/>
        <w:spacing w:line="240" w:lineRule="auto"/>
        <w:rPr>
          <w:noProof/>
          <w:color w:val="auto"/>
        </w:rPr>
      </w:pPr>
      <w:r w:rsidRPr="00151C08">
        <w:rPr>
          <w:noProof/>
          <w:color w:val="auto"/>
        </w:rPr>
        <w:t xml:space="preserve">In the current article, the narcissism–self-enhancement relationship (effect size) was conceptualized as a Level 1 variable, and the sample was conceptualized as a Level 2 variable. We identified 171 effect sizes (Level 1) from 36 independent samples (Level 2). Consistent with past research, the multilevel meta-regression analyses were performed with SAS using PROC MIXED (e.g., </w:t>
      </w:r>
      <w:r w:rsidRPr="00151C08">
        <w:rPr>
          <w:noProof/>
          <w:color w:val="auto"/>
          <w:bdr w:val="none" w:sz="0" w:space="0" w:color="auto" w:frame="1"/>
        </w:rPr>
        <w:t>Podsakoff et al., 2013</w:t>
      </w:r>
      <w:r w:rsidRPr="00151C08">
        <w:rPr>
          <w:noProof/>
          <w:color w:val="auto"/>
        </w:rPr>
        <w:t xml:space="preserve">), and weighted by sample size, which is best practice for moderator analyses, according to </w:t>
      </w:r>
      <w:r w:rsidRPr="00151C08">
        <w:rPr>
          <w:noProof/>
          <w:color w:val="auto"/>
          <w:bdr w:val="none" w:sz="0" w:space="0" w:color="auto" w:frame="1"/>
        </w:rPr>
        <w:t>Steel and Kammeyer-Mueller (2002)</w:t>
      </w:r>
      <w:r w:rsidRPr="00151C08">
        <w:rPr>
          <w:noProof/>
          <w:color w:val="auto"/>
        </w:rPr>
        <w:t xml:space="preserve">. Finally, we corrected the effect sizes for unreliability in narcissism. For studies missing reliability information, we used the following: the average of available NPI reliabilities (reliability for NPI = .82), the reliability for the HDS-Bold came from its technical manual (reliability for HDS-Bold = .67), and the reliability for the </w:t>
      </w:r>
      <w:r w:rsidRPr="00151C08">
        <w:rPr>
          <w:noProof/>
          <w:color w:val="auto"/>
        </w:rPr>
        <w:lastRenderedPageBreak/>
        <w:t xml:space="preserve">CAQ was obtained from </w:t>
      </w:r>
      <w:r w:rsidRPr="00151C08">
        <w:rPr>
          <w:noProof/>
          <w:color w:val="auto"/>
          <w:bdr w:val="none" w:sz="0" w:space="0" w:color="auto" w:frame="1"/>
        </w:rPr>
        <w:t>Wink (1992;</w:t>
      </w:r>
      <w:r w:rsidRPr="00151C08">
        <w:rPr>
          <w:noProof/>
          <w:color w:val="auto"/>
        </w:rPr>
        <w:t xml:space="preserve"> reliability for CAQ = .91).</w:t>
      </w:r>
      <w:r w:rsidRPr="00151C08">
        <w:rPr>
          <w:noProof/>
          <w:color w:val="auto"/>
          <w:bdr w:val="none" w:sz="0" w:space="0" w:color="auto" w:frame="1"/>
          <w:vertAlign w:val="superscript"/>
        </w:rPr>
        <w:t>1</w:t>
      </w:r>
    </w:p>
    <w:p w14:paraId="3D4B5483" w14:textId="77777777" w:rsidR="00631A09" w:rsidRPr="00151C08" w:rsidRDefault="00631A09" w:rsidP="00A904CE">
      <w:pPr>
        <w:pStyle w:val="H3"/>
        <w:spacing w:line="240" w:lineRule="auto"/>
        <w:rPr>
          <w:noProof/>
          <w:color w:val="auto"/>
        </w:rPr>
      </w:pPr>
      <w:r w:rsidRPr="00151C08">
        <w:rPr>
          <w:rStyle w:val="H3Character"/>
          <w:noProof/>
        </w:rPr>
        <w:t>Publication bias.</w:t>
      </w:r>
      <w:r w:rsidR="00A904CE" w:rsidRPr="00151C08">
        <w:rPr>
          <w:rStyle w:val="H3Character"/>
          <w:noProof/>
        </w:rPr>
        <w:t xml:space="preserve"> </w:t>
      </w:r>
      <w:r w:rsidRPr="00151C08">
        <w:rPr>
          <w:noProof/>
          <w:color w:val="auto"/>
        </w:rPr>
        <w:t xml:space="preserve">We performed our publication bias analyses using the Comprehensive Meta-Analysis software with random effects models. In addition, we carried out </w:t>
      </w:r>
      <w:r w:rsidRPr="00151C08">
        <w:rPr>
          <w:i/>
          <w:iCs/>
          <w:noProof/>
          <w:color w:val="auto"/>
        </w:rPr>
        <w:t>p-curve</w:t>
      </w:r>
      <w:r w:rsidRPr="00151C08">
        <w:rPr>
          <w:noProof/>
          <w:color w:val="auto"/>
        </w:rPr>
        <w:t xml:space="preserve"> analyses based on </w:t>
      </w:r>
      <w:r w:rsidRPr="00151C08">
        <w:rPr>
          <w:noProof/>
          <w:color w:val="auto"/>
          <w:bdr w:val="none" w:sz="0" w:space="0" w:color="auto" w:frame="1"/>
        </w:rPr>
        <w:t>Simonsohn, Nelson, and Simmons (2014)</w:t>
      </w:r>
      <w:r w:rsidRPr="00151C08">
        <w:rPr>
          <w:noProof/>
          <w:color w:val="auto"/>
        </w:rPr>
        <w:t xml:space="preserve">. The </w:t>
      </w:r>
      <w:r w:rsidRPr="00151C08">
        <w:rPr>
          <w:i/>
          <w:iCs/>
          <w:noProof/>
          <w:color w:val="auto"/>
        </w:rPr>
        <w:t>p-curve</w:t>
      </w:r>
      <w:r w:rsidRPr="00151C08">
        <w:rPr>
          <w:noProof/>
          <w:color w:val="auto"/>
        </w:rPr>
        <w:t xml:space="preserve"> analyses were conducted via the online APP 3.0 (</w:t>
      </w:r>
      <w:r w:rsidRPr="00151C08">
        <w:rPr>
          <w:noProof/>
          <w:color w:val="auto"/>
          <w:bdr w:val="none" w:sz="0" w:space="0" w:color="auto" w:frame="1"/>
        </w:rPr>
        <w:t>http://www.p-curve.com/app3/</w:t>
      </w:r>
      <w:r w:rsidRPr="00151C08">
        <w:rPr>
          <w:noProof/>
          <w:color w:val="auto"/>
        </w:rPr>
        <w:t>) developed by Simonsohn and colleagues. To meet the independence assumptions of all of the publication bias analyses, we averaged/composited the effect sizes such that there was only one effect size per sample.</w:t>
      </w:r>
    </w:p>
    <w:p w14:paraId="0DF603B4" w14:textId="77777777" w:rsidR="00631A09" w:rsidRPr="00221656" w:rsidRDefault="00631A09" w:rsidP="00151C08">
      <w:pPr>
        <w:pStyle w:val="H1"/>
        <w:spacing w:before="240" w:line="240" w:lineRule="auto"/>
        <w:rPr>
          <w:noProof/>
          <w:color w:val="auto"/>
          <w:spacing w:val="4"/>
        </w:rPr>
      </w:pPr>
      <w:r w:rsidRPr="00221656">
        <w:rPr>
          <w:noProof/>
          <w:color w:val="auto"/>
          <w:spacing w:val="4"/>
        </w:rPr>
        <w:t>Results</w:t>
      </w:r>
    </w:p>
    <w:p w14:paraId="31F8C943" w14:textId="77777777" w:rsidR="00631A09" w:rsidRPr="00151C08" w:rsidRDefault="00631A09" w:rsidP="00821ECE">
      <w:pPr>
        <w:pStyle w:val="TEXT"/>
        <w:spacing w:line="240" w:lineRule="auto"/>
        <w:rPr>
          <w:noProof/>
          <w:color w:val="auto"/>
        </w:rPr>
      </w:pPr>
      <w:r w:rsidRPr="00151C08">
        <w:rPr>
          <w:noProof/>
          <w:color w:val="auto"/>
          <w:bdr w:val="none" w:sz="0" w:space="0" w:color="auto" w:frame="1"/>
        </w:rPr>
        <w:t>Table 2</w:t>
      </w:r>
      <w:r w:rsidRPr="00151C08">
        <w:rPr>
          <w:noProof/>
          <w:color w:val="auto"/>
        </w:rPr>
        <w:t xml:space="preserve"> displays the means, standard deviations, and correlations among the study moderator variables. Because the correlations were between dichotomous moderator variables, we calculated tetrachoric correlations. A few of the relationships in </w:t>
      </w:r>
      <w:r w:rsidRPr="00151C08">
        <w:rPr>
          <w:noProof/>
          <w:color w:val="auto"/>
          <w:bdr w:val="none" w:sz="0" w:space="0" w:color="auto" w:frame="1"/>
        </w:rPr>
        <w:t>Table 2</w:t>
      </w:r>
      <w:r w:rsidRPr="00151C08">
        <w:rPr>
          <w:noProof/>
          <w:color w:val="auto"/>
        </w:rPr>
        <w:t xml:space="preserve"> could not be estimated, because there were no studies in our data set that used a particular combination of moderator categories. As can be seen, many of the variables were moderately to strongly intercorrelated. Before testing our hypotheses, we also calculated the intraclass correlation coefficient ICC(1) (</w:t>
      </w:r>
      <w:r w:rsidRPr="00151C08">
        <w:rPr>
          <w:noProof/>
          <w:color w:val="auto"/>
          <w:bdr w:val="none" w:sz="0" w:space="0" w:color="auto" w:frame="1"/>
        </w:rPr>
        <w:t>Bliese, 2000</w:t>
      </w:r>
      <w:r w:rsidRPr="00151C08">
        <w:rPr>
          <w:noProof/>
          <w:color w:val="auto"/>
        </w:rPr>
        <w:t>), which estimates the percentage of total variance in effect sizes that can be explained by Level 2 nesting of effect sizes within sample. In this case, 12% of the total variance in effect sizes can be attributed to group-level variance.</w:t>
      </w:r>
    </w:p>
    <w:p w14:paraId="304DE403" w14:textId="3D83EE89" w:rsidR="00151C08" w:rsidRDefault="00631A09" w:rsidP="00821ECE">
      <w:pPr>
        <w:pStyle w:val="TEXTIND"/>
        <w:spacing w:line="240" w:lineRule="auto"/>
        <w:rPr>
          <w:noProof/>
          <w:color w:val="auto"/>
          <w:spacing w:val="-4"/>
        </w:rPr>
      </w:pPr>
      <w:r w:rsidRPr="00151C08">
        <w:rPr>
          <w:noProof/>
          <w:color w:val="auto"/>
          <w:spacing w:val="-4"/>
          <w:bdr w:val="none" w:sz="0" w:space="0" w:color="auto" w:frame="1"/>
        </w:rPr>
        <w:t>Table 3</w:t>
      </w:r>
      <w:r w:rsidRPr="00151C08">
        <w:rPr>
          <w:noProof/>
          <w:color w:val="auto"/>
          <w:spacing w:val="-4"/>
        </w:rPr>
        <w:t xml:space="preserve"> reports the results of our multilevel weighted least squares analyses to predict the relationship between narcissism and self-enhancement. Model 1 displays the relationship between narcissism and self-enhancement, </w:t>
      </w:r>
      <w:r w:rsidRPr="00151C08">
        <w:rPr>
          <w:i/>
          <w:iCs/>
          <w:noProof/>
          <w:color w:val="auto"/>
          <w:spacing w:val="-4"/>
        </w:rPr>
        <w:t>uncorrected</w:t>
      </w:r>
      <w:r w:rsidRPr="00151C08">
        <w:rPr>
          <w:noProof/>
          <w:color w:val="auto"/>
          <w:spacing w:val="-4"/>
        </w:rPr>
        <w:t xml:space="preserve"> for unreliability in narcissism (</w:t>
      </w:r>
      <w:r w:rsidRPr="00151C08">
        <w:rPr>
          <w:i/>
          <w:iCs/>
          <w:noProof/>
          <w:color w:val="auto"/>
          <w:spacing w:val="-4"/>
        </w:rPr>
        <w:t>B</w:t>
      </w:r>
      <w:r w:rsidRPr="00151C08">
        <w:rPr>
          <w:noProof/>
          <w:color w:val="auto"/>
          <w:spacing w:val="-4"/>
        </w:rPr>
        <w:t xml:space="preserve"> = .18, </w:t>
      </w:r>
      <w:r w:rsidRPr="00151C08">
        <w:rPr>
          <w:i/>
          <w:iCs/>
          <w:noProof/>
          <w:color w:val="auto"/>
          <w:spacing w:val="-4"/>
        </w:rPr>
        <w:t>k</w:t>
      </w:r>
      <w:r w:rsidRPr="00151C08">
        <w:rPr>
          <w:noProof/>
          <w:color w:val="auto"/>
          <w:spacing w:val="-4"/>
        </w:rPr>
        <w:t xml:space="preserve"> = 171 effect sizes, number of samples = 36, 95% confidence interval [CI] = [.15, .22]); and Model 2 estimates the relationship between narcissism and self-enhancement, </w:t>
      </w:r>
      <w:r w:rsidRPr="00151C08">
        <w:rPr>
          <w:i/>
          <w:iCs/>
          <w:noProof/>
          <w:color w:val="auto"/>
          <w:spacing w:val="-4"/>
        </w:rPr>
        <w:t>corrected</w:t>
      </w:r>
      <w:r w:rsidRPr="00151C08">
        <w:rPr>
          <w:noProof/>
          <w:color w:val="auto"/>
          <w:spacing w:val="-4"/>
        </w:rPr>
        <w:t xml:space="preserve"> for unreliability in narcissism (</w:t>
      </w:r>
      <w:r w:rsidRPr="00151C08">
        <w:rPr>
          <w:i/>
          <w:iCs/>
          <w:noProof/>
          <w:color w:val="auto"/>
          <w:spacing w:val="-4"/>
        </w:rPr>
        <w:t>B</w:t>
      </w:r>
      <w:r w:rsidRPr="00151C08">
        <w:rPr>
          <w:noProof/>
          <w:color w:val="auto"/>
          <w:spacing w:val="-4"/>
        </w:rPr>
        <w:t xml:space="preserve"> = .21, </w:t>
      </w:r>
      <w:r w:rsidRPr="00151C08">
        <w:rPr>
          <w:i/>
          <w:iCs/>
          <w:noProof/>
          <w:color w:val="auto"/>
          <w:spacing w:val="-4"/>
        </w:rPr>
        <w:t>k</w:t>
      </w:r>
      <w:r w:rsidRPr="00151C08">
        <w:rPr>
          <w:noProof/>
          <w:color w:val="auto"/>
          <w:spacing w:val="-4"/>
        </w:rPr>
        <w:t xml:space="preserve"> = 171 effect sizes, number of samples = 36, 95% CI = [.17, .25]). For these analyses, the intercept of the multilevel model without predictors (i.e., the null model) uses the same metric as a correlation coefficient. As expected, narcissism was positively related to self-enhancement, supporting Hypothesis 1. In </w:t>
      </w:r>
      <w:r w:rsidRPr="00151C08">
        <w:rPr>
          <w:noProof/>
          <w:color w:val="auto"/>
          <w:spacing w:val="-4"/>
          <w:bdr w:val="none" w:sz="0" w:space="0" w:color="auto" w:frame="1"/>
        </w:rPr>
        <w:t>Table 3</w:t>
      </w:r>
      <w:r w:rsidRPr="00151C08">
        <w:rPr>
          <w:noProof/>
          <w:color w:val="auto"/>
          <w:spacing w:val="-4"/>
        </w:rPr>
        <w:t xml:space="preserve">, we also report results from several methodological moderators of interest. Publication status (i.e., published vs. unpublished; </w:t>
      </w:r>
      <w:r w:rsidRPr="00151C08">
        <w:rPr>
          <w:i/>
          <w:iCs/>
          <w:noProof/>
          <w:color w:val="auto"/>
          <w:spacing w:val="-4"/>
        </w:rPr>
        <w:t>B</w:t>
      </w:r>
      <w:r w:rsidRPr="00151C08">
        <w:rPr>
          <w:noProof/>
          <w:color w:val="auto"/>
          <w:spacing w:val="-4"/>
        </w:rPr>
        <w:t xml:space="preserve"> = .02, 95% CI = [</w:t>
      </w:r>
      <w:r w:rsidRPr="00151C08">
        <w:rPr>
          <w:rFonts w:ascii="Symbol" w:hAnsi="Symbol"/>
          <w:noProof/>
          <w:color w:val="auto"/>
          <w:spacing w:val="-4"/>
        </w:rPr>
        <w:sym w:font="Symbol" w:char="002D"/>
      </w:r>
      <w:r w:rsidRPr="00151C08">
        <w:rPr>
          <w:noProof/>
          <w:color w:val="auto"/>
          <w:spacing w:val="-4"/>
        </w:rPr>
        <w:t xml:space="preserve">.07, .11]), the source of the self-enhancement ratings (i.e., observer reports vs. objective measures;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.01, 95% CI = [</w:t>
      </w:r>
      <w:r w:rsidRPr="00151C08">
        <w:rPr>
          <w:rFonts w:ascii="Symbol" w:hAnsi="Symbol"/>
          <w:noProof/>
          <w:color w:val="auto"/>
          <w:spacing w:val="-4"/>
        </w:rPr>
        <w:sym w:font="Symbol" w:char="002D"/>
      </w:r>
      <w:r w:rsidRPr="00151C08">
        <w:rPr>
          <w:noProof/>
          <w:color w:val="auto"/>
          <w:spacing w:val="-4"/>
        </w:rPr>
        <w:t xml:space="preserve">.10, .08]), and the type of sample (i.e., student vs. non-student;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.05, 95% CI = [</w:t>
      </w:r>
      <w:r w:rsidRPr="00151C08">
        <w:rPr>
          <w:rFonts w:ascii="Symbol" w:hAnsi="Symbol"/>
          <w:noProof/>
          <w:color w:val="auto"/>
          <w:spacing w:val="-4"/>
        </w:rPr>
        <w:sym w:font="Symbol" w:char="002D"/>
      </w:r>
      <w:r w:rsidRPr="00151C08">
        <w:rPr>
          <w:noProof/>
          <w:color w:val="auto"/>
          <w:spacing w:val="-4"/>
        </w:rPr>
        <w:t xml:space="preserve">.15, .06]) were not statistically significant predictors of the narcissism–self-enhancement relationship. However, the narcissism measure used (i.e., NPI vs. non-NPI;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.09, 95% CI = [</w:t>
      </w:r>
      <w:r w:rsidRPr="00151C08">
        <w:rPr>
          <w:rFonts w:ascii="Symbol" w:hAnsi="Symbol"/>
          <w:noProof/>
          <w:color w:val="auto"/>
          <w:spacing w:val="-4"/>
        </w:rPr>
        <w:sym w:font="Symbol" w:char="002D"/>
      </w:r>
      <w:r w:rsidRPr="00151C08">
        <w:rPr>
          <w:noProof/>
          <w:color w:val="auto"/>
          <w:spacing w:val="-4"/>
        </w:rPr>
        <w:t xml:space="preserve">.19, </w:t>
      </w:r>
      <w:r w:rsidRPr="00151C08">
        <w:rPr>
          <w:rFonts w:ascii="Symbol" w:hAnsi="Symbol"/>
          <w:noProof/>
          <w:color w:val="auto"/>
          <w:spacing w:val="-4"/>
        </w:rPr>
        <w:sym w:font="Symbol" w:char="002D"/>
      </w:r>
      <w:r w:rsidRPr="00151C08">
        <w:rPr>
          <w:noProof/>
          <w:color w:val="auto"/>
          <w:spacing w:val="-4"/>
        </w:rPr>
        <w:t xml:space="preserve">.003]) was significant such that studies using the NPI produced slightly smaller effect sizes than studies using </w:t>
      </w:r>
      <w:del w:id="116" w:author="Emily Grijalva" w:date="2015-10-20T09:48:00Z">
        <w:r w:rsidRPr="00151C08" w:rsidDel="00E51ADC">
          <w:rPr>
            <w:noProof/>
            <w:color w:val="auto"/>
            <w:spacing w:val="-4"/>
          </w:rPr>
          <w:delText xml:space="preserve">other narcissism </w:delText>
        </w:r>
      </w:del>
      <w:r w:rsidR="00151C08">
        <w:rPr>
          <w:noProof/>
          <w:color w:val="auto"/>
          <w:spacing w:val="-4"/>
        </w:rPr>
        <w:br w:type="textWrapping" w:clear="all"/>
      </w:r>
    </w:p>
    <w:p w14:paraId="3731044F" w14:textId="77777777" w:rsidR="00151C08" w:rsidRDefault="00151C08" w:rsidP="00821ECE">
      <w:pPr>
        <w:pStyle w:val="TEXTIND"/>
        <w:spacing w:line="240" w:lineRule="auto"/>
        <w:rPr>
          <w:noProof/>
          <w:color w:val="auto"/>
          <w:spacing w:val="-4"/>
        </w:rPr>
      </w:pPr>
    </w:p>
    <w:p w14:paraId="6E7F0D88" w14:textId="77777777" w:rsidR="00151C08" w:rsidRDefault="00151C08" w:rsidP="00821ECE">
      <w:pPr>
        <w:pStyle w:val="TEXTIND"/>
        <w:spacing w:line="240" w:lineRule="auto"/>
        <w:rPr>
          <w:noProof/>
          <w:color w:val="auto"/>
          <w:spacing w:val="-4"/>
        </w:rPr>
        <w:sectPr w:rsidR="00151C08" w:rsidSect="00BD01D4">
          <w:type w:val="continuous"/>
          <w:pgSz w:w="12242" w:h="15842" w:code="177"/>
          <w:pgMar w:top="840" w:right="960" w:bottom="960" w:left="1260" w:header="780" w:footer="1008" w:gutter="0"/>
          <w:pgNumType w:start="6"/>
          <w:cols w:num="2" w:space="360"/>
          <w:titlePg/>
          <w:docGrid w:linePitch="360"/>
        </w:sectPr>
      </w:pPr>
    </w:p>
    <w:p w14:paraId="7370B052" w14:textId="77777777" w:rsidR="00E51ADC" w:rsidRDefault="00E51ADC">
      <w:pPr>
        <w:rPr>
          <w:ins w:id="117" w:author="Emily Grijalva" w:date="2015-10-20T09:48:00Z"/>
          <w:rStyle w:val="CPBCharacter"/>
          <w:rFonts w:eastAsia="Times New Roman" w:cs="Times New Roman"/>
          <w:noProof/>
          <w:color w:val="000000" w:themeColor="text1"/>
          <w:sz w:val="18"/>
          <w:szCs w:val="24"/>
        </w:rPr>
      </w:pPr>
      <w:bookmarkStart w:id="118" w:name="tbl2"/>
      <w:ins w:id="119" w:author="Emily Grijalva" w:date="2015-10-20T09:48:00Z">
        <w:r>
          <w:rPr>
            <w:rStyle w:val="CPBCharacter"/>
            <w:noProof/>
          </w:rPr>
          <w:lastRenderedPageBreak/>
          <w:br w:type="page"/>
        </w:r>
      </w:ins>
    </w:p>
    <w:p w14:paraId="1B371B83" w14:textId="47A3D6B5" w:rsidR="00151C08" w:rsidRPr="00821ECE" w:rsidRDefault="00151C08" w:rsidP="00151C08">
      <w:pPr>
        <w:pStyle w:val="CPB"/>
        <w:spacing w:before="0" w:line="240" w:lineRule="auto"/>
        <w:rPr>
          <w:noProof/>
          <w:color w:val="auto"/>
        </w:rPr>
      </w:pPr>
      <w:r w:rsidRPr="005070F8">
        <w:rPr>
          <w:rStyle w:val="CPBCharacter"/>
          <w:noProof/>
        </w:rPr>
        <w:lastRenderedPageBreak/>
        <w:t>Table 2</w:t>
      </w:r>
      <w:bookmarkEnd w:id="118"/>
      <w:r w:rsidRPr="005070F8">
        <w:rPr>
          <w:rStyle w:val="CPBCharacter"/>
          <w:noProof/>
        </w:rPr>
        <w:t>.</w:t>
      </w:r>
      <w:r>
        <w:rPr>
          <w:noProof/>
          <w:color w:val="auto"/>
        </w:rPr>
        <w:t xml:space="preserve"> </w:t>
      </w:r>
      <w:r w:rsidRPr="00821ECE">
        <w:rPr>
          <w:noProof/>
          <w:color w:val="auto"/>
        </w:rPr>
        <w:t>Means, Standard Deviations, and Correlations Among the Meta-Analytic Moderators.</w:t>
      </w:r>
    </w:p>
    <w:tbl>
      <w:tblPr>
        <w:tblStyle w:val="CFTABLE"/>
        <w:tblW w:w="5000" w:type="pct"/>
        <w:tblLook w:val="04A0" w:firstRow="1" w:lastRow="0" w:firstColumn="1" w:lastColumn="0" w:noHBand="0" w:noVBand="1"/>
      </w:tblPr>
      <w:tblGrid>
        <w:gridCol w:w="2396"/>
        <w:gridCol w:w="848"/>
        <w:gridCol w:w="848"/>
        <w:gridCol w:w="848"/>
        <w:gridCol w:w="848"/>
        <w:gridCol w:w="848"/>
        <w:gridCol w:w="848"/>
        <w:gridCol w:w="848"/>
        <w:gridCol w:w="848"/>
        <w:gridCol w:w="842"/>
      </w:tblGrid>
      <w:tr w:rsidR="00151C08" w:rsidRPr="005070F8" w14:paraId="08DF55A3" w14:textId="77777777" w:rsidTr="00151C08">
        <w:trPr>
          <w:cnfStyle w:val="100000000000" w:firstRow="1" w:lastRow="0" w:firstColumn="0" w:lastColumn="0" w:oddVBand="0" w:evenVBand="0" w:oddHBand="0" w:evenHBand="0" w:firstRowFirstColumn="0" w:firstRowLastColumn="0" w:lastRowFirstColumn="0" w:lastRowLastColumn="0"/>
          <w:trHeight w:val="20"/>
        </w:trPr>
        <w:tc>
          <w:tcPr>
            <w:tcW w:w="1196" w:type="pct"/>
            <w:hideMark/>
          </w:tcPr>
          <w:p w14:paraId="2C2722DE" w14:textId="77777777" w:rsidR="00151C08" w:rsidRPr="005070F8" w:rsidRDefault="00151C08" w:rsidP="00151C08">
            <w:pPr>
              <w:pStyle w:val="TCH"/>
              <w:spacing w:before="0" w:after="0" w:line="240" w:lineRule="auto"/>
              <w:rPr>
                <w:noProof/>
                <w:color w:val="auto"/>
                <w:sz w:val="16"/>
                <w:szCs w:val="16"/>
              </w:rPr>
            </w:pPr>
            <w:r w:rsidRPr="005070F8">
              <w:rPr>
                <w:noProof/>
                <w:color w:val="auto"/>
                <w:sz w:val="16"/>
                <w:szCs w:val="16"/>
              </w:rPr>
              <w:t>Variable</w:t>
            </w:r>
          </w:p>
        </w:tc>
        <w:tc>
          <w:tcPr>
            <w:tcW w:w="423" w:type="pct"/>
            <w:hideMark/>
          </w:tcPr>
          <w:p w14:paraId="747173EA" w14:textId="77777777" w:rsidR="00151C08" w:rsidRPr="005070F8" w:rsidRDefault="00151C08" w:rsidP="00151C08">
            <w:pPr>
              <w:pStyle w:val="TCH"/>
              <w:spacing w:before="0" w:after="0" w:line="240" w:lineRule="auto"/>
              <w:jc w:val="center"/>
              <w:rPr>
                <w:noProof/>
                <w:color w:val="auto"/>
                <w:sz w:val="16"/>
                <w:szCs w:val="16"/>
              </w:rPr>
            </w:pPr>
            <w:r w:rsidRPr="005070F8">
              <w:rPr>
                <w:i/>
                <w:noProof/>
                <w:color w:val="auto"/>
                <w:sz w:val="16"/>
                <w:szCs w:val="16"/>
              </w:rPr>
              <w:t>M</w:t>
            </w:r>
          </w:p>
        </w:tc>
        <w:tc>
          <w:tcPr>
            <w:tcW w:w="423" w:type="pct"/>
            <w:hideMark/>
          </w:tcPr>
          <w:p w14:paraId="3F78CCF9" w14:textId="77777777" w:rsidR="00151C08" w:rsidRPr="005070F8" w:rsidRDefault="00151C08" w:rsidP="00151C08">
            <w:pPr>
              <w:pStyle w:val="TCH"/>
              <w:spacing w:before="0" w:after="0" w:line="240" w:lineRule="auto"/>
              <w:jc w:val="center"/>
              <w:rPr>
                <w:noProof/>
                <w:color w:val="auto"/>
                <w:sz w:val="16"/>
                <w:szCs w:val="16"/>
              </w:rPr>
            </w:pPr>
            <w:r w:rsidRPr="005070F8">
              <w:rPr>
                <w:i/>
                <w:noProof/>
                <w:color w:val="auto"/>
                <w:sz w:val="16"/>
                <w:szCs w:val="16"/>
              </w:rPr>
              <w:t>SD</w:t>
            </w:r>
          </w:p>
        </w:tc>
        <w:tc>
          <w:tcPr>
            <w:tcW w:w="423" w:type="pct"/>
            <w:hideMark/>
          </w:tcPr>
          <w:p w14:paraId="185C34C4"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1</w:t>
            </w:r>
          </w:p>
        </w:tc>
        <w:tc>
          <w:tcPr>
            <w:tcW w:w="423" w:type="pct"/>
            <w:hideMark/>
          </w:tcPr>
          <w:p w14:paraId="2461018C"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2</w:t>
            </w:r>
          </w:p>
        </w:tc>
        <w:tc>
          <w:tcPr>
            <w:tcW w:w="423" w:type="pct"/>
            <w:hideMark/>
          </w:tcPr>
          <w:p w14:paraId="38851022"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3</w:t>
            </w:r>
          </w:p>
        </w:tc>
        <w:tc>
          <w:tcPr>
            <w:tcW w:w="423" w:type="pct"/>
            <w:hideMark/>
          </w:tcPr>
          <w:p w14:paraId="63C8ABA3"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4</w:t>
            </w:r>
          </w:p>
        </w:tc>
        <w:tc>
          <w:tcPr>
            <w:tcW w:w="423" w:type="pct"/>
            <w:hideMark/>
          </w:tcPr>
          <w:p w14:paraId="246D6A67"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5</w:t>
            </w:r>
          </w:p>
        </w:tc>
        <w:tc>
          <w:tcPr>
            <w:tcW w:w="423" w:type="pct"/>
            <w:hideMark/>
          </w:tcPr>
          <w:p w14:paraId="1497B143"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6</w:t>
            </w:r>
          </w:p>
        </w:tc>
        <w:tc>
          <w:tcPr>
            <w:tcW w:w="423" w:type="pct"/>
            <w:hideMark/>
          </w:tcPr>
          <w:p w14:paraId="1A780187"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7</w:t>
            </w:r>
          </w:p>
        </w:tc>
      </w:tr>
      <w:tr w:rsidR="00151C08" w:rsidRPr="005070F8" w14:paraId="5EF4EE68" w14:textId="77777777" w:rsidTr="00151C08">
        <w:trPr>
          <w:trHeight w:val="20"/>
        </w:trPr>
        <w:tc>
          <w:tcPr>
            <w:tcW w:w="1196" w:type="pct"/>
            <w:hideMark/>
          </w:tcPr>
          <w:p w14:paraId="7AE50D87"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1. Publication type</w:t>
            </w:r>
          </w:p>
        </w:tc>
        <w:tc>
          <w:tcPr>
            <w:tcW w:w="423" w:type="pct"/>
            <w:hideMark/>
          </w:tcPr>
          <w:p w14:paraId="4044E08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.54</w:t>
            </w:r>
          </w:p>
        </w:tc>
        <w:tc>
          <w:tcPr>
            <w:tcW w:w="423" w:type="pct"/>
            <w:hideMark/>
          </w:tcPr>
          <w:p w14:paraId="2D66E89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.50</w:t>
            </w:r>
          </w:p>
        </w:tc>
        <w:tc>
          <w:tcPr>
            <w:tcW w:w="423" w:type="pct"/>
            <w:hideMark/>
          </w:tcPr>
          <w:p w14:paraId="5FF50C18"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6DDD381" w14:textId="77777777" w:rsidR="00151C08" w:rsidRPr="005070F8" w:rsidRDefault="00151C08" w:rsidP="00151C08">
            <w:pPr>
              <w:pStyle w:val="TT"/>
              <w:spacing w:line="240" w:lineRule="auto"/>
              <w:jc w:val="center"/>
              <w:rPr>
                <w:noProof/>
                <w:color w:val="auto"/>
                <w:sz w:val="16"/>
                <w:szCs w:val="16"/>
              </w:rPr>
            </w:pPr>
          </w:p>
        </w:tc>
        <w:tc>
          <w:tcPr>
            <w:tcW w:w="423" w:type="pct"/>
          </w:tcPr>
          <w:p w14:paraId="1707CD17" w14:textId="77777777" w:rsidR="00151C08" w:rsidRPr="005070F8" w:rsidRDefault="00151C08" w:rsidP="00151C08">
            <w:pPr>
              <w:pStyle w:val="TT"/>
              <w:spacing w:line="240" w:lineRule="auto"/>
              <w:jc w:val="center"/>
              <w:rPr>
                <w:noProof/>
                <w:color w:val="auto"/>
                <w:sz w:val="16"/>
                <w:szCs w:val="16"/>
              </w:rPr>
            </w:pPr>
          </w:p>
        </w:tc>
        <w:tc>
          <w:tcPr>
            <w:tcW w:w="423" w:type="pct"/>
          </w:tcPr>
          <w:p w14:paraId="21539AF0" w14:textId="77777777" w:rsidR="00151C08" w:rsidRPr="005070F8" w:rsidRDefault="00151C08" w:rsidP="00151C08">
            <w:pPr>
              <w:pStyle w:val="TT"/>
              <w:spacing w:line="240" w:lineRule="auto"/>
              <w:jc w:val="center"/>
              <w:rPr>
                <w:noProof/>
                <w:color w:val="auto"/>
                <w:sz w:val="16"/>
                <w:szCs w:val="16"/>
              </w:rPr>
            </w:pPr>
          </w:p>
        </w:tc>
        <w:tc>
          <w:tcPr>
            <w:tcW w:w="423" w:type="pct"/>
          </w:tcPr>
          <w:p w14:paraId="1F6BA9C7" w14:textId="77777777" w:rsidR="00151C08" w:rsidRPr="005070F8" w:rsidRDefault="00151C08" w:rsidP="00151C08">
            <w:pPr>
              <w:pStyle w:val="TT"/>
              <w:spacing w:line="240" w:lineRule="auto"/>
              <w:jc w:val="center"/>
              <w:rPr>
                <w:noProof/>
                <w:color w:val="auto"/>
                <w:sz w:val="16"/>
                <w:szCs w:val="16"/>
              </w:rPr>
            </w:pPr>
          </w:p>
        </w:tc>
        <w:tc>
          <w:tcPr>
            <w:tcW w:w="423" w:type="pct"/>
          </w:tcPr>
          <w:p w14:paraId="005D00CD" w14:textId="77777777" w:rsidR="00151C08" w:rsidRPr="005070F8" w:rsidRDefault="00151C08" w:rsidP="00151C08">
            <w:pPr>
              <w:pStyle w:val="TT"/>
              <w:spacing w:line="240" w:lineRule="auto"/>
              <w:jc w:val="center"/>
              <w:rPr>
                <w:noProof/>
                <w:color w:val="auto"/>
                <w:sz w:val="16"/>
                <w:szCs w:val="16"/>
              </w:rPr>
            </w:pPr>
          </w:p>
        </w:tc>
        <w:tc>
          <w:tcPr>
            <w:tcW w:w="423" w:type="pct"/>
          </w:tcPr>
          <w:p w14:paraId="0AF47338" w14:textId="77777777" w:rsidR="00151C08" w:rsidRPr="005070F8" w:rsidRDefault="00151C08" w:rsidP="00151C08">
            <w:pPr>
              <w:pStyle w:val="TT"/>
              <w:spacing w:line="240" w:lineRule="auto"/>
              <w:jc w:val="center"/>
              <w:rPr>
                <w:noProof/>
                <w:color w:val="auto"/>
                <w:sz w:val="16"/>
                <w:szCs w:val="16"/>
              </w:rPr>
            </w:pPr>
          </w:p>
        </w:tc>
      </w:tr>
      <w:tr w:rsidR="00151C08" w:rsidRPr="005070F8" w14:paraId="182D1653" w14:textId="77777777" w:rsidTr="00151C08">
        <w:trPr>
          <w:trHeight w:val="20"/>
        </w:trPr>
        <w:tc>
          <w:tcPr>
            <w:tcW w:w="1196" w:type="pct"/>
            <w:hideMark/>
          </w:tcPr>
          <w:p w14:paraId="756AE36F"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2. Type self-enhance rating</w:t>
            </w:r>
          </w:p>
        </w:tc>
        <w:tc>
          <w:tcPr>
            <w:tcW w:w="423" w:type="pct"/>
            <w:hideMark/>
          </w:tcPr>
          <w:p w14:paraId="20A41E2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.85</w:t>
            </w:r>
          </w:p>
        </w:tc>
        <w:tc>
          <w:tcPr>
            <w:tcW w:w="423" w:type="pct"/>
            <w:hideMark/>
          </w:tcPr>
          <w:p w14:paraId="532659C5"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.35</w:t>
            </w:r>
          </w:p>
        </w:tc>
        <w:tc>
          <w:tcPr>
            <w:tcW w:w="423" w:type="pct"/>
            <w:hideMark/>
          </w:tcPr>
          <w:p w14:paraId="014EC7F7"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hideMark/>
          </w:tcPr>
          <w:p w14:paraId="465A09B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0732F000" w14:textId="77777777" w:rsidR="00151C08" w:rsidRPr="005070F8" w:rsidRDefault="00151C08" w:rsidP="00151C08">
            <w:pPr>
              <w:pStyle w:val="TT"/>
              <w:spacing w:line="240" w:lineRule="auto"/>
              <w:jc w:val="center"/>
              <w:rPr>
                <w:noProof/>
                <w:color w:val="auto"/>
                <w:sz w:val="16"/>
                <w:szCs w:val="16"/>
              </w:rPr>
            </w:pPr>
          </w:p>
        </w:tc>
        <w:tc>
          <w:tcPr>
            <w:tcW w:w="423" w:type="pct"/>
          </w:tcPr>
          <w:p w14:paraId="482DD204" w14:textId="77777777" w:rsidR="00151C08" w:rsidRPr="005070F8" w:rsidRDefault="00151C08" w:rsidP="00151C08">
            <w:pPr>
              <w:pStyle w:val="TT"/>
              <w:spacing w:line="240" w:lineRule="auto"/>
              <w:jc w:val="center"/>
              <w:rPr>
                <w:noProof/>
                <w:color w:val="auto"/>
                <w:sz w:val="16"/>
                <w:szCs w:val="16"/>
              </w:rPr>
            </w:pPr>
          </w:p>
        </w:tc>
        <w:tc>
          <w:tcPr>
            <w:tcW w:w="423" w:type="pct"/>
          </w:tcPr>
          <w:p w14:paraId="20DECF21" w14:textId="77777777" w:rsidR="00151C08" w:rsidRPr="005070F8" w:rsidRDefault="00151C08" w:rsidP="00151C08">
            <w:pPr>
              <w:pStyle w:val="TT"/>
              <w:spacing w:line="240" w:lineRule="auto"/>
              <w:jc w:val="center"/>
              <w:rPr>
                <w:noProof/>
                <w:color w:val="auto"/>
                <w:sz w:val="16"/>
                <w:szCs w:val="16"/>
              </w:rPr>
            </w:pPr>
          </w:p>
        </w:tc>
        <w:tc>
          <w:tcPr>
            <w:tcW w:w="423" w:type="pct"/>
          </w:tcPr>
          <w:p w14:paraId="1EBCD924" w14:textId="77777777" w:rsidR="00151C08" w:rsidRPr="005070F8" w:rsidRDefault="00151C08" w:rsidP="00151C08">
            <w:pPr>
              <w:pStyle w:val="TT"/>
              <w:spacing w:line="240" w:lineRule="auto"/>
              <w:jc w:val="center"/>
              <w:rPr>
                <w:noProof/>
                <w:color w:val="auto"/>
                <w:sz w:val="16"/>
                <w:szCs w:val="16"/>
              </w:rPr>
            </w:pPr>
          </w:p>
        </w:tc>
        <w:tc>
          <w:tcPr>
            <w:tcW w:w="423" w:type="pct"/>
          </w:tcPr>
          <w:p w14:paraId="4DE2FDBD" w14:textId="77777777" w:rsidR="00151C08" w:rsidRPr="005070F8" w:rsidRDefault="00151C08" w:rsidP="00151C08">
            <w:pPr>
              <w:pStyle w:val="TT"/>
              <w:spacing w:line="240" w:lineRule="auto"/>
              <w:jc w:val="center"/>
              <w:rPr>
                <w:noProof/>
                <w:color w:val="auto"/>
                <w:sz w:val="16"/>
                <w:szCs w:val="16"/>
              </w:rPr>
            </w:pPr>
          </w:p>
        </w:tc>
      </w:tr>
      <w:tr w:rsidR="00151C08" w:rsidRPr="005070F8" w14:paraId="75C4AD56" w14:textId="77777777" w:rsidTr="00151C08">
        <w:trPr>
          <w:trHeight w:val="20"/>
        </w:trPr>
        <w:tc>
          <w:tcPr>
            <w:tcW w:w="1196" w:type="pct"/>
            <w:hideMark/>
          </w:tcPr>
          <w:p w14:paraId="14BE3FC1"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3. Type of sample</w:t>
            </w:r>
          </w:p>
        </w:tc>
        <w:tc>
          <w:tcPr>
            <w:tcW w:w="423" w:type="pct"/>
            <w:hideMark/>
          </w:tcPr>
          <w:p w14:paraId="61A07B2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.88</w:t>
            </w:r>
          </w:p>
        </w:tc>
        <w:tc>
          <w:tcPr>
            <w:tcW w:w="423" w:type="pct"/>
            <w:hideMark/>
          </w:tcPr>
          <w:p w14:paraId="64A2195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.32</w:t>
            </w:r>
          </w:p>
        </w:tc>
        <w:tc>
          <w:tcPr>
            <w:tcW w:w="423" w:type="pct"/>
            <w:hideMark/>
          </w:tcPr>
          <w:p w14:paraId="39B29D4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.58*</w:t>
            </w:r>
          </w:p>
        </w:tc>
        <w:tc>
          <w:tcPr>
            <w:tcW w:w="423" w:type="pct"/>
            <w:hideMark/>
          </w:tcPr>
          <w:p w14:paraId="1447BC7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1F16637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38F1DF10" w14:textId="77777777" w:rsidR="00151C08" w:rsidRPr="005070F8" w:rsidRDefault="00151C08" w:rsidP="00151C08">
            <w:pPr>
              <w:pStyle w:val="TT"/>
              <w:spacing w:line="240" w:lineRule="auto"/>
              <w:jc w:val="center"/>
              <w:rPr>
                <w:noProof/>
                <w:color w:val="auto"/>
                <w:sz w:val="16"/>
                <w:szCs w:val="16"/>
              </w:rPr>
            </w:pPr>
          </w:p>
        </w:tc>
        <w:tc>
          <w:tcPr>
            <w:tcW w:w="423" w:type="pct"/>
          </w:tcPr>
          <w:p w14:paraId="320729B4" w14:textId="77777777" w:rsidR="00151C08" w:rsidRPr="005070F8" w:rsidRDefault="00151C08" w:rsidP="00151C08">
            <w:pPr>
              <w:pStyle w:val="TT"/>
              <w:spacing w:line="240" w:lineRule="auto"/>
              <w:jc w:val="center"/>
              <w:rPr>
                <w:noProof/>
                <w:color w:val="auto"/>
                <w:sz w:val="16"/>
                <w:szCs w:val="16"/>
              </w:rPr>
            </w:pPr>
          </w:p>
        </w:tc>
        <w:tc>
          <w:tcPr>
            <w:tcW w:w="423" w:type="pct"/>
          </w:tcPr>
          <w:p w14:paraId="57D79D67" w14:textId="77777777" w:rsidR="00151C08" w:rsidRPr="005070F8" w:rsidRDefault="00151C08" w:rsidP="00151C08">
            <w:pPr>
              <w:pStyle w:val="TT"/>
              <w:spacing w:line="240" w:lineRule="auto"/>
              <w:jc w:val="center"/>
              <w:rPr>
                <w:noProof/>
                <w:color w:val="auto"/>
                <w:sz w:val="16"/>
                <w:szCs w:val="16"/>
              </w:rPr>
            </w:pPr>
          </w:p>
        </w:tc>
        <w:tc>
          <w:tcPr>
            <w:tcW w:w="423" w:type="pct"/>
          </w:tcPr>
          <w:p w14:paraId="05BE6F68" w14:textId="77777777" w:rsidR="00151C08" w:rsidRPr="005070F8" w:rsidRDefault="00151C08" w:rsidP="00151C08">
            <w:pPr>
              <w:pStyle w:val="TT"/>
              <w:spacing w:line="240" w:lineRule="auto"/>
              <w:jc w:val="center"/>
              <w:rPr>
                <w:noProof/>
                <w:color w:val="auto"/>
                <w:sz w:val="16"/>
                <w:szCs w:val="16"/>
              </w:rPr>
            </w:pPr>
          </w:p>
        </w:tc>
      </w:tr>
      <w:tr w:rsidR="00151C08" w:rsidRPr="005070F8" w14:paraId="41AB342E" w14:textId="77777777" w:rsidTr="00151C08">
        <w:trPr>
          <w:trHeight w:val="20"/>
        </w:trPr>
        <w:tc>
          <w:tcPr>
            <w:tcW w:w="1196" w:type="pct"/>
            <w:hideMark/>
          </w:tcPr>
          <w:p w14:paraId="153AC42A"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4. Short relationship</w:t>
            </w:r>
          </w:p>
        </w:tc>
        <w:tc>
          <w:tcPr>
            <w:tcW w:w="423" w:type="pct"/>
            <w:hideMark/>
          </w:tcPr>
          <w:p w14:paraId="0A8445E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.32</w:t>
            </w:r>
          </w:p>
        </w:tc>
        <w:tc>
          <w:tcPr>
            <w:tcW w:w="423" w:type="pct"/>
            <w:hideMark/>
          </w:tcPr>
          <w:p w14:paraId="0F7B06D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.47</w:t>
            </w:r>
          </w:p>
        </w:tc>
        <w:tc>
          <w:tcPr>
            <w:tcW w:w="423" w:type="pct"/>
            <w:hideMark/>
          </w:tcPr>
          <w:p w14:paraId="7DC3127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.72*</w:t>
            </w:r>
          </w:p>
        </w:tc>
        <w:tc>
          <w:tcPr>
            <w:tcW w:w="423" w:type="pct"/>
            <w:hideMark/>
          </w:tcPr>
          <w:p w14:paraId="3FA94D2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5D02BCA5"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4D0BE51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C60E425" w14:textId="77777777" w:rsidR="00151C08" w:rsidRPr="005070F8" w:rsidRDefault="00151C08" w:rsidP="00151C08">
            <w:pPr>
              <w:pStyle w:val="TT"/>
              <w:spacing w:line="240" w:lineRule="auto"/>
              <w:jc w:val="center"/>
              <w:rPr>
                <w:noProof/>
                <w:color w:val="auto"/>
                <w:sz w:val="16"/>
                <w:szCs w:val="16"/>
              </w:rPr>
            </w:pPr>
          </w:p>
        </w:tc>
        <w:tc>
          <w:tcPr>
            <w:tcW w:w="423" w:type="pct"/>
          </w:tcPr>
          <w:p w14:paraId="0C1D4725" w14:textId="77777777" w:rsidR="00151C08" w:rsidRPr="005070F8" w:rsidRDefault="00151C08" w:rsidP="00151C08">
            <w:pPr>
              <w:pStyle w:val="TT"/>
              <w:spacing w:line="240" w:lineRule="auto"/>
              <w:jc w:val="center"/>
              <w:rPr>
                <w:noProof/>
                <w:color w:val="auto"/>
                <w:sz w:val="16"/>
                <w:szCs w:val="16"/>
              </w:rPr>
            </w:pPr>
          </w:p>
        </w:tc>
        <w:tc>
          <w:tcPr>
            <w:tcW w:w="423" w:type="pct"/>
          </w:tcPr>
          <w:p w14:paraId="5A3F18E7" w14:textId="77777777" w:rsidR="00151C08" w:rsidRPr="005070F8" w:rsidRDefault="00151C08" w:rsidP="00151C08">
            <w:pPr>
              <w:pStyle w:val="TT"/>
              <w:spacing w:line="240" w:lineRule="auto"/>
              <w:jc w:val="center"/>
              <w:rPr>
                <w:noProof/>
                <w:color w:val="auto"/>
                <w:sz w:val="16"/>
                <w:szCs w:val="16"/>
              </w:rPr>
            </w:pPr>
          </w:p>
        </w:tc>
      </w:tr>
      <w:tr w:rsidR="00151C08" w:rsidRPr="005070F8" w14:paraId="6A08CE4F" w14:textId="77777777" w:rsidTr="00151C08">
        <w:trPr>
          <w:trHeight w:val="20"/>
        </w:trPr>
        <w:tc>
          <w:tcPr>
            <w:tcW w:w="1196" w:type="pct"/>
            <w:hideMark/>
          </w:tcPr>
          <w:p w14:paraId="5FFD8F84"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5. Long relationship</w:t>
            </w:r>
          </w:p>
        </w:tc>
        <w:tc>
          <w:tcPr>
            <w:tcW w:w="423" w:type="pct"/>
            <w:hideMark/>
          </w:tcPr>
          <w:p w14:paraId="1D77ADBF"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.62</w:t>
            </w:r>
          </w:p>
        </w:tc>
        <w:tc>
          <w:tcPr>
            <w:tcW w:w="423" w:type="pct"/>
            <w:hideMark/>
          </w:tcPr>
          <w:p w14:paraId="1351365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2D9EFCDA"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.56*</w:t>
            </w:r>
          </w:p>
        </w:tc>
        <w:tc>
          <w:tcPr>
            <w:tcW w:w="423" w:type="pct"/>
            <w:hideMark/>
          </w:tcPr>
          <w:p w14:paraId="47570F16"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71EA9B4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5054D0C8"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tcPr>
          <w:p w14:paraId="60DA7394" w14:textId="77777777" w:rsidR="00151C08" w:rsidRPr="005070F8" w:rsidRDefault="00151C08" w:rsidP="00151C08">
            <w:pPr>
              <w:pStyle w:val="TT"/>
              <w:spacing w:line="240" w:lineRule="auto"/>
              <w:jc w:val="center"/>
              <w:rPr>
                <w:noProof/>
                <w:color w:val="auto"/>
                <w:sz w:val="16"/>
                <w:szCs w:val="16"/>
              </w:rPr>
            </w:pPr>
          </w:p>
        </w:tc>
        <w:tc>
          <w:tcPr>
            <w:tcW w:w="423" w:type="pct"/>
          </w:tcPr>
          <w:p w14:paraId="3790D653" w14:textId="77777777" w:rsidR="00151C08" w:rsidRPr="005070F8" w:rsidRDefault="00151C08" w:rsidP="00151C08">
            <w:pPr>
              <w:pStyle w:val="TT"/>
              <w:spacing w:line="240" w:lineRule="auto"/>
              <w:jc w:val="center"/>
              <w:rPr>
                <w:noProof/>
                <w:color w:val="auto"/>
                <w:sz w:val="16"/>
                <w:szCs w:val="16"/>
              </w:rPr>
            </w:pPr>
          </w:p>
        </w:tc>
        <w:tc>
          <w:tcPr>
            <w:tcW w:w="423" w:type="pct"/>
          </w:tcPr>
          <w:p w14:paraId="4A7AF4A9" w14:textId="77777777" w:rsidR="00151C08" w:rsidRPr="005070F8" w:rsidRDefault="00151C08" w:rsidP="00151C08">
            <w:pPr>
              <w:pStyle w:val="TT"/>
              <w:spacing w:line="240" w:lineRule="auto"/>
              <w:jc w:val="center"/>
              <w:rPr>
                <w:noProof/>
                <w:color w:val="auto"/>
                <w:sz w:val="16"/>
                <w:szCs w:val="16"/>
              </w:rPr>
            </w:pPr>
          </w:p>
        </w:tc>
      </w:tr>
      <w:tr w:rsidR="00151C08" w:rsidRPr="005070F8" w14:paraId="5F31BD85" w14:textId="77777777" w:rsidTr="00151C08">
        <w:trPr>
          <w:trHeight w:val="20"/>
        </w:trPr>
        <w:tc>
          <w:tcPr>
            <w:tcW w:w="1196" w:type="pct"/>
            <w:hideMark/>
          </w:tcPr>
          <w:p w14:paraId="6EDFA183"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5. Agency</w:t>
            </w:r>
          </w:p>
        </w:tc>
        <w:tc>
          <w:tcPr>
            <w:tcW w:w="423" w:type="pct"/>
            <w:hideMark/>
          </w:tcPr>
          <w:p w14:paraId="1443FF40"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.54</w:t>
            </w:r>
          </w:p>
        </w:tc>
        <w:tc>
          <w:tcPr>
            <w:tcW w:w="423" w:type="pct"/>
            <w:hideMark/>
          </w:tcPr>
          <w:p w14:paraId="0FA3FA0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.50</w:t>
            </w:r>
          </w:p>
        </w:tc>
        <w:tc>
          <w:tcPr>
            <w:tcW w:w="423" w:type="pct"/>
            <w:hideMark/>
          </w:tcPr>
          <w:p w14:paraId="20BB3509"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.24*</w:t>
            </w:r>
          </w:p>
        </w:tc>
        <w:tc>
          <w:tcPr>
            <w:tcW w:w="423" w:type="pct"/>
            <w:hideMark/>
          </w:tcPr>
          <w:p w14:paraId="48EE5BFB"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.43*</w:t>
            </w:r>
          </w:p>
        </w:tc>
        <w:tc>
          <w:tcPr>
            <w:tcW w:w="423" w:type="pct"/>
            <w:hideMark/>
          </w:tcPr>
          <w:p w14:paraId="7B4B917C"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.59*</w:t>
            </w:r>
          </w:p>
        </w:tc>
        <w:tc>
          <w:tcPr>
            <w:tcW w:w="423" w:type="pct"/>
            <w:hideMark/>
          </w:tcPr>
          <w:p w14:paraId="1D19321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.11</w:t>
            </w:r>
          </w:p>
        </w:tc>
        <w:tc>
          <w:tcPr>
            <w:tcW w:w="423" w:type="pct"/>
            <w:hideMark/>
          </w:tcPr>
          <w:p w14:paraId="6AA27EE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76EC589C" w14:textId="77777777" w:rsidR="00151C08" w:rsidRPr="005070F8" w:rsidRDefault="00151C08" w:rsidP="00151C08">
            <w:pPr>
              <w:pStyle w:val="TT"/>
              <w:spacing w:line="240" w:lineRule="auto"/>
              <w:jc w:val="center"/>
              <w:rPr>
                <w:noProof/>
                <w:color w:val="auto"/>
                <w:sz w:val="16"/>
                <w:szCs w:val="16"/>
              </w:rPr>
            </w:pPr>
          </w:p>
        </w:tc>
        <w:tc>
          <w:tcPr>
            <w:tcW w:w="423" w:type="pct"/>
          </w:tcPr>
          <w:p w14:paraId="641044F1" w14:textId="77777777" w:rsidR="00151C08" w:rsidRPr="005070F8" w:rsidRDefault="00151C08" w:rsidP="00151C08">
            <w:pPr>
              <w:pStyle w:val="TT"/>
              <w:spacing w:line="240" w:lineRule="auto"/>
              <w:jc w:val="center"/>
              <w:rPr>
                <w:noProof/>
                <w:color w:val="auto"/>
                <w:sz w:val="16"/>
                <w:szCs w:val="16"/>
              </w:rPr>
            </w:pPr>
          </w:p>
        </w:tc>
      </w:tr>
      <w:tr w:rsidR="00151C08" w:rsidRPr="005070F8" w14:paraId="23A62396" w14:textId="77777777" w:rsidTr="00151C08">
        <w:trPr>
          <w:trHeight w:val="20"/>
        </w:trPr>
        <w:tc>
          <w:tcPr>
            <w:tcW w:w="1196" w:type="pct"/>
            <w:hideMark/>
          </w:tcPr>
          <w:p w14:paraId="12408DB5"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6. Communion</w:t>
            </w:r>
          </w:p>
        </w:tc>
        <w:tc>
          <w:tcPr>
            <w:tcW w:w="423" w:type="pct"/>
            <w:hideMark/>
          </w:tcPr>
          <w:p w14:paraId="51890BE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.31</w:t>
            </w:r>
          </w:p>
        </w:tc>
        <w:tc>
          <w:tcPr>
            <w:tcW w:w="423" w:type="pct"/>
            <w:hideMark/>
          </w:tcPr>
          <w:p w14:paraId="119B85A0"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.46</w:t>
            </w:r>
          </w:p>
        </w:tc>
        <w:tc>
          <w:tcPr>
            <w:tcW w:w="423" w:type="pct"/>
            <w:hideMark/>
          </w:tcPr>
          <w:p w14:paraId="16620EA3"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.35*</w:t>
            </w:r>
          </w:p>
        </w:tc>
        <w:tc>
          <w:tcPr>
            <w:tcW w:w="423" w:type="pct"/>
            <w:hideMark/>
          </w:tcPr>
          <w:p w14:paraId="4AD84FF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677FAA6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.55*</w:t>
            </w:r>
          </w:p>
        </w:tc>
        <w:tc>
          <w:tcPr>
            <w:tcW w:w="423" w:type="pct"/>
            <w:hideMark/>
          </w:tcPr>
          <w:p w14:paraId="27B89000"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.22</w:t>
            </w:r>
          </w:p>
        </w:tc>
        <w:tc>
          <w:tcPr>
            <w:tcW w:w="423" w:type="pct"/>
            <w:hideMark/>
          </w:tcPr>
          <w:p w14:paraId="6E792963"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hideMark/>
          </w:tcPr>
          <w:p w14:paraId="3935AF8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B9CA656" w14:textId="77777777" w:rsidR="00151C08" w:rsidRPr="005070F8" w:rsidRDefault="00151C08" w:rsidP="00151C08">
            <w:pPr>
              <w:pStyle w:val="TT"/>
              <w:spacing w:line="240" w:lineRule="auto"/>
              <w:jc w:val="center"/>
              <w:rPr>
                <w:noProof/>
                <w:color w:val="auto"/>
                <w:sz w:val="16"/>
                <w:szCs w:val="16"/>
              </w:rPr>
            </w:pPr>
          </w:p>
        </w:tc>
      </w:tr>
      <w:tr w:rsidR="00151C08" w:rsidRPr="005070F8" w14:paraId="154FB7CD" w14:textId="77777777" w:rsidTr="00151C08">
        <w:trPr>
          <w:trHeight w:val="20"/>
        </w:trPr>
        <w:tc>
          <w:tcPr>
            <w:tcW w:w="1196" w:type="pct"/>
            <w:hideMark/>
          </w:tcPr>
          <w:p w14:paraId="37AFEC03"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7. Type self-enhancement index</w:t>
            </w:r>
          </w:p>
        </w:tc>
        <w:tc>
          <w:tcPr>
            <w:tcW w:w="423" w:type="pct"/>
            <w:hideMark/>
          </w:tcPr>
          <w:p w14:paraId="72FE039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.78</w:t>
            </w:r>
          </w:p>
        </w:tc>
        <w:tc>
          <w:tcPr>
            <w:tcW w:w="423" w:type="pct"/>
            <w:hideMark/>
          </w:tcPr>
          <w:p w14:paraId="15DD4D5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.42</w:t>
            </w:r>
          </w:p>
        </w:tc>
        <w:tc>
          <w:tcPr>
            <w:tcW w:w="423" w:type="pct"/>
            <w:hideMark/>
          </w:tcPr>
          <w:p w14:paraId="65EBE79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.65*</w:t>
            </w:r>
          </w:p>
        </w:tc>
        <w:tc>
          <w:tcPr>
            <w:tcW w:w="423" w:type="pct"/>
            <w:hideMark/>
          </w:tcPr>
          <w:p w14:paraId="261FF9B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.56*</w:t>
            </w:r>
          </w:p>
        </w:tc>
        <w:tc>
          <w:tcPr>
            <w:tcW w:w="423" w:type="pct"/>
            <w:hideMark/>
          </w:tcPr>
          <w:p w14:paraId="33BC09B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.17</w:t>
            </w:r>
          </w:p>
        </w:tc>
        <w:tc>
          <w:tcPr>
            <w:tcW w:w="423" w:type="pct"/>
            <w:hideMark/>
          </w:tcPr>
          <w:p w14:paraId="4FCCC32F"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.51*</w:t>
            </w:r>
          </w:p>
        </w:tc>
        <w:tc>
          <w:tcPr>
            <w:tcW w:w="423" w:type="pct"/>
            <w:hideMark/>
          </w:tcPr>
          <w:p w14:paraId="7D68D3E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.39*</w:t>
            </w:r>
          </w:p>
        </w:tc>
        <w:tc>
          <w:tcPr>
            <w:tcW w:w="423" w:type="pct"/>
            <w:hideMark/>
          </w:tcPr>
          <w:p w14:paraId="3995A84C"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.45*</w:t>
            </w:r>
          </w:p>
        </w:tc>
        <w:tc>
          <w:tcPr>
            <w:tcW w:w="423" w:type="pct"/>
            <w:hideMark/>
          </w:tcPr>
          <w:p w14:paraId="3D6636C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r>
    </w:tbl>
    <w:p w14:paraId="2E4AE899" w14:textId="77777777" w:rsidR="00151C08" w:rsidRPr="00821ECE" w:rsidRDefault="00151C08" w:rsidP="00151C08">
      <w:pPr>
        <w:pStyle w:val="CPSO"/>
        <w:spacing w:line="240" w:lineRule="auto"/>
        <w:rPr>
          <w:noProof/>
          <w:color w:val="auto"/>
        </w:rPr>
      </w:pPr>
      <w:r w:rsidRPr="00821ECE">
        <w:rPr>
          <w:i/>
          <w:iCs/>
          <w:noProof/>
          <w:color w:val="auto"/>
        </w:rPr>
        <w:t>Note</w:t>
      </w:r>
      <w:r w:rsidRPr="00821ECE">
        <w:rPr>
          <w:noProof/>
          <w:color w:val="auto"/>
        </w:rPr>
        <w:t xml:space="preserve">. Publication type (0 = </w:t>
      </w:r>
      <w:r w:rsidRPr="00821ECE">
        <w:rPr>
          <w:i/>
          <w:noProof/>
          <w:color w:val="auto"/>
        </w:rPr>
        <w:t>unpublished</w:t>
      </w:r>
      <w:r w:rsidRPr="00821ECE">
        <w:rPr>
          <w:noProof/>
          <w:color w:val="auto"/>
        </w:rPr>
        <w:t xml:space="preserve">, 1 = </w:t>
      </w:r>
      <w:r w:rsidRPr="00821ECE">
        <w:rPr>
          <w:i/>
          <w:noProof/>
          <w:color w:val="auto"/>
        </w:rPr>
        <w:t>published</w:t>
      </w:r>
      <w:r w:rsidRPr="00821ECE">
        <w:rPr>
          <w:noProof/>
          <w:color w:val="auto"/>
        </w:rPr>
        <w:t xml:space="preserve">); type of self-enhance rating (0 = </w:t>
      </w:r>
      <w:r w:rsidRPr="00821ECE">
        <w:rPr>
          <w:i/>
          <w:noProof/>
          <w:color w:val="auto"/>
        </w:rPr>
        <w:t>objective measure</w:t>
      </w:r>
      <w:r w:rsidRPr="00821ECE">
        <w:rPr>
          <w:noProof/>
          <w:color w:val="auto"/>
        </w:rPr>
        <w:t xml:space="preserve">, 1 = </w:t>
      </w:r>
      <w:r w:rsidRPr="00821ECE">
        <w:rPr>
          <w:i/>
          <w:noProof/>
          <w:color w:val="auto"/>
        </w:rPr>
        <w:t>observer report</w:t>
      </w:r>
      <w:r w:rsidRPr="00821ECE">
        <w:rPr>
          <w:noProof/>
          <w:color w:val="auto"/>
        </w:rPr>
        <w:t xml:space="preserve">); type of sample (0 = </w:t>
      </w:r>
      <w:r w:rsidRPr="00821ECE">
        <w:rPr>
          <w:i/>
          <w:noProof/>
          <w:color w:val="auto"/>
        </w:rPr>
        <w:t>not a student sample [internet/community samples]</w:t>
      </w:r>
      <w:r w:rsidRPr="00821ECE">
        <w:rPr>
          <w:noProof/>
          <w:color w:val="auto"/>
        </w:rPr>
        <w:t xml:space="preserve">, 1 = </w:t>
      </w:r>
      <w:r w:rsidRPr="00821ECE">
        <w:rPr>
          <w:i/>
          <w:noProof/>
          <w:color w:val="auto"/>
        </w:rPr>
        <w:t>student sample</w:t>
      </w:r>
      <w:r w:rsidRPr="00821ECE">
        <w:rPr>
          <w:noProof/>
          <w:color w:val="auto"/>
        </w:rPr>
        <w:t xml:space="preserve">); short relationship (0 = </w:t>
      </w:r>
      <w:r w:rsidRPr="00821ECE">
        <w:rPr>
          <w:i/>
          <w:noProof/>
          <w:color w:val="auto"/>
        </w:rPr>
        <w:t>not short relationship</w:t>
      </w:r>
      <w:r w:rsidRPr="00821ECE">
        <w:rPr>
          <w:noProof/>
          <w:color w:val="auto"/>
        </w:rPr>
        <w:t xml:space="preserve">, 1 = </w:t>
      </w:r>
      <w:r w:rsidRPr="00821ECE">
        <w:rPr>
          <w:i/>
          <w:noProof/>
          <w:color w:val="auto"/>
        </w:rPr>
        <w:t>short relationship</w:t>
      </w:r>
      <w:r w:rsidRPr="00821ECE">
        <w:rPr>
          <w:noProof/>
          <w:color w:val="auto"/>
        </w:rPr>
        <w:t xml:space="preserve">); long relationship (0 = </w:t>
      </w:r>
      <w:r w:rsidRPr="00821ECE">
        <w:rPr>
          <w:i/>
          <w:noProof/>
          <w:color w:val="auto"/>
        </w:rPr>
        <w:t>not long relationship</w:t>
      </w:r>
      <w:r w:rsidRPr="00821ECE">
        <w:rPr>
          <w:noProof/>
          <w:color w:val="auto"/>
        </w:rPr>
        <w:t xml:space="preserve">, 1 = </w:t>
      </w:r>
      <w:r w:rsidRPr="00821ECE">
        <w:rPr>
          <w:i/>
          <w:noProof/>
          <w:color w:val="auto"/>
        </w:rPr>
        <w:t>long relationship</w:t>
      </w:r>
      <w:r w:rsidRPr="00821ECE">
        <w:rPr>
          <w:noProof/>
          <w:color w:val="auto"/>
        </w:rPr>
        <w:t xml:space="preserve">); agency (0 = </w:t>
      </w:r>
      <w:r w:rsidRPr="00821ECE">
        <w:rPr>
          <w:i/>
          <w:noProof/>
          <w:color w:val="auto"/>
        </w:rPr>
        <w:t>not agency</w:t>
      </w:r>
      <w:r w:rsidRPr="00821ECE">
        <w:rPr>
          <w:noProof/>
          <w:color w:val="auto"/>
        </w:rPr>
        <w:t xml:space="preserve">, 1 = </w:t>
      </w:r>
      <w:r w:rsidRPr="00821ECE">
        <w:rPr>
          <w:i/>
          <w:noProof/>
          <w:color w:val="auto"/>
        </w:rPr>
        <w:t>agency</w:t>
      </w:r>
      <w:r w:rsidRPr="00821ECE">
        <w:rPr>
          <w:noProof/>
          <w:color w:val="auto"/>
        </w:rPr>
        <w:t xml:space="preserve">); communion (0 = </w:t>
      </w:r>
      <w:r w:rsidRPr="00821ECE">
        <w:rPr>
          <w:i/>
          <w:noProof/>
          <w:color w:val="auto"/>
        </w:rPr>
        <w:t>not communion</w:t>
      </w:r>
      <w:r w:rsidRPr="00821ECE">
        <w:rPr>
          <w:noProof/>
          <w:color w:val="auto"/>
        </w:rPr>
        <w:t xml:space="preserve">, 1 = </w:t>
      </w:r>
      <w:r w:rsidRPr="00821ECE">
        <w:rPr>
          <w:i/>
          <w:noProof/>
          <w:color w:val="auto"/>
        </w:rPr>
        <w:t>communion</w:t>
      </w:r>
      <w:r w:rsidRPr="00821ECE">
        <w:rPr>
          <w:noProof/>
          <w:color w:val="auto"/>
        </w:rPr>
        <w:t xml:space="preserve">); type of self-enhancement index (0 = </w:t>
      </w:r>
      <w:r w:rsidRPr="00821ECE">
        <w:rPr>
          <w:i/>
          <w:noProof/>
          <w:color w:val="auto"/>
        </w:rPr>
        <w:t>difference score</w:t>
      </w:r>
      <w:r w:rsidRPr="00821ECE">
        <w:rPr>
          <w:noProof/>
          <w:color w:val="auto"/>
        </w:rPr>
        <w:t xml:space="preserve">, 1 = </w:t>
      </w:r>
      <w:r w:rsidRPr="00821ECE">
        <w:rPr>
          <w:i/>
          <w:noProof/>
          <w:color w:val="auto"/>
        </w:rPr>
        <w:t>regression residual</w:t>
      </w:r>
      <w:r w:rsidRPr="00821ECE">
        <w:rPr>
          <w:noProof/>
          <w:color w:val="auto"/>
        </w:rPr>
        <w:t>). The correlations reported in this table are tetrachoric correlations. There were 171 effect sizes and 36 independent samples (due to missing data, the number of effect sizes ranged from 146 to 171).</w:t>
      </w:r>
    </w:p>
    <w:p w14:paraId="0ACA071C" w14:textId="77777777" w:rsidR="00151C08" w:rsidRDefault="00151C08" w:rsidP="00151C08">
      <w:pPr>
        <w:pStyle w:val="CPSO"/>
        <w:spacing w:line="240" w:lineRule="auto"/>
        <w:rPr>
          <w:noProof/>
          <w:color w:val="auto"/>
        </w:rPr>
      </w:pPr>
      <w:bookmarkStart w:id="120" w:name="tblfn1"/>
      <w:r w:rsidRPr="00821ECE">
        <w:rPr>
          <w:noProof/>
          <w:color w:val="auto"/>
        </w:rPr>
        <w:t>*</w:t>
      </w:r>
      <w:bookmarkEnd w:id="120"/>
      <w:r w:rsidRPr="00821ECE">
        <w:rPr>
          <w:i/>
          <w:iCs/>
          <w:noProof/>
          <w:color w:val="auto"/>
        </w:rPr>
        <w:t>p</w:t>
      </w:r>
      <w:r w:rsidRPr="00821ECE">
        <w:rPr>
          <w:noProof/>
          <w:color w:val="auto"/>
        </w:rPr>
        <w:t xml:space="preserve"> &lt; .05.</w:t>
      </w:r>
    </w:p>
    <w:p w14:paraId="037F6244" w14:textId="77777777" w:rsidR="008831D3" w:rsidRPr="00821ECE" w:rsidRDefault="008831D3" w:rsidP="008831D3">
      <w:pPr>
        <w:pStyle w:val="CPSO"/>
        <w:spacing w:before="120" w:line="240" w:lineRule="auto"/>
        <w:rPr>
          <w:noProof/>
          <w:color w:val="auto"/>
        </w:rPr>
      </w:pPr>
    </w:p>
    <w:p w14:paraId="48E97ACF" w14:textId="77777777" w:rsidR="00151C08" w:rsidRDefault="00151C08" w:rsidP="00821ECE">
      <w:pPr>
        <w:pStyle w:val="TEXTIND"/>
        <w:spacing w:line="240" w:lineRule="auto"/>
        <w:rPr>
          <w:noProof/>
          <w:color w:val="auto"/>
          <w:spacing w:val="-4"/>
        </w:rPr>
        <w:sectPr w:rsidR="00151C08" w:rsidSect="00151C08">
          <w:type w:val="continuous"/>
          <w:pgSz w:w="12242" w:h="15842" w:code="177"/>
          <w:pgMar w:top="840" w:right="960" w:bottom="960" w:left="1260" w:header="780" w:footer="1008" w:gutter="0"/>
          <w:pgNumType w:start="1"/>
          <w:cols w:space="360"/>
          <w:titlePg/>
          <w:docGrid w:linePitch="360"/>
        </w:sectPr>
      </w:pPr>
    </w:p>
    <w:p w14:paraId="40192234" w14:textId="644E06E6" w:rsidR="00631A09" w:rsidRPr="00151C08" w:rsidRDefault="00E51ADC" w:rsidP="00C37C40">
      <w:pPr>
        <w:pStyle w:val="TEXTIND"/>
        <w:spacing w:line="240" w:lineRule="auto"/>
        <w:ind w:firstLine="0"/>
        <w:rPr>
          <w:noProof/>
          <w:color w:val="auto"/>
          <w:spacing w:val="-4"/>
        </w:rPr>
      </w:pPr>
      <w:ins w:id="121" w:author="Emily Grijalva" w:date="2015-10-20T09:48:00Z">
        <w:r>
          <w:lastRenderedPageBreak/>
          <w:t xml:space="preserve">other narcissism </w:t>
        </w:r>
      </w:ins>
      <w:r w:rsidR="00631A09" w:rsidRPr="00151C08">
        <w:rPr>
          <w:noProof/>
          <w:color w:val="auto"/>
          <w:spacing w:val="-4"/>
        </w:rPr>
        <w:t>inventories. The pseudo-</w:t>
      </w:r>
      <w:r w:rsidR="00631A09" w:rsidRPr="00151C08">
        <w:rPr>
          <w:i/>
          <w:iCs/>
          <w:noProof/>
          <w:color w:val="auto"/>
          <w:spacing w:val="-4"/>
        </w:rPr>
        <w:t>R</w:t>
      </w:r>
      <w:r w:rsidR="00631A09" w:rsidRPr="00151C08">
        <w:rPr>
          <w:iCs/>
          <w:noProof/>
          <w:color w:val="auto"/>
          <w:spacing w:val="-4"/>
          <w:vertAlign w:val="superscript"/>
        </w:rPr>
        <w:t>2</w:t>
      </w:r>
      <w:r w:rsidR="00631A09" w:rsidRPr="00151C08">
        <w:rPr>
          <w:noProof/>
          <w:color w:val="auto"/>
          <w:spacing w:val="-4"/>
        </w:rPr>
        <w:t xml:space="preserve"> for this analysis was .03; adding the “NPI vs. other narcissism measure” variable accounted for an additional 3% of the variance in the narcissism–self-enhancement relationship beyond that explained by the baseline model (i.e., Model 2).</w:t>
      </w:r>
      <w:r w:rsidR="00631A09" w:rsidRPr="00151C08">
        <w:rPr>
          <w:noProof/>
          <w:color w:val="auto"/>
          <w:spacing w:val="-4"/>
          <w:bdr w:val="none" w:sz="0" w:space="0" w:color="auto" w:frame="1"/>
          <w:vertAlign w:val="superscript"/>
        </w:rPr>
        <w:t>2</w:t>
      </w:r>
      <w:r w:rsidR="00631A09" w:rsidRPr="00151C08">
        <w:rPr>
          <w:noProof/>
          <w:color w:val="auto"/>
          <w:spacing w:val="-4"/>
        </w:rPr>
        <w:t xml:space="preserve"> A final methodological moderator of interest addressed Research Question 1 (i.e., whether effect sizes produced using the self-criterion residual method are the same as those produced using difference scores). In this case, the regression coefficient was statistically significant (</w:t>
      </w:r>
      <w:r w:rsidR="00631A09" w:rsidRPr="00151C08">
        <w:rPr>
          <w:i/>
          <w:iCs/>
          <w:noProof/>
          <w:color w:val="auto"/>
          <w:spacing w:val="-4"/>
        </w:rPr>
        <w:t>B</w:t>
      </w:r>
      <w:r w:rsidR="00631A09" w:rsidRPr="00151C08">
        <w:rPr>
          <w:noProof/>
          <w:color w:val="auto"/>
          <w:spacing w:val="-4"/>
        </w:rPr>
        <w:t xml:space="preserve"> = .10, 95% CI = [.01, .19]) such that the self-criterion residual method produced slightly larger effect sizes than difference scores.</w:t>
      </w:r>
    </w:p>
    <w:p w14:paraId="1F41F7EA" w14:textId="77777777" w:rsidR="00631A09" w:rsidRPr="008831D3" w:rsidRDefault="00631A09" w:rsidP="00821ECE">
      <w:pPr>
        <w:pStyle w:val="TEXTIND"/>
        <w:spacing w:line="240" w:lineRule="auto"/>
        <w:rPr>
          <w:noProof/>
          <w:color w:val="auto"/>
          <w:spacing w:val="-4"/>
        </w:rPr>
      </w:pPr>
      <w:r w:rsidRPr="008831D3">
        <w:rPr>
          <w:noProof/>
          <w:color w:val="auto"/>
          <w:spacing w:val="-4"/>
        </w:rPr>
        <w:t xml:space="preserve">Therefore, we further performed all of our analyses with the effect sizes based on difference scores removed to ensure that our conclusions remained the same (see </w:t>
      </w:r>
      <w:r w:rsidRPr="008831D3">
        <w:rPr>
          <w:noProof/>
          <w:color w:val="auto"/>
          <w:spacing w:val="-4"/>
          <w:bdr w:val="none" w:sz="0" w:space="0" w:color="auto" w:frame="1"/>
        </w:rPr>
        <w:t>Table 4</w:t>
      </w:r>
      <w:r w:rsidRPr="008831D3">
        <w:rPr>
          <w:noProof/>
          <w:color w:val="auto"/>
          <w:spacing w:val="-4"/>
        </w:rPr>
        <w:t xml:space="preserve">). When effect sizes derived from difference scores were removed, 130 effect sizes and 25 independent samples remained in the analysis. In other words, the majority of the correlations in our original data set were based on the self-criterion residual method (i.e., 76% of the effect sizes). Consequently, even when studies using difference scores were removed, we still had enough remaining data to conduct our analyses. The corrected meta-analytic correlation increased slightly when difference scores were removed to </w:t>
      </w:r>
      <w:r w:rsidRPr="008831D3">
        <w:rPr>
          <w:i/>
          <w:iCs/>
          <w:noProof/>
          <w:color w:val="auto"/>
          <w:spacing w:val="-4"/>
        </w:rPr>
        <w:t>B</w:t>
      </w:r>
      <w:r w:rsidRPr="008831D3">
        <w:rPr>
          <w:noProof/>
          <w:color w:val="auto"/>
          <w:spacing w:val="-4"/>
        </w:rPr>
        <w:t xml:space="preserve"> = .24 (95% CI = [.21, .28]) compared with the combined data </w:t>
      </w:r>
      <w:r w:rsidRPr="008831D3">
        <w:rPr>
          <w:i/>
          <w:iCs/>
          <w:noProof/>
          <w:color w:val="auto"/>
          <w:spacing w:val="-4"/>
        </w:rPr>
        <w:t>B</w:t>
      </w:r>
      <w:r w:rsidRPr="008831D3">
        <w:rPr>
          <w:noProof/>
          <w:color w:val="auto"/>
          <w:spacing w:val="-4"/>
        </w:rPr>
        <w:t xml:space="preserve"> = .21 (95% CI = [.17, .25]), although the confidence intervals for the </w:t>
      </w:r>
      <w:r w:rsidRPr="008831D3">
        <w:rPr>
          <w:i/>
          <w:iCs/>
          <w:noProof/>
          <w:color w:val="auto"/>
          <w:spacing w:val="-4"/>
        </w:rPr>
        <w:t>B</w:t>
      </w:r>
      <w:r w:rsidRPr="008831D3">
        <w:rPr>
          <w:noProof/>
          <w:color w:val="auto"/>
          <w:spacing w:val="-4"/>
        </w:rPr>
        <w:t>s overlapped. The overall pattern of results remained largely the same with and without difference scores—the only differences were that (a) when difference scores were removed, the type of narcissism measure was no longer a statistically significant moderator and (b) the type of self-enhancement rating was significant (</w:t>
      </w:r>
      <w:r w:rsidRPr="008831D3">
        <w:rPr>
          <w:i/>
          <w:iCs/>
          <w:noProof/>
          <w:color w:val="auto"/>
          <w:spacing w:val="-4"/>
        </w:rPr>
        <w:t>B</w:t>
      </w:r>
      <w:r w:rsidRPr="008831D3">
        <w:rPr>
          <w:noProof/>
          <w:color w:val="auto"/>
          <w:spacing w:val="-4"/>
        </w:rPr>
        <w:t xml:space="preserve"> = </w:t>
      </w:r>
      <w:ins w:id="122" w:author="Emily Grijalva" w:date="2015-10-19T18:25:00Z">
        <w:del w:id="123" w:author="Grijalva, Emily" w:date="2015-10-29T22:43:00Z">
          <w:r w:rsidR="000F4781" w:rsidDel="00D17842">
            <w:delText xml:space="preserve">  </w:delText>
          </w:r>
        </w:del>
        <w:r w:rsidR="000F4781">
          <w:t xml:space="preserve"> </w:t>
        </w:r>
      </w:ins>
      <w:r w:rsidRPr="008831D3">
        <w:rPr>
          <w:rFonts w:ascii="Symbol" w:hAnsi="Symbol"/>
          <w:noProof/>
          <w:color w:val="auto"/>
          <w:spacing w:val="-4"/>
        </w:rPr>
        <w:sym w:font="Symbol" w:char="002D"/>
      </w:r>
      <w:r w:rsidRPr="008831D3">
        <w:rPr>
          <w:noProof/>
          <w:color w:val="auto"/>
          <w:spacing w:val="-4"/>
        </w:rPr>
        <w:t>.11; 95% CI = [</w:t>
      </w:r>
      <w:r w:rsidRPr="008831D3">
        <w:rPr>
          <w:rFonts w:ascii="Symbol" w:hAnsi="Symbol"/>
          <w:noProof/>
          <w:color w:val="auto"/>
          <w:spacing w:val="-4"/>
        </w:rPr>
        <w:sym w:font="Symbol" w:char="002D"/>
      </w:r>
      <w:r w:rsidRPr="008831D3">
        <w:rPr>
          <w:noProof/>
          <w:color w:val="auto"/>
          <w:spacing w:val="-4"/>
        </w:rPr>
        <w:t xml:space="preserve">.22, </w:t>
      </w:r>
      <w:r w:rsidRPr="008831D3">
        <w:rPr>
          <w:rFonts w:ascii="Symbol" w:hAnsi="Symbol"/>
          <w:noProof/>
          <w:color w:val="auto"/>
          <w:spacing w:val="-4"/>
        </w:rPr>
        <w:sym w:font="Symbol" w:char="002D"/>
      </w:r>
      <w:r w:rsidRPr="008831D3">
        <w:rPr>
          <w:noProof/>
          <w:color w:val="auto"/>
          <w:spacing w:val="-4"/>
        </w:rPr>
        <w:t>.002]) such that objective measures produced slightly larger effect sizes than observer reports.</w:t>
      </w:r>
    </w:p>
    <w:p w14:paraId="40D08960" w14:textId="77777777" w:rsidR="00631A09" w:rsidRPr="00821ECE" w:rsidRDefault="00631A09" w:rsidP="00821ECE">
      <w:pPr>
        <w:pStyle w:val="H2"/>
        <w:spacing w:line="240" w:lineRule="auto"/>
        <w:rPr>
          <w:noProof/>
          <w:color w:val="auto"/>
        </w:rPr>
      </w:pPr>
      <w:r w:rsidRPr="00821ECE">
        <w:rPr>
          <w:noProof/>
          <w:color w:val="auto"/>
        </w:rPr>
        <w:t>Agency and Communion</w:t>
      </w:r>
    </w:p>
    <w:p w14:paraId="1B32F8A6" w14:textId="77777777" w:rsidR="00631A09" w:rsidRPr="00821ECE" w:rsidRDefault="00631A09" w:rsidP="00821ECE">
      <w:pPr>
        <w:pStyle w:val="TEXT"/>
        <w:spacing w:line="240" w:lineRule="auto"/>
        <w:rPr>
          <w:noProof/>
          <w:color w:val="auto"/>
        </w:rPr>
      </w:pPr>
      <w:r w:rsidRPr="00821ECE">
        <w:rPr>
          <w:noProof/>
          <w:color w:val="auto"/>
        </w:rPr>
        <w:t xml:space="preserve">Next, we tested our hypotheses and research questions concerning agency and communion. Out of a total of 171 effect sizes, 92 were coded as agentic (54%) and 53 (31%) were coded as communal; 26 effect sizes were coded as neither agentic nor communal. We ran these analyses separately for agency and communion: first, with only agentic effect sizes corrected for unreliability in narcissism </w:t>
      </w:r>
      <w:r w:rsidRPr="00821ECE">
        <w:rPr>
          <w:noProof/>
          <w:color w:val="auto"/>
        </w:rPr>
        <w:lastRenderedPageBreak/>
        <w:t>(</w:t>
      </w:r>
      <w:r w:rsidRPr="00821ECE">
        <w:rPr>
          <w:i/>
          <w:iCs/>
          <w:noProof/>
          <w:color w:val="auto"/>
        </w:rPr>
        <w:t>B</w:t>
      </w:r>
      <w:r w:rsidRPr="00821ECE">
        <w:rPr>
          <w:noProof/>
          <w:color w:val="auto"/>
        </w:rPr>
        <w:t xml:space="preserve"> = .29, </w:t>
      </w:r>
      <w:r w:rsidRPr="00821ECE">
        <w:rPr>
          <w:i/>
          <w:iCs/>
          <w:noProof/>
          <w:color w:val="auto"/>
        </w:rPr>
        <w:t>SE</w:t>
      </w:r>
      <w:r w:rsidRPr="00821ECE">
        <w:rPr>
          <w:noProof/>
          <w:color w:val="auto"/>
        </w:rPr>
        <w:t xml:space="preserve"> = .02, </w:t>
      </w:r>
      <w:r w:rsidRPr="00821ECE">
        <w:rPr>
          <w:i/>
          <w:iCs/>
          <w:noProof/>
          <w:color w:val="auto"/>
        </w:rPr>
        <w:t>k</w:t>
      </w:r>
      <w:r w:rsidRPr="00821ECE">
        <w:rPr>
          <w:noProof/>
          <w:color w:val="auto"/>
        </w:rPr>
        <w:t xml:space="preserve"> = 92 effect sizes; number of samples = 28, 95% CI = [.25, .33]; see Model 2 in </w:t>
      </w:r>
      <w:r w:rsidRPr="00821ECE">
        <w:rPr>
          <w:noProof/>
          <w:color w:val="auto"/>
          <w:bdr w:val="none" w:sz="0" w:space="0" w:color="auto" w:frame="1"/>
        </w:rPr>
        <w:t>Table 5</w:t>
      </w:r>
      <w:r w:rsidRPr="00821ECE">
        <w:rPr>
          <w:noProof/>
          <w:color w:val="auto"/>
        </w:rPr>
        <w:t>), and then with only communal effect sizes corrected for unreliability in narcissism (</w:t>
      </w:r>
      <w:r w:rsidRPr="00821ECE">
        <w:rPr>
          <w:i/>
          <w:iCs/>
          <w:noProof/>
          <w:color w:val="auto"/>
        </w:rPr>
        <w:t>B</w:t>
      </w:r>
      <w:r w:rsidRPr="00821ECE">
        <w:rPr>
          <w:noProof/>
          <w:color w:val="auto"/>
        </w:rPr>
        <w:t xml:space="preserve"> = .05,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53, number of samples = 11, 95% CI = [</w:t>
      </w:r>
      <w:r w:rsidRPr="00821ECE">
        <w:rPr>
          <w:rFonts w:ascii="Symbol" w:hAnsi="Symbol"/>
          <w:noProof/>
          <w:color w:val="auto"/>
        </w:rPr>
        <w:sym w:font="Symbol" w:char="002D"/>
      </w:r>
      <w:r w:rsidRPr="00821ECE">
        <w:rPr>
          <w:noProof/>
          <w:color w:val="auto"/>
        </w:rPr>
        <w:t xml:space="preserve">.01, .10]; see Model 2 in </w:t>
      </w:r>
      <w:r w:rsidRPr="00821ECE">
        <w:rPr>
          <w:noProof/>
          <w:color w:val="auto"/>
          <w:bdr w:val="none" w:sz="0" w:space="0" w:color="auto" w:frame="1"/>
        </w:rPr>
        <w:t>Table 6</w:t>
      </w:r>
      <w:r w:rsidRPr="00821ECE">
        <w:rPr>
          <w:noProof/>
          <w:color w:val="auto"/>
        </w:rPr>
        <w:t>).</w:t>
      </w:r>
      <w:r w:rsidRPr="00821ECE">
        <w:rPr>
          <w:noProof/>
          <w:color w:val="auto"/>
          <w:bdr w:val="none" w:sz="0" w:space="0" w:color="auto" w:frame="1"/>
          <w:vertAlign w:val="superscript"/>
        </w:rPr>
        <w:t>3</w:t>
      </w:r>
      <w:r w:rsidRPr="00821ECE">
        <w:rPr>
          <w:noProof/>
          <w:color w:val="auto"/>
        </w:rPr>
        <w:t xml:space="preserve"> The results suggest that narcissism is related to self-enhancement in agentic, but not communal criteria. The confidence intervals for agentic and communal criteria did not overlap, and therefore, narcissists tended to self-enhance their agentic characteristics more than their communal characteristics, on average, supporting Hypothesis 2. In addition, we reported the methodological moderator results separately for agentic criteria (in </w:t>
      </w:r>
      <w:r w:rsidRPr="00821ECE">
        <w:rPr>
          <w:noProof/>
          <w:color w:val="auto"/>
          <w:bdr w:val="none" w:sz="0" w:space="0" w:color="auto" w:frame="1"/>
        </w:rPr>
        <w:t>Table 5</w:t>
      </w:r>
      <w:r w:rsidRPr="00821ECE">
        <w:rPr>
          <w:noProof/>
          <w:color w:val="auto"/>
        </w:rPr>
        <w:t xml:space="preserve">) and communal criteria (in </w:t>
      </w:r>
      <w:r w:rsidRPr="00821ECE">
        <w:rPr>
          <w:noProof/>
          <w:color w:val="auto"/>
          <w:bdr w:val="none" w:sz="0" w:space="0" w:color="auto" w:frame="1"/>
        </w:rPr>
        <w:t>Table 6</w:t>
      </w:r>
      <w:r w:rsidRPr="00821ECE">
        <w:rPr>
          <w:noProof/>
          <w:color w:val="auto"/>
        </w:rPr>
        <w:t>). The methodological moderator analyses were only performed for variables that had at least three samples in each dummy coded category (e.g., for the publication type analysis, we required there to be at least three published samples and three unpublished samples). This resulted in fewer moderator analyses being performed for communal criteria. Results for communal criteria should be interpreted with caution because they were based on a small number of effect sizes.</w:t>
      </w:r>
    </w:p>
    <w:p w14:paraId="0D79CACE" w14:textId="77777777" w:rsidR="00631A09" w:rsidRPr="00821ECE" w:rsidRDefault="00631A09" w:rsidP="00821ECE">
      <w:pPr>
        <w:pStyle w:val="H2"/>
        <w:spacing w:line="240" w:lineRule="auto"/>
        <w:rPr>
          <w:noProof/>
          <w:color w:val="auto"/>
        </w:rPr>
      </w:pPr>
      <w:r w:rsidRPr="00821ECE">
        <w:rPr>
          <w:noProof/>
          <w:color w:val="auto"/>
        </w:rPr>
        <w:t>Publication Bias</w:t>
      </w:r>
    </w:p>
    <w:p w14:paraId="1465F3CA" w14:textId="77777777" w:rsidR="00151C08" w:rsidRDefault="00631A09" w:rsidP="00821ECE">
      <w:pPr>
        <w:pStyle w:val="TEXT"/>
        <w:spacing w:line="240" w:lineRule="auto"/>
        <w:rPr>
          <w:noProof/>
          <w:color w:val="auto"/>
        </w:rPr>
      </w:pPr>
      <w:r w:rsidRPr="00821ECE">
        <w:rPr>
          <w:noProof/>
          <w:color w:val="auto"/>
        </w:rPr>
        <w:t xml:space="preserve">Publication bias was investigated for the narcissism–overall self-enhancement relationship, as well as separately for self-enhancement in agentic and communal criteria. First, as reported above, we compared published with unpublished studies—the concern being that studies with larger effect sizes might be more likely to get published. This was not the case in the current article because we found that the effect sizes did not differ between published and unpublished studies (see results for “Publication type” in </w:t>
      </w:r>
      <w:r w:rsidRPr="00821ECE">
        <w:rPr>
          <w:noProof/>
          <w:color w:val="auto"/>
          <w:bdr w:val="none" w:sz="0" w:space="0" w:color="auto" w:frame="1"/>
        </w:rPr>
        <w:t>Tables 3-6</w:t>
      </w:r>
      <w:r w:rsidRPr="00821ECE">
        <w:rPr>
          <w:noProof/>
          <w:color w:val="auto"/>
        </w:rPr>
        <w:t>). Second, we examined funnel plots where publication bias is indicated by a lack of symmetry about the mean (</w:t>
      </w:r>
      <w:r w:rsidRPr="00821ECE">
        <w:rPr>
          <w:noProof/>
          <w:color w:val="auto"/>
          <w:bdr w:val="none" w:sz="0" w:space="0" w:color="auto" w:frame="1"/>
        </w:rPr>
        <w:t>Borenstein et al., 2009</w:t>
      </w:r>
      <w:r w:rsidRPr="00821ECE">
        <w:rPr>
          <w:noProof/>
          <w:color w:val="auto"/>
        </w:rPr>
        <w:t>). Based on the funnel plots in the current study, there does not appear to be a large amount of publication bias for overall self-enhancement (</w:t>
      </w:r>
      <w:r w:rsidRPr="00821ECE">
        <w:rPr>
          <w:noProof/>
          <w:color w:val="auto"/>
          <w:bdr w:val="none" w:sz="0" w:space="0" w:color="auto" w:frame="1"/>
        </w:rPr>
        <w:t>Figure 1</w:t>
      </w:r>
      <w:r w:rsidRPr="00821ECE">
        <w:rPr>
          <w:noProof/>
          <w:color w:val="auto"/>
        </w:rPr>
        <w:t xml:space="preserve">), self-enhancement in </w:t>
      </w:r>
      <w:commentRangeStart w:id="124"/>
      <w:r w:rsidRPr="00821ECE">
        <w:rPr>
          <w:noProof/>
          <w:color w:val="auto"/>
        </w:rPr>
        <w:t>agentic criteria (</w:t>
      </w:r>
      <w:r w:rsidRPr="00821ECE">
        <w:rPr>
          <w:noProof/>
          <w:color w:val="auto"/>
          <w:bdr w:val="none" w:sz="0" w:space="0" w:color="auto" w:frame="1"/>
        </w:rPr>
        <w:t>Figure 2</w:t>
      </w:r>
      <w:r w:rsidRPr="00821ECE">
        <w:rPr>
          <w:noProof/>
          <w:color w:val="auto"/>
        </w:rPr>
        <w:t xml:space="preserve">), </w:t>
      </w:r>
      <w:r w:rsidR="00151C08">
        <w:rPr>
          <w:noProof/>
          <w:color w:val="auto"/>
        </w:rPr>
        <w:br w:type="textWrapping" w:clear="all"/>
      </w:r>
      <w:commentRangeEnd w:id="124"/>
      <w:r w:rsidR="00E51ADC">
        <w:rPr>
          <w:rStyle w:val="CommentReference"/>
          <w:rFonts w:asciiTheme="minorHAnsi" w:eastAsiaTheme="minorHAnsi" w:hAnsiTheme="minorHAnsi" w:cstheme="minorBidi"/>
          <w:color w:val="auto"/>
        </w:rPr>
        <w:commentReference w:id="124"/>
      </w:r>
    </w:p>
    <w:p w14:paraId="264653A4" w14:textId="77777777" w:rsidR="00151C08" w:rsidRDefault="00151C08" w:rsidP="00821ECE">
      <w:pPr>
        <w:pStyle w:val="TEXT"/>
        <w:spacing w:line="240" w:lineRule="auto"/>
        <w:rPr>
          <w:noProof/>
          <w:color w:val="auto"/>
        </w:rPr>
        <w:sectPr w:rsidR="00151C08" w:rsidSect="00821ECE">
          <w:type w:val="continuous"/>
          <w:pgSz w:w="12242" w:h="15842" w:code="177"/>
          <w:pgMar w:top="840" w:right="960" w:bottom="960" w:left="1260" w:header="780" w:footer="1008" w:gutter="0"/>
          <w:pgNumType w:start="1"/>
          <w:cols w:num="2" w:space="360"/>
          <w:titlePg/>
          <w:docGrid w:linePitch="360"/>
        </w:sectPr>
      </w:pPr>
    </w:p>
    <w:p w14:paraId="73038A73" w14:textId="77777777" w:rsidR="00151C08" w:rsidRPr="00821ECE" w:rsidRDefault="00151C08" w:rsidP="00151C08">
      <w:pPr>
        <w:pStyle w:val="CPB"/>
        <w:spacing w:line="240" w:lineRule="auto"/>
        <w:rPr>
          <w:noProof/>
          <w:color w:val="auto"/>
        </w:rPr>
      </w:pPr>
      <w:bookmarkStart w:id="125" w:name="tbl3"/>
      <w:r w:rsidRPr="00151C08">
        <w:rPr>
          <w:rStyle w:val="CPBCharacter"/>
          <w:noProof/>
        </w:rPr>
        <w:lastRenderedPageBreak/>
        <w:t>Table 3</w:t>
      </w:r>
      <w:bookmarkEnd w:id="125"/>
      <w:r w:rsidRPr="00151C08">
        <w:rPr>
          <w:rStyle w:val="CPBCharacter"/>
          <w:noProof/>
        </w:rPr>
        <w:t>.</w:t>
      </w:r>
      <w:r>
        <w:rPr>
          <w:noProof/>
          <w:color w:val="auto"/>
        </w:rPr>
        <w:t xml:space="preserve"> </w:t>
      </w:r>
      <w:r w:rsidRPr="00821ECE">
        <w:rPr>
          <w:noProof/>
          <w:color w:val="auto"/>
        </w:rPr>
        <w:t>Summary of Multilevel WLS Results Predicting Narcissism’s Relationship With Self-Enhancement.</w:t>
      </w:r>
    </w:p>
    <w:tbl>
      <w:tblPr>
        <w:tblStyle w:val="CFTABLE"/>
        <w:tblW w:w="5000" w:type="pct"/>
        <w:tblLook w:val="04A0" w:firstRow="1" w:lastRow="0" w:firstColumn="1" w:lastColumn="0" w:noHBand="0" w:noVBand="1"/>
      </w:tblPr>
      <w:tblGrid>
        <w:gridCol w:w="1560"/>
        <w:gridCol w:w="886"/>
        <w:gridCol w:w="842"/>
        <w:gridCol w:w="1062"/>
        <w:gridCol w:w="842"/>
        <w:gridCol w:w="949"/>
        <w:gridCol w:w="790"/>
        <w:gridCol w:w="956"/>
        <w:gridCol w:w="793"/>
        <w:gridCol w:w="1086"/>
        <w:gridCol w:w="790"/>
        <w:gridCol w:w="957"/>
        <w:gridCol w:w="790"/>
        <w:gridCol w:w="949"/>
        <w:gridCol w:w="790"/>
        <w:tblGridChange w:id="126">
          <w:tblGrid>
            <w:gridCol w:w="1560"/>
            <w:gridCol w:w="886"/>
            <w:gridCol w:w="842"/>
            <w:gridCol w:w="1062"/>
            <w:gridCol w:w="842"/>
            <w:gridCol w:w="949"/>
            <w:gridCol w:w="790"/>
            <w:gridCol w:w="956"/>
            <w:gridCol w:w="793"/>
            <w:gridCol w:w="1086"/>
            <w:gridCol w:w="790"/>
            <w:gridCol w:w="957"/>
            <w:gridCol w:w="790"/>
            <w:gridCol w:w="949"/>
            <w:gridCol w:w="790"/>
          </w:tblGrid>
        </w:tblGridChange>
      </w:tblGrid>
      <w:tr w:rsidR="00151C08" w:rsidRPr="00BD01D4" w14:paraId="1938F4DE"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1560" w:type="dxa"/>
            <w:vMerge w:val="restart"/>
            <w:vAlign w:val="bottom"/>
            <w:hideMark/>
          </w:tcPr>
          <w:p w14:paraId="69E34FBE" w14:textId="77777777" w:rsidR="00151C08" w:rsidRPr="00BD01D4" w:rsidRDefault="00151C08" w:rsidP="00C37C40">
            <w:pPr>
              <w:pStyle w:val="TCH"/>
              <w:spacing w:before="0" w:after="0" w:line="200" w:lineRule="exact"/>
              <w:rPr>
                <w:noProof/>
                <w:color w:val="auto"/>
                <w:sz w:val="14"/>
                <w:szCs w:val="14"/>
              </w:rPr>
            </w:pPr>
            <w:r w:rsidRPr="00BD01D4">
              <w:rPr>
                <w:noProof/>
                <w:color w:val="auto"/>
                <w:sz w:val="14"/>
                <w:szCs w:val="14"/>
              </w:rPr>
              <w:t>Predictor</w:t>
            </w:r>
          </w:p>
        </w:tc>
        <w:tc>
          <w:tcPr>
            <w:tcW w:w="1728" w:type="dxa"/>
            <w:gridSpan w:val="2"/>
            <w:vAlign w:val="bottom"/>
            <w:hideMark/>
          </w:tcPr>
          <w:p w14:paraId="50771080"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Uncorrected overall self-enhancement</w:t>
            </w:r>
          </w:p>
        </w:tc>
        <w:tc>
          <w:tcPr>
            <w:tcW w:w="1904" w:type="dxa"/>
            <w:gridSpan w:val="2"/>
            <w:vAlign w:val="bottom"/>
            <w:hideMark/>
          </w:tcPr>
          <w:p w14:paraId="02C0EE99"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Corrected overall self-enhancement</w:t>
            </w:r>
          </w:p>
        </w:tc>
        <w:tc>
          <w:tcPr>
            <w:tcW w:w="1739" w:type="dxa"/>
            <w:gridSpan w:val="2"/>
            <w:vAlign w:val="bottom"/>
            <w:hideMark/>
          </w:tcPr>
          <w:p w14:paraId="3E8E0CD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Residual vs. difference score</w:t>
            </w:r>
          </w:p>
        </w:tc>
        <w:tc>
          <w:tcPr>
            <w:tcW w:w="1749" w:type="dxa"/>
            <w:gridSpan w:val="2"/>
            <w:vAlign w:val="bottom"/>
            <w:hideMark/>
          </w:tcPr>
          <w:p w14:paraId="6A907DB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Publication type</w:t>
            </w:r>
          </w:p>
        </w:tc>
        <w:tc>
          <w:tcPr>
            <w:tcW w:w="1876" w:type="dxa"/>
            <w:gridSpan w:val="2"/>
            <w:vAlign w:val="bottom"/>
            <w:hideMark/>
          </w:tcPr>
          <w:p w14:paraId="4433908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Observer vs. objective</w:t>
            </w:r>
          </w:p>
        </w:tc>
        <w:tc>
          <w:tcPr>
            <w:tcW w:w="1747" w:type="dxa"/>
            <w:gridSpan w:val="2"/>
            <w:vAlign w:val="bottom"/>
            <w:hideMark/>
          </w:tcPr>
          <w:p w14:paraId="093C439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NPI vs. other narcissism measure</w:t>
            </w:r>
          </w:p>
        </w:tc>
        <w:tc>
          <w:tcPr>
            <w:tcW w:w="1739" w:type="dxa"/>
            <w:gridSpan w:val="2"/>
            <w:vAlign w:val="bottom"/>
            <w:hideMark/>
          </w:tcPr>
          <w:p w14:paraId="67FABD31"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Student vs. non-student sample</w:t>
            </w:r>
          </w:p>
        </w:tc>
      </w:tr>
      <w:tr w:rsidR="00151C08" w:rsidRPr="00BD01D4" w14:paraId="2B400526" w14:textId="77777777" w:rsidTr="00C37C40">
        <w:trPr>
          <w:trHeight w:val="20"/>
        </w:trPr>
        <w:tc>
          <w:tcPr>
            <w:tcW w:w="1560" w:type="dxa"/>
            <w:vMerge/>
            <w:hideMark/>
          </w:tcPr>
          <w:p w14:paraId="3916A9FD" w14:textId="77777777" w:rsidR="00151C08" w:rsidRPr="00BD01D4" w:rsidRDefault="00151C08" w:rsidP="00151C08">
            <w:pPr>
              <w:spacing w:line="200" w:lineRule="exact"/>
              <w:rPr>
                <w:noProof/>
                <w:sz w:val="14"/>
                <w:szCs w:val="14"/>
              </w:rPr>
            </w:pPr>
          </w:p>
        </w:tc>
        <w:tc>
          <w:tcPr>
            <w:tcW w:w="1728" w:type="dxa"/>
            <w:gridSpan w:val="2"/>
            <w:tcBorders>
              <w:top w:val="single" w:sz="4" w:space="0" w:color="auto"/>
              <w:bottom w:val="single" w:sz="4" w:space="0" w:color="auto"/>
            </w:tcBorders>
            <w:vAlign w:val="bottom"/>
            <w:hideMark/>
          </w:tcPr>
          <w:p w14:paraId="3584115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1</w:t>
            </w:r>
          </w:p>
        </w:tc>
        <w:tc>
          <w:tcPr>
            <w:tcW w:w="1904" w:type="dxa"/>
            <w:gridSpan w:val="2"/>
            <w:tcBorders>
              <w:top w:val="single" w:sz="4" w:space="0" w:color="auto"/>
              <w:bottom w:val="single" w:sz="4" w:space="0" w:color="auto"/>
            </w:tcBorders>
            <w:vAlign w:val="bottom"/>
            <w:hideMark/>
          </w:tcPr>
          <w:p w14:paraId="269B47C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2</w:t>
            </w:r>
          </w:p>
        </w:tc>
        <w:tc>
          <w:tcPr>
            <w:tcW w:w="1739" w:type="dxa"/>
            <w:gridSpan w:val="2"/>
            <w:tcBorders>
              <w:top w:val="single" w:sz="4" w:space="0" w:color="auto"/>
              <w:bottom w:val="single" w:sz="4" w:space="0" w:color="auto"/>
            </w:tcBorders>
            <w:vAlign w:val="bottom"/>
            <w:hideMark/>
          </w:tcPr>
          <w:p w14:paraId="2E1D3DB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3</w:t>
            </w:r>
          </w:p>
        </w:tc>
        <w:tc>
          <w:tcPr>
            <w:tcW w:w="1749" w:type="dxa"/>
            <w:gridSpan w:val="2"/>
            <w:tcBorders>
              <w:top w:val="single" w:sz="4" w:space="0" w:color="auto"/>
              <w:bottom w:val="single" w:sz="4" w:space="0" w:color="auto"/>
            </w:tcBorders>
            <w:vAlign w:val="bottom"/>
            <w:hideMark/>
          </w:tcPr>
          <w:p w14:paraId="32D64817"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4</w:t>
            </w:r>
          </w:p>
        </w:tc>
        <w:tc>
          <w:tcPr>
            <w:tcW w:w="1876" w:type="dxa"/>
            <w:gridSpan w:val="2"/>
            <w:tcBorders>
              <w:top w:val="single" w:sz="4" w:space="0" w:color="auto"/>
              <w:bottom w:val="single" w:sz="4" w:space="0" w:color="auto"/>
            </w:tcBorders>
            <w:vAlign w:val="bottom"/>
            <w:hideMark/>
          </w:tcPr>
          <w:p w14:paraId="6198585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5</w:t>
            </w:r>
          </w:p>
        </w:tc>
        <w:tc>
          <w:tcPr>
            <w:tcW w:w="1747" w:type="dxa"/>
            <w:gridSpan w:val="2"/>
            <w:tcBorders>
              <w:top w:val="single" w:sz="4" w:space="0" w:color="auto"/>
              <w:bottom w:val="single" w:sz="4" w:space="0" w:color="auto"/>
            </w:tcBorders>
            <w:vAlign w:val="bottom"/>
            <w:hideMark/>
          </w:tcPr>
          <w:p w14:paraId="2C8123F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6</w:t>
            </w:r>
          </w:p>
        </w:tc>
        <w:tc>
          <w:tcPr>
            <w:tcW w:w="1739" w:type="dxa"/>
            <w:gridSpan w:val="2"/>
            <w:tcBorders>
              <w:top w:val="single" w:sz="4" w:space="0" w:color="auto"/>
              <w:bottom w:val="single" w:sz="4" w:space="0" w:color="auto"/>
            </w:tcBorders>
            <w:vAlign w:val="bottom"/>
            <w:hideMark/>
          </w:tcPr>
          <w:p w14:paraId="714CD2C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7</w:t>
            </w:r>
          </w:p>
        </w:tc>
      </w:tr>
      <w:tr w:rsidR="00151C08" w:rsidRPr="00BD01D4" w14:paraId="1ECA63FC" w14:textId="77777777" w:rsidTr="00C37C40">
        <w:trPr>
          <w:trHeight w:val="20"/>
        </w:trPr>
        <w:tc>
          <w:tcPr>
            <w:tcW w:w="1560" w:type="dxa"/>
            <w:vMerge/>
            <w:tcBorders>
              <w:bottom w:val="single" w:sz="4" w:space="0" w:color="auto"/>
            </w:tcBorders>
            <w:hideMark/>
          </w:tcPr>
          <w:p w14:paraId="52125440" w14:textId="77777777" w:rsidR="00151C08" w:rsidRPr="00BD01D4" w:rsidRDefault="00151C08" w:rsidP="00151C08">
            <w:pPr>
              <w:spacing w:line="200" w:lineRule="exact"/>
              <w:rPr>
                <w:noProof/>
                <w:sz w:val="14"/>
                <w:szCs w:val="14"/>
              </w:rPr>
            </w:pPr>
          </w:p>
        </w:tc>
        <w:tc>
          <w:tcPr>
            <w:tcW w:w="886" w:type="dxa"/>
            <w:tcBorders>
              <w:top w:val="single" w:sz="4" w:space="0" w:color="auto"/>
              <w:bottom w:val="single" w:sz="4" w:space="0" w:color="auto"/>
            </w:tcBorders>
            <w:vAlign w:val="bottom"/>
            <w:hideMark/>
          </w:tcPr>
          <w:p w14:paraId="2437061A" w14:textId="77777777" w:rsidR="00151C08" w:rsidRPr="00BD01D4" w:rsidRDefault="00151C08" w:rsidP="00C37C40">
            <w:pPr>
              <w:pStyle w:val="TCH"/>
              <w:spacing w:before="0" w:after="0" w:line="200" w:lineRule="exact"/>
              <w:jc w:val="center"/>
              <w:rPr>
                <w:i/>
                <w:iCs/>
                <w:noProof/>
                <w:color w:val="auto"/>
                <w:sz w:val="14"/>
                <w:szCs w:val="14"/>
              </w:rPr>
            </w:pPr>
            <w:r w:rsidRPr="00BD01D4">
              <w:rPr>
                <w:i/>
                <w:iCs/>
                <w:noProof/>
                <w:color w:val="auto"/>
                <w:sz w:val="14"/>
                <w:szCs w:val="14"/>
              </w:rPr>
              <w:t>B</w:t>
            </w:r>
          </w:p>
          <w:p w14:paraId="6DF1C7AB"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842" w:type="dxa"/>
            <w:tcBorders>
              <w:top w:val="single" w:sz="4" w:space="0" w:color="auto"/>
              <w:bottom w:val="single" w:sz="4" w:space="0" w:color="auto"/>
            </w:tcBorders>
            <w:vAlign w:val="bottom"/>
            <w:hideMark/>
          </w:tcPr>
          <w:p w14:paraId="6F85DC1C"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7D5A1B13"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1062" w:type="dxa"/>
            <w:tcBorders>
              <w:top w:val="single" w:sz="4" w:space="0" w:color="auto"/>
              <w:bottom w:val="single" w:sz="4" w:space="0" w:color="auto"/>
            </w:tcBorders>
            <w:vAlign w:val="bottom"/>
            <w:hideMark/>
          </w:tcPr>
          <w:p w14:paraId="04CDA051"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F8BF301"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842" w:type="dxa"/>
            <w:tcBorders>
              <w:top w:val="single" w:sz="4" w:space="0" w:color="auto"/>
              <w:bottom w:val="single" w:sz="4" w:space="0" w:color="auto"/>
            </w:tcBorders>
            <w:vAlign w:val="bottom"/>
            <w:hideMark/>
          </w:tcPr>
          <w:p w14:paraId="16F65451"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030D70E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49" w:type="dxa"/>
            <w:tcBorders>
              <w:top w:val="single" w:sz="4" w:space="0" w:color="auto"/>
              <w:bottom w:val="single" w:sz="4" w:space="0" w:color="auto"/>
            </w:tcBorders>
            <w:vAlign w:val="bottom"/>
            <w:hideMark/>
          </w:tcPr>
          <w:p w14:paraId="35B23B92"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11A4131B"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5E7DACBA"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1658451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56" w:type="dxa"/>
            <w:tcBorders>
              <w:top w:val="single" w:sz="4" w:space="0" w:color="auto"/>
              <w:bottom w:val="single" w:sz="4" w:space="0" w:color="auto"/>
            </w:tcBorders>
            <w:vAlign w:val="bottom"/>
            <w:hideMark/>
          </w:tcPr>
          <w:p w14:paraId="535E93C9"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6E58747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3" w:type="dxa"/>
            <w:tcBorders>
              <w:top w:val="single" w:sz="4" w:space="0" w:color="auto"/>
              <w:bottom w:val="single" w:sz="4" w:space="0" w:color="auto"/>
            </w:tcBorders>
            <w:vAlign w:val="bottom"/>
            <w:hideMark/>
          </w:tcPr>
          <w:p w14:paraId="5278C90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7EC4FC9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1086" w:type="dxa"/>
            <w:tcBorders>
              <w:top w:val="single" w:sz="4" w:space="0" w:color="auto"/>
              <w:bottom w:val="single" w:sz="4" w:space="0" w:color="auto"/>
            </w:tcBorders>
            <w:vAlign w:val="bottom"/>
            <w:hideMark/>
          </w:tcPr>
          <w:p w14:paraId="661C028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B99D9AC"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3840732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1B8E6694"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57" w:type="dxa"/>
            <w:tcBorders>
              <w:top w:val="single" w:sz="4" w:space="0" w:color="auto"/>
              <w:bottom w:val="single" w:sz="4" w:space="0" w:color="auto"/>
            </w:tcBorders>
            <w:vAlign w:val="bottom"/>
            <w:hideMark/>
          </w:tcPr>
          <w:p w14:paraId="4101F336"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02DC4858"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57D016C2"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6505F28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49" w:type="dxa"/>
            <w:tcBorders>
              <w:top w:val="single" w:sz="4" w:space="0" w:color="auto"/>
              <w:bottom w:val="single" w:sz="4" w:space="0" w:color="auto"/>
            </w:tcBorders>
            <w:vAlign w:val="bottom"/>
            <w:hideMark/>
          </w:tcPr>
          <w:p w14:paraId="30373FE0"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29A4BB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045889ED"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53AFEAAA"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r>
      <w:tr w:rsidR="00151C08" w:rsidRPr="00BD01D4" w14:paraId="042B92C4" w14:textId="77777777" w:rsidTr="00C37C40">
        <w:trPr>
          <w:trHeight w:val="20"/>
        </w:trPr>
        <w:tc>
          <w:tcPr>
            <w:tcW w:w="1560" w:type="dxa"/>
            <w:tcBorders>
              <w:top w:val="single" w:sz="4" w:space="0" w:color="auto"/>
            </w:tcBorders>
            <w:hideMark/>
          </w:tcPr>
          <w:p w14:paraId="556A876C"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Intercept</w:t>
            </w:r>
          </w:p>
        </w:tc>
        <w:tc>
          <w:tcPr>
            <w:tcW w:w="886" w:type="dxa"/>
            <w:tcBorders>
              <w:top w:val="single" w:sz="4" w:space="0" w:color="auto"/>
            </w:tcBorders>
            <w:hideMark/>
          </w:tcPr>
          <w:p w14:paraId="72DA220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.18*</w:t>
            </w:r>
          </w:p>
          <w:p w14:paraId="3557968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[.15, .22]</w:t>
            </w:r>
          </w:p>
        </w:tc>
        <w:tc>
          <w:tcPr>
            <w:tcW w:w="842" w:type="dxa"/>
            <w:tcBorders>
              <w:top w:val="single" w:sz="4" w:space="0" w:color="auto"/>
            </w:tcBorders>
            <w:hideMark/>
          </w:tcPr>
          <w:p w14:paraId="7C36467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4939BDB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1062" w:type="dxa"/>
            <w:tcBorders>
              <w:top w:val="single" w:sz="4" w:space="0" w:color="auto"/>
            </w:tcBorders>
            <w:hideMark/>
          </w:tcPr>
          <w:p w14:paraId="472ED1F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.21*</w:t>
            </w:r>
          </w:p>
          <w:p w14:paraId="6A3ADAE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 .25]</w:t>
            </w:r>
          </w:p>
        </w:tc>
        <w:tc>
          <w:tcPr>
            <w:tcW w:w="842" w:type="dxa"/>
            <w:tcBorders>
              <w:top w:val="single" w:sz="4" w:space="0" w:color="auto"/>
            </w:tcBorders>
            <w:hideMark/>
          </w:tcPr>
          <w:p w14:paraId="6EEDDE9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3681F411"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949" w:type="dxa"/>
            <w:tcBorders>
              <w:top w:val="single" w:sz="4" w:space="0" w:color="auto"/>
            </w:tcBorders>
            <w:hideMark/>
          </w:tcPr>
          <w:p w14:paraId="327D1182" w14:textId="640A8DC1"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27" w:author="Grijalva, Emily" w:date="2015-10-29T20:48:00Z">
              <w:r w:rsidR="00DB5A0C">
                <w:t>25</w:t>
              </w:r>
            </w:ins>
            <w:del w:id="128" w:author="Grijalva, Emily" w:date="2015-10-29T20:48:00Z">
              <w:r w:rsidRPr="00BD01D4" w:rsidDel="00DB5A0C">
                <w:rPr>
                  <w:noProof/>
                  <w:color w:val="auto"/>
                  <w:sz w:val="14"/>
                  <w:szCs w:val="14"/>
                </w:rPr>
                <w:delText>14</w:delText>
              </w:r>
            </w:del>
            <w:r w:rsidRPr="00BD01D4">
              <w:rPr>
                <w:noProof/>
                <w:color w:val="auto"/>
                <w:sz w:val="14"/>
                <w:szCs w:val="14"/>
              </w:rPr>
              <w:t>*</w:t>
            </w:r>
          </w:p>
          <w:p w14:paraId="03158032" w14:textId="6CA7BAD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29" w:author="Grijalva, Emily" w:date="2015-10-29T20:49:00Z">
              <w:r w:rsidR="00DB5A0C">
                <w:t>20</w:t>
              </w:r>
            </w:ins>
            <w:del w:id="130" w:author="Grijalva, Emily" w:date="2015-10-29T20:49:00Z">
              <w:r w:rsidRPr="00BD01D4" w:rsidDel="00DB5A0C">
                <w:rPr>
                  <w:noProof/>
                  <w:color w:val="auto"/>
                  <w:sz w:val="14"/>
                  <w:szCs w:val="14"/>
                </w:rPr>
                <w:delText>06</w:delText>
              </w:r>
            </w:del>
            <w:r w:rsidRPr="00BD01D4">
              <w:rPr>
                <w:noProof/>
                <w:color w:val="auto"/>
                <w:sz w:val="14"/>
                <w:szCs w:val="14"/>
              </w:rPr>
              <w:t>, .</w:t>
            </w:r>
            <w:ins w:id="131" w:author="Grijalva, Emily" w:date="2015-10-29T20:49:00Z">
              <w:r w:rsidR="00DB5A0C">
                <w:t>2</w:t>
              </w:r>
            </w:ins>
            <w:del w:id="132" w:author="Grijalva, Emily" w:date="2015-10-29T20:49:00Z">
              <w:r w:rsidRPr="00BD01D4" w:rsidDel="00DB5A0C">
                <w:rPr>
                  <w:noProof/>
                  <w:color w:val="auto"/>
                  <w:sz w:val="14"/>
                  <w:szCs w:val="14"/>
                </w:rPr>
                <w:delText>2</w:delText>
              </w:r>
            </w:del>
            <w:ins w:id="133" w:author="Grijalva, Emily" w:date="2015-10-29T20:49:00Z">
              <w:r w:rsidR="00DB5A0C">
                <w:t>9</w:t>
              </w:r>
            </w:ins>
            <w:del w:id="134" w:author="Grijalva, Emily" w:date="2015-10-29T20:49:00Z">
              <w:r w:rsidRPr="00BD01D4" w:rsidDel="00DB5A0C">
                <w:rPr>
                  <w:noProof/>
                  <w:color w:val="auto"/>
                  <w:sz w:val="14"/>
                  <w:szCs w:val="14"/>
                </w:rPr>
                <w:delText>2</w:delText>
              </w:r>
            </w:del>
            <w:r w:rsidRPr="00BD01D4">
              <w:rPr>
                <w:noProof/>
                <w:color w:val="auto"/>
                <w:sz w:val="14"/>
                <w:szCs w:val="14"/>
              </w:rPr>
              <w:t>]</w:t>
            </w:r>
          </w:p>
        </w:tc>
        <w:tc>
          <w:tcPr>
            <w:tcW w:w="790" w:type="dxa"/>
            <w:tcBorders>
              <w:top w:val="single" w:sz="4" w:space="0" w:color="auto"/>
            </w:tcBorders>
            <w:hideMark/>
          </w:tcPr>
          <w:p w14:paraId="6AE3BB14" w14:textId="03ED009B"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5" w:author="Grijalva, Emily" w:date="2015-10-29T20:48:00Z">
              <w:r w:rsidR="00DB5A0C">
                <w:t>02</w:t>
              </w:r>
            </w:ins>
            <w:del w:id="136" w:author="Grijalva, Emily" w:date="2015-10-29T20:48:00Z">
              <w:r w:rsidRPr="00BD01D4" w:rsidDel="00DB5A0C">
                <w:rPr>
                  <w:noProof/>
                  <w:color w:val="auto"/>
                  <w:sz w:val="14"/>
                  <w:szCs w:val="14"/>
                </w:rPr>
                <w:delText>04</w:delText>
              </w:r>
            </w:del>
          </w:p>
          <w:p w14:paraId="3D8CE1F5" w14:textId="117F5CFD"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7" w:author="Grijalva, Emily" w:date="2015-10-29T22:45:00Z">
              <w:r w:rsidR="00D17842">
                <w:t>000</w:t>
              </w:r>
            </w:ins>
            <w:del w:id="138" w:author="Grijalva, Emily" w:date="2015-10-29T22:45:00Z">
              <w:r w:rsidRPr="00BD01D4" w:rsidDel="00D17842">
                <w:rPr>
                  <w:noProof/>
                  <w:color w:val="auto"/>
                  <w:sz w:val="14"/>
                  <w:szCs w:val="14"/>
                </w:rPr>
                <w:delText>001</w:delText>
              </w:r>
            </w:del>
            <w:r w:rsidRPr="00BD01D4">
              <w:rPr>
                <w:noProof/>
                <w:color w:val="auto"/>
                <w:sz w:val="14"/>
                <w:szCs w:val="14"/>
              </w:rPr>
              <w:t>)</w:t>
            </w:r>
          </w:p>
        </w:tc>
        <w:tc>
          <w:tcPr>
            <w:tcW w:w="956" w:type="dxa"/>
            <w:tcBorders>
              <w:top w:val="single" w:sz="4" w:space="0" w:color="auto"/>
            </w:tcBorders>
            <w:hideMark/>
          </w:tcPr>
          <w:p w14:paraId="60C54FF0" w14:textId="01A0ECEB"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9" w:author="Grijalva, Emily" w:date="2015-10-29T20:50:00Z">
              <w:r w:rsidR="00DB5A0C">
                <w:t>2</w:t>
              </w:r>
            </w:ins>
            <w:del w:id="140" w:author="Grijalva, Emily" w:date="2015-10-29T20:50:00Z">
              <w:r w:rsidRPr="00BD01D4" w:rsidDel="00DB5A0C">
                <w:rPr>
                  <w:noProof/>
                  <w:color w:val="auto"/>
                  <w:sz w:val="14"/>
                  <w:szCs w:val="14"/>
                </w:rPr>
                <w:delText>2</w:delText>
              </w:r>
            </w:del>
            <w:ins w:id="141" w:author="Grijalva, Emily" w:date="2015-10-29T20:50:00Z">
              <w:r w:rsidR="00DB5A0C">
                <w:t>2</w:t>
              </w:r>
            </w:ins>
            <w:del w:id="142" w:author="Grijalva, Emily" w:date="2015-10-29T20:50:00Z">
              <w:r w:rsidRPr="00BD01D4" w:rsidDel="00DB5A0C">
                <w:rPr>
                  <w:noProof/>
                  <w:color w:val="auto"/>
                  <w:sz w:val="14"/>
                  <w:szCs w:val="14"/>
                </w:rPr>
                <w:delText>0</w:delText>
              </w:r>
            </w:del>
            <w:r w:rsidRPr="00BD01D4">
              <w:rPr>
                <w:noProof/>
                <w:color w:val="auto"/>
                <w:sz w:val="14"/>
                <w:szCs w:val="14"/>
              </w:rPr>
              <w:t>*</w:t>
            </w:r>
          </w:p>
          <w:p w14:paraId="0C98A586" w14:textId="1597810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43" w:author="Grijalva, Emily" w:date="2015-10-29T20:51:00Z">
              <w:r w:rsidR="00DB5A0C">
                <w:t>1</w:t>
              </w:r>
            </w:ins>
            <w:del w:id="144" w:author="Grijalva, Emily" w:date="2015-10-29T20:51:00Z">
              <w:r w:rsidRPr="00BD01D4" w:rsidDel="00DB5A0C">
                <w:rPr>
                  <w:noProof/>
                  <w:color w:val="auto"/>
                  <w:sz w:val="14"/>
                  <w:szCs w:val="14"/>
                </w:rPr>
                <w:delText>1</w:delText>
              </w:r>
            </w:del>
            <w:ins w:id="145" w:author="Grijalva, Emily" w:date="2015-10-29T20:51:00Z">
              <w:r w:rsidR="00DB5A0C">
                <w:t>6</w:t>
              </w:r>
            </w:ins>
            <w:del w:id="146" w:author="Grijalva, Emily" w:date="2015-10-29T20:51:00Z">
              <w:r w:rsidRPr="00BD01D4" w:rsidDel="00DB5A0C">
                <w:rPr>
                  <w:noProof/>
                  <w:color w:val="auto"/>
                  <w:sz w:val="14"/>
                  <w:szCs w:val="14"/>
                </w:rPr>
                <w:delText>4</w:delText>
              </w:r>
            </w:del>
            <w:r w:rsidRPr="00BD01D4">
              <w:rPr>
                <w:noProof/>
                <w:color w:val="auto"/>
                <w:sz w:val="14"/>
                <w:szCs w:val="14"/>
              </w:rPr>
              <w:t>, .</w:t>
            </w:r>
            <w:ins w:id="147" w:author="Grijalva, Emily" w:date="2015-10-29T20:51:00Z">
              <w:r w:rsidR="00DB5A0C">
                <w:t>28</w:t>
              </w:r>
            </w:ins>
            <w:del w:id="148" w:author="Grijalva, Emily" w:date="2015-10-29T20:51:00Z">
              <w:r w:rsidRPr="00BD01D4" w:rsidDel="00DB5A0C">
                <w:rPr>
                  <w:noProof/>
                  <w:color w:val="auto"/>
                  <w:sz w:val="14"/>
                  <w:szCs w:val="14"/>
                </w:rPr>
                <w:delText>26</w:delText>
              </w:r>
            </w:del>
            <w:r w:rsidRPr="00BD01D4">
              <w:rPr>
                <w:noProof/>
                <w:color w:val="auto"/>
                <w:sz w:val="14"/>
                <w:szCs w:val="14"/>
              </w:rPr>
              <w:t>]</w:t>
            </w:r>
          </w:p>
        </w:tc>
        <w:tc>
          <w:tcPr>
            <w:tcW w:w="793" w:type="dxa"/>
            <w:tcBorders>
              <w:top w:val="single" w:sz="4" w:space="0" w:color="auto"/>
            </w:tcBorders>
            <w:hideMark/>
          </w:tcPr>
          <w:p w14:paraId="5712B86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.03</w:t>
            </w:r>
          </w:p>
          <w:p w14:paraId="0439468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1086" w:type="dxa"/>
            <w:tcBorders>
              <w:top w:val="single" w:sz="4" w:space="0" w:color="auto"/>
            </w:tcBorders>
            <w:hideMark/>
          </w:tcPr>
          <w:p w14:paraId="24525260" w14:textId="649097E9"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49" w:author="Grijalva, Emily" w:date="2015-10-29T21:00:00Z">
              <w:r w:rsidR="003C0864">
                <w:t>2</w:t>
              </w:r>
            </w:ins>
            <w:del w:id="150" w:author="Grijalva, Emily" w:date="2015-10-29T21:00:00Z">
              <w:r w:rsidRPr="00BD01D4" w:rsidDel="003C0864">
                <w:rPr>
                  <w:noProof/>
                  <w:color w:val="auto"/>
                  <w:sz w:val="14"/>
                  <w:szCs w:val="14"/>
                </w:rPr>
                <w:delText>22</w:delText>
              </w:r>
            </w:del>
            <w:ins w:id="151" w:author="Grijalva, Emily" w:date="2015-10-29T21:00:00Z">
              <w:r w:rsidR="003C0864">
                <w:t>1</w:t>
              </w:r>
            </w:ins>
            <w:r w:rsidRPr="00BD01D4">
              <w:rPr>
                <w:noProof/>
                <w:color w:val="auto"/>
                <w:sz w:val="14"/>
                <w:szCs w:val="14"/>
              </w:rPr>
              <w:t>*</w:t>
            </w:r>
          </w:p>
          <w:p w14:paraId="052EF75C" w14:textId="2B707101"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52" w:author="Grijalva, Emily" w:date="2015-10-29T21:01:00Z">
              <w:r w:rsidR="003C0864">
                <w:t>1</w:t>
              </w:r>
            </w:ins>
            <w:del w:id="153" w:author="Grijalva, Emily" w:date="2015-10-29T21:01:00Z">
              <w:r w:rsidRPr="00BD01D4" w:rsidDel="003C0864">
                <w:rPr>
                  <w:noProof/>
                  <w:color w:val="auto"/>
                  <w:sz w:val="14"/>
                  <w:szCs w:val="14"/>
                </w:rPr>
                <w:delText>1</w:delText>
              </w:r>
            </w:del>
            <w:ins w:id="154" w:author="Grijalva, Emily" w:date="2015-10-29T21:01:00Z">
              <w:r w:rsidR="003C0864">
                <w:t>5</w:t>
              </w:r>
            </w:ins>
            <w:del w:id="155" w:author="Grijalva, Emily" w:date="2015-10-29T21:01:00Z">
              <w:r w:rsidRPr="00BD01D4" w:rsidDel="003C0864">
                <w:rPr>
                  <w:noProof/>
                  <w:color w:val="auto"/>
                  <w:sz w:val="14"/>
                  <w:szCs w:val="14"/>
                </w:rPr>
                <w:delText>4</w:delText>
              </w:r>
            </w:del>
            <w:r w:rsidRPr="00BD01D4">
              <w:rPr>
                <w:noProof/>
                <w:color w:val="auto"/>
                <w:sz w:val="14"/>
                <w:szCs w:val="14"/>
              </w:rPr>
              <w:t>, .</w:t>
            </w:r>
            <w:ins w:id="156" w:author="Grijalva, Emily" w:date="2015-10-29T21:01:00Z">
              <w:r w:rsidR="003C0864">
                <w:t>26</w:t>
              </w:r>
            </w:ins>
            <w:del w:id="157" w:author="Grijalva, Emily" w:date="2015-10-29T21:01:00Z">
              <w:r w:rsidRPr="00BD01D4" w:rsidDel="003C0864">
                <w:rPr>
                  <w:noProof/>
                  <w:color w:val="auto"/>
                  <w:sz w:val="14"/>
                  <w:szCs w:val="14"/>
                </w:rPr>
                <w:delText>30</w:delText>
              </w:r>
            </w:del>
            <w:r w:rsidRPr="00BD01D4">
              <w:rPr>
                <w:noProof/>
                <w:color w:val="auto"/>
                <w:sz w:val="14"/>
                <w:szCs w:val="14"/>
              </w:rPr>
              <w:t>]</w:t>
            </w:r>
          </w:p>
        </w:tc>
        <w:tc>
          <w:tcPr>
            <w:tcW w:w="790" w:type="dxa"/>
            <w:tcBorders>
              <w:top w:val="single" w:sz="4" w:space="0" w:color="auto"/>
            </w:tcBorders>
            <w:hideMark/>
          </w:tcPr>
          <w:p w14:paraId="75D426A9" w14:textId="1A20BA16"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58" w:author="Grijalva, Emily" w:date="2015-10-29T21:00:00Z">
              <w:r w:rsidR="003C0864">
                <w:t>03</w:t>
              </w:r>
            </w:ins>
            <w:del w:id="159" w:author="Grijalva, Emily" w:date="2015-10-29T21:00:00Z">
              <w:r w:rsidRPr="00BD01D4" w:rsidDel="003C0864">
                <w:rPr>
                  <w:noProof/>
                  <w:color w:val="auto"/>
                  <w:sz w:val="14"/>
                  <w:szCs w:val="14"/>
                </w:rPr>
                <w:delText>04</w:delText>
              </w:r>
            </w:del>
          </w:p>
          <w:p w14:paraId="66DC21F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957" w:type="dxa"/>
            <w:tcBorders>
              <w:top w:val="single" w:sz="4" w:space="0" w:color="auto"/>
            </w:tcBorders>
            <w:hideMark/>
          </w:tcPr>
          <w:p w14:paraId="26101B9C" w14:textId="52A6590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0" w:author="Grijalva, Emily" w:date="2015-10-29T21:18:00Z">
              <w:r w:rsidR="008933E7">
                <w:t>19</w:t>
              </w:r>
            </w:ins>
            <w:del w:id="161" w:author="Grijalva, Emily" w:date="2015-10-29T21:18:00Z">
              <w:r w:rsidRPr="00BD01D4" w:rsidDel="008933E7">
                <w:rPr>
                  <w:noProof/>
                  <w:color w:val="auto"/>
                  <w:sz w:val="14"/>
                  <w:szCs w:val="14"/>
                </w:rPr>
                <w:delText>28</w:delText>
              </w:r>
            </w:del>
            <w:r w:rsidRPr="00BD01D4">
              <w:rPr>
                <w:noProof/>
                <w:color w:val="auto"/>
                <w:sz w:val="14"/>
                <w:szCs w:val="14"/>
              </w:rPr>
              <w:t>*</w:t>
            </w:r>
          </w:p>
          <w:p w14:paraId="52FFF475" w14:textId="1D9711D2"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2" w:author="Grijalva, Emily" w:date="2015-10-29T21:19:00Z">
              <w:r w:rsidR="008933E7">
                <w:t>13</w:t>
              </w:r>
            </w:ins>
            <w:del w:id="163" w:author="Grijalva, Emily" w:date="2015-10-29T21:19:00Z">
              <w:r w:rsidRPr="00BD01D4" w:rsidDel="008933E7">
                <w:rPr>
                  <w:noProof/>
                  <w:color w:val="auto"/>
                  <w:sz w:val="14"/>
                  <w:szCs w:val="14"/>
                </w:rPr>
                <w:delText>20</w:delText>
              </w:r>
            </w:del>
            <w:r w:rsidRPr="00BD01D4">
              <w:rPr>
                <w:noProof/>
                <w:color w:val="auto"/>
                <w:sz w:val="14"/>
                <w:szCs w:val="14"/>
              </w:rPr>
              <w:t>, .</w:t>
            </w:r>
            <w:ins w:id="164" w:author="Grijalva, Emily" w:date="2015-10-29T21:19:00Z">
              <w:r w:rsidR="008933E7">
                <w:t>24</w:t>
              </w:r>
            </w:ins>
            <w:del w:id="165" w:author="Grijalva, Emily" w:date="2015-10-29T21:19:00Z">
              <w:r w:rsidRPr="00BD01D4" w:rsidDel="008933E7">
                <w:rPr>
                  <w:noProof/>
                  <w:color w:val="auto"/>
                  <w:sz w:val="14"/>
                  <w:szCs w:val="14"/>
                </w:rPr>
                <w:delText>36</w:delText>
              </w:r>
            </w:del>
            <w:r w:rsidRPr="00BD01D4">
              <w:rPr>
                <w:noProof/>
                <w:color w:val="auto"/>
                <w:sz w:val="14"/>
                <w:szCs w:val="14"/>
              </w:rPr>
              <w:t>]</w:t>
            </w:r>
          </w:p>
        </w:tc>
        <w:tc>
          <w:tcPr>
            <w:tcW w:w="790" w:type="dxa"/>
            <w:tcBorders>
              <w:top w:val="single" w:sz="4" w:space="0" w:color="auto"/>
            </w:tcBorders>
            <w:hideMark/>
          </w:tcPr>
          <w:p w14:paraId="4051FC9A" w14:textId="7A1A8760"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6" w:author="Grijalva, Emily" w:date="2015-10-29T21:19:00Z">
              <w:r w:rsidR="008933E7">
                <w:t>0</w:t>
              </w:r>
            </w:ins>
            <w:del w:id="167" w:author="Grijalva, Emily" w:date="2015-10-29T21:19:00Z">
              <w:r w:rsidRPr="00BD01D4" w:rsidDel="008933E7">
                <w:rPr>
                  <w:noProof/>
                  <w:color w:val="auto"/>
                  <w:sz w:val="14"/>
                  <w:szCs w:val="14"/>
                </w:rPr>
                <w:delText>0</w:delText>
              </w:r>
            </w:del>
            <w:ins w:id="168" w:author="Grijalva, Emily" w:date="2015-10-29T21:18:00Z">
              <w:r w:rsidR="008933E7">
                <w:t>2</w:t>
              </w:r>
            </w:ins>
            <w:del w:id="169" w:author="Grijalva, Emily" w:date="2015-10-29T21:18:00Z">
              <w:r w:rsidRPr="00BD01D4" w:rsidDel="008933E7">
                <w:rPr>
                  <w:noProof/>
                  <w:color w:val="auto"/>
                  <w:sz w:val="14"/>
                  <w:szCs w:val="14"/>
                </w:rPr>
                <w:delText>4</w:delText>
              </w:r>
            </w:del>
          </w:p>
          <w:p w14:paraId="24548074" w14:textId="4793546C"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0" w:author="Grijalva, Emily" w:date="2015-10-29T21:19:00Z">
              <w:r w:rsidR="008933E7">
                <w:t>0</w:t>
              </w:r>
            </w:ins>
            <w:del w:id="171" w:author="Grijalva, Emily" w:date="2015-10-29T21:19:00Z">
              <w:r w:rsidRPr="00BD01D4" w:rsidDel="008933E7">
                <w:rPr>
                  <w:noProof/>
                  <w:color w:val="auto"/>
                  <w:sz w:val="14"/>
                  <w:szCs w:val="14"/>
                </w:rPr>
                <w:delText>0</w:delText>
              </w:r>
            </w:del>
            <w:r w:rsidRPr="00BD01D4">
              <w:rPr>
                <w:noProof/>
                <w:color w:val="auto"/>
                <w:sz w:val="14"/>
                <w:szCs w:val="14"/>
              </w:rPr>
              <w:t>00)</w:t>
            </w:r>
          </w:p>
        </w:tc>
        <w:tc>
          <w:tcPr>
            <w:tcW w:w="949" w:type="dxa"/>
            <w:tcBorders>
              <w:top w:val="single" w:sz="4" w:space="0" w:color="auto"/>
            </w:tcBorders>
            <w:hideMark/>
          </w:tcPr>
          <w:p w14:paraId="58D0BA2E" w14:textId="0A55F3C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2" w:author="Grijalva, Emily" w:date="2015-10-29T21:21:00Z">
              <w:r w:rsidR="008933E7">
                <w:t>20</w:t>
              </w:r>
            </w:ins>
            <w:del w:id="173" w:author="Grijalva, Emily" w:date="2015-10-29T21:21:00Z">
              <w:r w:rsidRPr="00BD01D4" w:rsidDel="008933E7">
                <w:rPr>
                  <w:noProof/>
                  <w:color w:val="auto"/>
                  <w:sz w:val="14"/>
                  <w:szCs w:val="14"/>
                </w:rPr>
                <w:delText>25</w:delText>
              </w:r>
            </w:del>
            <w:r w:rsidRPr="00BD01D4">
              <w:rPr>
                <w:noProof/>
                <w:color w:val="auto"/>
                <w:sz w:val="14"/>
                <w:szCs w:val="14"/>
              </w:rPr>
              <w:t>*</w:t>
            </w:r>
          </w:p>
          <w:p w14:paraId="5A8360F5" w14:textId="65A3CE1A" w:rsidR="00151C08" w:rsidRPr="00BD01D4" w:rsidRDefault="00151C08">
            <w:pPr>
              <w:pStyle w:val="TT"/>
              <w:spacing w:line="200" w:lineRule="exact"/>
              <w:jc w:val="center"/>
              <w:rPr>
                <w:noProof/>
                <w:color w:val="auto"/>
                <w:sz w:val="14"/>
                <w:szCs w:val="14"/>
              </w:rPr>
            </w:pPr>
            <w:r w:rsidRPr="00BD01D4">
              <w:rPr>
                <w:noProof/>
                <w:color w:val="auto"/>
                <w:sz w:val="14"/>
                <w:szCs w:val="14"/>
              </w:rPr>
              <w:t>[.15, .</w:t>
            </w:r>
            <w:del w:id="174" w:author="Grijalva, Emily" w:date="2015-10-29T21:52:00Z">
              <w:r w:rsidRPr="00BD01D4" w:rsidDel="004C4998">
                <w:rPr>
                  <w:noProof/>
                  <w:color w:val="auto"/>
                  <w:sz w:val="14"/>
                  <w:szCs w:val="14"/>
                </w:rPr>
                <w:delText>3</w:delText>
              </w:r>
            </w:del>
            <w:ins w:id="175" w:author="Grijalva, Emily" w:date="2015-10-29T21:52:00Z">
              <w:r w:rsidR="004C4998">
                <w:t>25</w:t>
              </w:r>
            </w:ins>
            <w:del w:id="176" w:author="Grijalva, Emily" w:date="2015-10-29T21:52:00Z">
              <w:r w:rsidRPr="00BD01D4" w:rsidDel="004C4998">
                <w:rPr>
                  <w:noProof/>
                  <w:color w:val="auto"/>
                  <w:sz w:val="14"/>
                  <w:szCs w:val="14"/>
                </w:rPr>
                <w:delText>4</w:delText>
              </w:r>
            </w:del>
            <w:r w:rsidRPr="00BD01D4">
              <w:rPr>
                <w:noProof/>
                <w:color w:val="auto"/>
                <w:sz w:val="14"/>
                <w:szCs w:val="14"/>
              </w:rPr>
              <w:t>]</w:t>
            </w:r>
          </w:p>
        </w:tc>
        <w:tc>
          <w:tcPr>
            <w:tcW w:w="790" w:type="dxa"/>
            <w:tcBorders>
              <w:top w:val="single" w:sz="4" w:space="0" w:color="auto"/>
            </w:tcBorders>
            <w:hideMark/>
          </w:tcPr>
          <w:p w14:paraId="7D2B8692" w14:textId="1E753A36"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7" w:author="Grijalva, Emily" w:date="2015-10-29T21:21:00Z">
              <w:r w:rsidR="008933E7">
                <w:t>02</w:t>
              </w:r>
            </w:ins>
            <w:del w:id="178" w:author="Grijalva, Emily" w:date="2015-10-29T21:21:00Z">
              <w:r w:rsidRPr="00BD01D4" w:rsidDel="008933E7">
                <w:rPr>
                  <w:noProof/>
                  <w:color w:val="auto"/>
                  <w:sz w:val="14"/>
                  <w:szCs w:val="14"/>
                </w:rPr>
                <w:delText>05</w:delText>
              </w:r>
            </w:del>
          </w:p>
          <w:p w14:paraId="09D67AA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r>
      <w:tr w:rsidR="00151C08" w:rsidRPr="00BD01D4" w14:paraId="539C281A" w14:textId="77777777" w:rsidTr="00BD01D4">
        <w:trPr>
          <w:trHeight w:val="20"/>
        </w:trPr>
        <w:tc>
          <w:tcPr>
            <w:tcW w:w="1560" w:type="dxa"/>
            <w:hideMark/>
          </w:tcPr>
          <w:p w14:paraId="16AA0AA0"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Residual</w:t>
            </w:r>
          </w:p>
        </w:tc>
        <w:tc>
          <w:tcPr>
            <w:tcW w:w="886" w:type="dxa"/>
          </w:tcPr>
          <w:p w14:paraId="1466500E" w14:textId="77777777" w:rsidR="00151C08" w:rsidRPr="00BD01D4" w:rsidRDefault="00151C08" w:rsidP="00BD01D4">
            <w:pPr>
              <w:pStyle w:val="TT"/>
              <w:spacing w:line="200" w:lineRule="exact"/>
              <w:jc w:val="center"/>
              <w:rPr>
                <w:noProof/>
                <w:color w:val="auto"/>
                <w:sz w:val="14"/>
                <w:szCs w:val="14"/>
              </w:rPr>
            </w:pPr>
          </w:p>
        </w:tc>
        <w:tc>
          <w:tcPr>
            <w:tcW w:w="842" w:type="dxa"/>
          </w:tcPr>
          <w:p w14:paraId="3419D7D8" w14:textId="77777777" w:rsidR="00151C08" w:rsidRPr="00BD01D4" w:rsidRDefault="00151C08" w:rsidP="00BD01D4">
            <w:pPr>
              <w:pStyle w:val="TT"/>
              <w:spacing w:line="200" w:lineRule="exact"/>
              <w:jc w:val="center"/>
              <w:rPr>
                <w:noProof/>
                <w:color w:val="auto"/>
                <w:sz w:val="14"/>
                <w:szCs w:val="14"/>
              </w:rPr>
            </w:pPr>
          </w:p>
        </w:tc>
        <w:tc>
          <w:tcPr>
            <w:tcW w:w="1062" w:type="dxa"/>
          </w:tcPr>
          <w:p w14:paraId="5E7A3A21" w14:textId="77777777" w:rsidR="00151C08" w:rsidRPr="00BD01D4" w:rsidRDefault="00151C08" w:rsidP="00BD01D4">
            <w:pPr>
              <w:pStyle w:val="TT"/>
              <w:spacing w:line="200" w:lineRule="exact"/>
              <w:jc w:val="center"/>
              <w:rPr>
                <w:noProof/>
                <w:color w:val="auto"/>
                <w:sz w:val="14"/>
                <w:szCs w:val="14"/>
              </w:rPr>
            </w:pPr>
          </w:p>
        </w:tc>
        <w:tc>
          <w:tcPr>
            <w:tcW w:w="842" w:type="dxa"/>
          </w:tcPr>
          <w:p w14:paraId="1214FAD4"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49E74DA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.10*</w:t>
            </w:r>
          </w:p>
          <w:p w14:paraId="499A500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[.01, .19]</w:t>
            </w:r>
          </w:p>
        </w:tc>
        <w:tc>
          <w:tcPr>
            <w:tcW w:w="790" w:type="dxa"/>
            <w:hideMark/>
          </w:tcPr>
          <w:p w14:paraId="3FFC6F3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5243489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(.025)</w:t>
            </w:r>
          </w:p>
        </w:tc>
        <w:tc>
          <w:tcPr>
            <w:tcW w:w="956" w:type="dxa"/>
          </w:tcPr>
          <w:p w14:paraId="7A44270F" w14:textId="77777777" w:rsidR="00151C08" w:rsidRPr="00BD01D4" w:rsidRDefault="00151C08" w:rsidP="00BD01D4">
            <w:pPr>
              <w:pStyle w:val="TT"/>
              <w:spacing w:line="200" w:lineRule="exact"/>
              <w:jc w:val="center"/>
              <w:rPr>
                <w:noProof/>
                <w:color w:val="auto"/>
                <w:sz w:val="14"/>
                <w:szCs w:val="14"/>
              </w:rPr>
            </w:pPr>
          </w:p>
        </w:tc>
        <w:tc>
          <w:tcPr>
            <w:tcW w:w="793" w:type="dxa"/>
          </w:tcPr>
          <w:p w14:paraId="239B6DBA" w14:textId="77777777" w:rsidR="00151C08" w:rsidRPr="00BD01D4" w:rsidRDefault="00151C08" w:rsidP="00BD01D4">
            <w:pPr>
              <w:pStyle w:val="TT"/>
              <w:spacing w:line="200" w:lineRule="exact"/>
              <w:jc w:val="center"/>
              <w:rPr>
                <w:noProof/>
                <w:color w:val="auto"/>
                <w:sz w:val="14"/>
                <w:szCs w:val="14"/>
              </w:rPr>
            </w:pPr>
          </w:p>
        </w:tc>
        <w:tc>
          <w:tcPr>
            <w:tcW w:w="1086" w:type="dxa"/>
          </w:tcPr>
          <w:p w14:paraId="1CCD350A" w14:textId="77777777" w:rsidR="00151C08" w:rsidRPr="00BD01D4" w:rsidRDefault="00151C08" w:rsidP="00BD01D4">
            <w:pPr>
              <w:pStyle w:val="TT"/>
              <w:spacing w:line="200" w:lineRule="exact"/>
              <w:jc w:val="center"/>
              <w:rPr>
                <w:noProof/>
                <w:color w:val="auto"/>
                <w:sz w:val="14"/>
                <w:szCs w:val="14"/>
              </w:rPr>
            </w:pPr>
          </w:p>
        </w:tc>
        <w:tc>
          <w:tcPr>
            <w:tcW w:w="790" w:type="dxa"/>
          </w:tcPr>
          <w:p w14:paraId="07788A84" w14:textId="77777777" w:rsidR="00151C08" w:rsidRPr="00BD01D4" w:rsidRDefault="00151C08" w:rsidP="00BD01D4">
            <w:pPr>
              <w:pStyle w:val="TT"/>
              <w:spacing w:line="200" w:lineRule="exact"/>
              <w:jc w:val="center"/>
              <w:rPr>
                <w:noProof/>
                <w:color w:val="auto"/>
                <w:sz w:val="14"/>
                <w:szCs w:val="14"/>
              </w:rPr>
            </w:pPr>
          </w:p>
        </w:tc>
        <w:tc>
          <w:tcPr>
            <w:tcW w:w="957" w:type="dxa"/>
          </w:tcPr>
          <w:p w14:paraId="3666A12D" w14:textId="77777777" w:rsidR="00151C08" w:rsidRPr="00BD01D4" w:rsidRDefault="00151C08" w:rsidP="00BD01D4">
            <w:pPr>
              <w:pStyle w:val="TT"/>
              <w:spacing w:line="200" w:lineRule="exact"/>
              <w:jc w:val="center"/>
              <w:rPr>
                <w:noProof/>
                <w:color w:val="auto"/>
                <w:sz w:val="14"/>
                <w:szCs w:val="14"/>
              </w:rPr>
            </w:pPr>
          </w:p>
        </w:tc>
        <w:tc>
          <w:tcPr>
            <w:tcW w:w="790" w:type="dxa"/>
          </w:tcPr>
          <w:p w14:paraId="1A42102B" w14:textId="77777777" w:rsidR="00151C08" w:rsidRPr="00BD01D4" w:rsidRDefault="00151C08" w:rsidP="00BD01D4">
            <w:pPr>
              <w:pStyle w:val="TT"/>
              <w:spacing w:line="200" w:lineRule="exact"/>
              <w:jc w:val="center"/>
              <w:rPr>
                <w:noProof/>
                <w:color w:val="auto"/>
                <w:sz w:val="14"/>
                <w:szCs w:val="14"/>
              </w:rPr>
            </w:pPr>
          </w:p>
        </w:tc>
        <w:tc>
          <w:tcPr>
            <w:tcW w:w="949" w:type="dxa"/>
          </w:tcPr>
          <w:p w14:paraId="73730CC5" w14:textId="77777777" w:rsidR="00151C08" w:rsidRPr="00BD01D4" w:rsidRDefault="00151C08" w:rsidP="00BD01D4">
            <w:pPr>
              <w:pStyle w:val="TT"/>
              <w:spacing w:line="200" w:lineRule="exact"/>
              <w:jc w:val="center"/>
              <w:rPr>
                <w:noProof/>
                <w:color w:val="auto"/>
                <w:sz w:val="14"/>
                <w:szCs w:val="14"/>
              </w:rPr>
            </w:pPr>
          </w:p>
        </w:tc>
        <w:tc>
          <w:tcPr>
            <w:tcW w:w="790" w:type="dxa"/>
          </w:tcPr>
          <w:p w14:paraId="1FBDE8E4" w14:textId="77777777" w:rsidR="00151C08" w:rsidRPr="00BD01D4" w:rsidRDefault="00151C08" w:rsidP="00BD01D4">
            <w:pPr>
              <w:pStyle w:val="TT"/>
              <w:spacing w:line="200" w:lineRule="exact"/>
              <w:jc w:val="center"/>
              <w:rPr>
                <w:noProof/>
                <w:color w:val="auto"/>
                <w:sz w:val="14"/>
                <w:szCs w:val="14"/>
              </w:rPr>
            </w:pPr>
          </w:p>
        </w:tc>
      </w:tr>
      <w:tr w:rsidR="00151C08" w:rsidRPr="00BD01D4" w14:paraId="6E709354" w14:textId="77777777" w:rsidTr="00BD01D4">
        <w:trPr>
          <w:trHeight w:val="20"/>
        </w:trPr>
        <w:tc>
          <w:tcPr>
            <w:tcW w:w="1560" w:type="dxa"/>
            <w:hideMark/>
          </w:tcPr>
          <w:p w14:paraId="28BB4CE8"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Publication type</w:t>
            </w:r>
          </w:p>
        </w:tc>
        <w:tc>
          <w:tcPr>
            <w:tcW w:w="886" w:type="dxa"/>
          </w:tcPr>
          <w:p w14:paraId="3482237E" w14:textId="77777777" w:rsidR="00151C08" w:rsidRPr="00BD01D4" w:rsidRDefault="00151C08" w:rsidP="00BD01D4">
            <w:pPr>
              <w:pStyle w:val="TT"/>
              <w:spacing w:line="200" w:lineRule="exact"/>
              <w:jc w:val="center"/>
              <w:rPr>
                <w:noProof/>
                <w:color w:val="auto"/>
                <w:sz w:val="14"/>
                <w:szCs w:val="14"/>
              </w:rPr>
            </w:pPr>
          </w:p>
        </w:tc>
        <w:tc>
          <w:tcPr>
            <w:tcW w:w="842" w:type="dxa"/>
          </w:tcPr>
          <w:p w14:paraId="7F986FFD" w14:textId="77777777" w:rsidR="00151C08" w:rsidRPr="00BD01D4" w:rsidRDefault="00151C08" w:rsidP="00BD01D4">
            <w:pPr>
              <w:pStyle w:val="TT"/>
              <w:spacing w:line="200" w:lineRule="exact"/>
              <w:jc w:val="center"/>
              <w:rPr>
                <w:noProof/>
                <w:color w:val="auto"/>
                <w:sz w:val="14"/>
                <w:szCs w:val="14"/>
              </w:rPr>
            </w:pPr>
          </w:p>
        </w:tc>
        <w:tc>
          <w:tcPr>
            <w:tcW w:w="1062" w:type="dxa"/>
          </w:tcPr>
          <w:p w14:paraId="160D273C" w14:textId="77777777" w:rsidR="00151C08" w:rsidRPr="00BD01D4" w:rsidRDefault="00151C08" w:rsidP="00BD01D4">
            <w:pPr>
              <w:pStyle w:val="TT"/>
              <w:spacing w:line="200" w:lineRule="exact"/>
              <w:jc w:val="center"/>
              <w:rPr>
                <w:noProof/>
                <w:color w:val="auto"/>
                <w:sz w:val="14"/>
                <w:szCs w:val="14"/>
              </w:rPr>
            </w:pPr>
          </w:p>
        </w:tc>
        <w:tc>
          <w:tcPr>
            <w:tcW w:w="842" w:type="dxa"/>
          </w:tcPr>
          <w:p w14:paraId="11A6F90C" w14:textId="77777777" w:rsidR="00151C08" w:rsidRPr="00BD01D4" w:rsidRDefault="00151C08" w:rsidP="00BD01D4">
            <w:pPr>
              <w:pStyle w:val="TT"/>
              <w:spacing w:line="200" w:lineRule="exact"/>
              <w:jc w:val="center"/>
              <w:rPr>
                <w:noProof/>
                <w:color w:val="auto"/>
                <w:sz w:val="14"/>
                <w:szCs w:val="14"/>
              </w:rPr>
            </w:pPr>
          </w:p>
        </w:tc>
        <w:tc>
          <w:tcPr>
            <w:tcW w:w="949" w:type="dxa"/>
          </w:tcPr>
          <w:p w14:paraId="4DAD0971" w14:textId="77777777" w:rsidR="00151C08" w:rsidRPr="00BD01D4" w:rsidRDefault="00151C08" w:rsidP="00BD01D4">
            <w:pPr>
              <w:pStyle w:val="TT"/>
              <w:spacing w:line="200" w:lineRule="exact"/>
              <w:jc w:val="center"/>
              <w:rPr>
                <w:noProof/>
                <w:color w:val="auto"/>
                <w:sz w:val="14"/>
                <w:szCs w:val="14"/>
              </w:rPr>
            </w:pPr>
          </w:p>
        </w:tc>
        <w:tc>
          <w:tcPr>
            <w:tcW w:w="790" w:type="dxa"/>
          </w:tcPr>
          <w:p w14:paraId="025003DA" w14:textId="77777777" w:rsidR="00151C08" w:rsidRPr="00BD01D4" w:rsidRDefault="00151C08" w:rsidP="00BD01D4">
            <w:pPr>
              <w:pStyle w:val="TT"/>
              <w:spacing w:line="200" w:lineRule="exact"/>
              <w:jc w:val="center"/>
              <w:rPr>
                <w:noProof/>
                <w:color w:val="auto"/>
                <w:sz w:val="14"/>
                <w:szCs w:val="14"/>
              </w:rPr>
            </w:pPr>
          </w:p>
        </w:tc>
        <w:tc>
          <w:tcPr>
            <w:tcW w:w="956" w:type="dxa"/>
            <w:hideMark/>
          </w:tcPr>
          <w:p w14:paraId="52B086D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59315B8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.07, .11]</w:t>
            </w:r>
          </w:p>
        </w:tc>
        <w:tc>
          <w:tcPr>
            <w:tcW w:w="793" w:type="dxa"/>
            <w:hideMark/>
          </w:tcPr>
          <w:p w14:paraId="5591BCE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53081EB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(.643)</w:t>
            </w:r>
          </w:p>
        </w:tc>
        <w:tc>
          <w:tcPr>
            <w:tcW w:w="1086" w:type="dxa"/>
          </w:tcPr>
          <w:p w14:paraId="798E380D" w14:textId="77777777" w:rsidR="00151C08" w:rsidRPr="00BD01D4" w:rsidRDefault="00151C08" w:rsidP="00BD01D4">
            <w:pPr>
              <w:pStyle w:val="TT"/>
              <w:spacing w:line="200" w:lineRule="exact"/>
              <w:jc w:val="center"/>
              <w:rPr>
                <w:noProof/>
                <w:color w:val="auto"/>
                <w:sz w:val="14"/>
                <w:szCs w:val="14"/>
              </w:rPr>
            </w:pPr>
          </w:p>
        </w:tc>
        <w:tc>
          <w:tcPr>
            <w:tcW w:w="790" w:type="dxa"/>
          </w:tcPr>
          <w:p w14:paraId="60093D10" w14:textId="77777777" w:rsidR="00151C08" w:rsidRPr="00BD01D4" w:rsidRDefault="00151C08" w:rsidP="00BD01D4">
            <w:pPr>
              <w:pStyle w:val="TT"/>
              <w:spacing w:line="200" w:lineRule="exact"/>
              <w:jc w:val="center"/>
              <w:rPr>
                <w:noProof/>
                <w:color w:val="auto"/>
                <w:sz w:val="14"/>
                <w:szCs w:val="14"/>
              </w:rPr>
            </w:pPr>
          </w:p>
        </w:tc>
        <w:tc>
          <w:tcPr>
            <w:tcW w:w="957" w:type="dxa"/>
          </w:tcPr>
          <w:p w14:paraId="5D786FD8" w14:textId="77777777" w:rsidR="00151C08" w:rsidRPr="00BD01D4" w:rsidRDefault="00151C08" w:rsidP="00BD01D4">
            <w:pPr>
              <w:pStyle w:val="TT"/>
              <w:spacing w:line="200" w:lineRule="exact"/>
              <w:jc w:val="center"/>
              <w:rPr>
                <w:noProof/>
                <w:color w:val="auto"/>
                <w:sz w:val="14"/>
                <w:szCs w:val="14"/>
              </w:rPr>
            </w:pPr>
          </w:p>
        </w:tc>
        <w:tc>
          <w:tcPr>
            <w:tcW w:w="790" w:type="dxa"/>
          </w:tcPr>
          <w:p w14:paraId="706793EC" w14:textId="77777777" w:rsidR="00151C08" w:rsidRPr="00BD01D4" w:rsidRDefault="00151C08" w:rsidP="00BD01D4">
            <w:pPr>
              <w:pStyle w:val="TT"/>
              <w:spacing w:line="200" w:lineRule="exact"/>
              <w:jc w:val="center"/>
              <w:rPr>
                <w:noProof/>
                <w:color w:val="auto"/>
                <w:sz w:val="14"/>
                <w:szCs w:val="14"/>
              </w:rPr>
            </w:pPr>
          </w:p>
        </w:tc>
        <w:tc>
          <w:tcPr>
            <w:tcW w:w="949" w:type="dxa"/>
          </w:tcPr>
          <w:p w14:paraId="50A2B87F" w14:textId="77777777" w:rsidR="00151C08" w:rsidRPr="00BD01D4" w:rsidRDefault="00151C08" w:rsidP="00BD01D4">
            <w:pPr>
              <w:pStyle w:val="TT"/>
              <w:spacing w:line="200" w:lineRule="exact"/>
              <w:jc w:val="center"/>
              <w:rPr>
                <w:noProof/>
                <w:color w:val="auto"/>
                <w:sz w:val="14"/>
                <w:szCs w:val="14"/>
              </w:rPr>
            </w:pPr>
          </w:p>
        </w:tc>
        <w:tc>
          <w:tcPr>
            <w:tcW w:w="790" w:type="dxa"/>
          </w:tcPr>
          <w:p w14:paraId="0D8CD268" w14:textId="77777777" w:rsidR="00151C08" w:rsidRPr="00BD01D4" w:rsidRDefault="00151C08" w:rsidP="00BD01D4">
            <w:pPr>
              <w:pStyle w:val="TT"/>
              <w:spacing w:line="200" w:lineRule="exact"/>
              <w:jc w:val="center"/>
              <w:rPr>
                <w:noProof/>
                <w:color w:val="auto"/>
                <w:sz w:val="14"/>
                <w:szCs w:val="14"/>
              </w:rPr>
            </w:pPr>
          </w:p>
        </w:tc>
      </w:tr>
      <w:tr w:rsidR="00151C08" w:rsidRPr="00BD01D4" w14:paraId="0A48959F" w14:textId="77777777" w:rsidTr="00BD01D4">
        <w:trPr>
          <w:trHeight w:val="20"/>
        </w:trPr>
        <w:tc>
          <w:tcPr>
            <w:tcW w:w="1560" w:type="dxa"/>
            <w:hideMark/>
          </w:tcPr>
          <w:p w14:paraId="6FD0FC84"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Observer vs. objective</w:t>
            </w:r>
          </w:p>
        </w:tc>
        <w:tc>
          <w:tcPr>
            <w:tcW w:w="886" w:type="dxa"/>
          </w:tcPr>
          <w:p w14:paraId="3F744FA9" w14:textId="77777777" w:rsidR="00151C08" w:rsidRPr="00BD01D4" w:rsidRDefault="00151C08" w:rsidP="00BD01D4">
            <w:pPr>
              <w:pStyle w:val="TT"/>
              <w:spacing w:line="200" w:lineRule="exact"/>
              <w:jc w:val="center"/>
              <w:rPr>
                <w:noProof/>
                <w:color w:val="auto"/>
                <w:sz w:val="14"/>
                <w:szCs w:val="14"/>
              </w:rPr>
            </w:pPr>
          </w:p>
        </w:tc>
        <w:tc>
          <w:tcPr>
            <w:tcW w:w="842" w:type="dxa"/>
          </w:tcPr>
          <w:p w14:paraId="6C20DC09" w14:textId="77777777" w:rsidR="00151C08" w:rsidRPr="00BD01D4" w:rsidRDefault="00151C08" w:rsidP="00BD01D4">
            <w:pPr>
              <w:pStyle w:val="TT"/>
              <w:spacing w:line="200" w:lineRule="exact"/>
              <w:jc w:val="center"/>
              <w:rPr>
                <w:noProof/>
                <w:color w:val="auto"/>
                <w:sz w:val="14"/>
                <w:szCs w:val="14"/>
              </w:rPr>
            </w:pPr>
          </w:p>
        </w:tc>
        <w:tc>
          <w:tcPr>
            <w:tcW w:w="1062" w:type="dxa"/>
          </w:tcPr>
          <w:p w14:paraId="43A636B6" w14:textId="77777777" w:rsidR="00151C08" w:rsidRPr="00BD01D4" w:rsidRDefault="00151C08" w:rsidP="00BD01D4">
            <w:pPr>
              <w:pStyle w:val="TT"/>
              <w:spacing w:line="200" w:lineRule="exact"/>
              <w:jc w:val="center"/>
              <w:rPr>
                <w:noProof/>
                <w:color w:val="auto"/>
                <w:sz w:val="14"/>
                <w:szCs w:val="14"/>
              </w:rPr>
            </w:pPr>
          </w:p>
        </w:tc>
        <w:tc>
          <w:tcPr>
            <w:tcW w:w="842" w:type="dxa"/>
          </w:tcPr>
          <w:p w14:paraId="5A8DBE41" w14:textId="77777777" w:rsidR="00151C08" w:rsidRPr="00BD01D4" w:rsidRDefault="00151C08" w:rsidP="00BD01D4">
            <w:pPr>
              <w:pStyle w:val="TT"/>
              <w:spacing w:line="200" w:lineRule="exact"/>
              <w:jc w:val="center"/>
              <w:rPr>
                <w:noProof/>
                <w:color w:val="auto"/>
                <w:sz w:val="14"/>
                <w:szCs w:val="14"/>
              </w:rPr>
            </w:pPr>
          </w:p>
        </w:tc>
        <w:tc>
          <w:tcPr>
            <w:tcW w:w="949" w:type="dxa"/>
          </w:tcPr>
          <w:p w14:paraId="0AC8B129" w14:textId="77777777" w:rsidR="00151C08" w:rsidRPr="00BD01D4" w:rsidRDefault="00151C08" w:rsidP="00BD01D4">
            <w:pPr>
              <w:pStyle w:val="TT"/>
              <w:spacing w:line="200" w:lineRule="exact"/>
              <w:jc w:val="center"/>
              <w:rPr>
                <w:noProof/>
                <w:color w:val="auto"/>
                <w:sz w:val="14"/>
                <w:szCs w:val="14"/>
              </w:rPr>
            </w:pPr>
          </w:p>
        </w:tc>
        <w:tc>
          <w:tcPr>
            <w:tcW w:w="790" w:type="dxa"/>
          </w:tcPr>
          <w:p w14:paraId="50413ACD" w14:textId="77777777" w:rsidR="00151C08" w:rsidRPr="00BD01D4" w:rsidRDefault="00151C08" w:rsidP="00BD01D4">
            <w:pPr>
              <w:pStyle w:val="TT"/>
              <w:spacing w:line="200" w:lineRule="exact"/>
              <w:jc w:val="center"/>
              <w:rPr>
                <w:noProof/>
                <w:color w:val="auto"/>
                <w:sz w:val="14"/>
                <w:szCs w:val="14"/>
              </w:rPr>
            </w:pPr>
          </w:p>
        </w:tc>
        <w:tc>
          <w:tcPr>
            <w:tcW w:w="956" w:type="dxa"/>
          </w:tcPr>
          <w:p w14:paraId="71799A32" w14:textId="77777777" w:rsidR="00151C08" w:rsidRPr="00BD01D4" w:rsidRDefault="00151C08" w:rsidP="00BD01D4">
            <w:pPr>
              <w:pStyle w:val="TT"/>
              <w:spacing w:line="200" w:lineRule="exact"/>
              <w:jc w:val="center"/>
              <w:rPr>
                <w:noProof/>
                <w:color w:val="auto"/>
                <w:sz w:val="14"/>
                <w:szCs w:val="14"/>
              </w:rPr>
            </w:pPr>
          </w:p>
        </w:tc>
        <w:tc>
          <w:tcPr>
            <w:tcW w:w="793" w:type="dxa"/>
          </w:tcPr>
          <w:p w14:paraId="611D5431" w14:textId="77777777" w:rsidR="00151C08" w:rsidRPr="00BD01D4" w:rsidRDefault="00151C08" w:rsidP="00BD01D4">
            <w:pPr>
              <w:pStyle w:val="TT"/>
              <w:spacing w:line="200" w:lineRule="exact"/>
              <w:jc w:val="center"/>
              <w:rPr>
                <w:noProof/>
                <w:color w:val="auto"/>
                <w:sz w:val="14"/>
                <w:szCs w:val="14"/>
              </w:rPr>
            </w:pPr>
          </w:p>
        </w:tc>
        <w:tc>
          <w:tcPr>
            <w:tcW w:w="1086" w:type="dxa"/>
            <w:hideMark/>
          </w:tcPr>
          <w:p w14:paraId="3D33C886" w14:textId="77777777" w:rsidR="00151C08" w:rsidRPr="00BD01D4" w:rsidRDefault="00151C08" w:rsidP="00BD01D4">
            <w:pPr>
              <w:pStyle w:val="TT"/>
              <w:spacing w:line="200" w:lineRule="exact"/>
              <w:jc w:val="center"/>
              <w:rPr>
                <w:noProof/>
                <w:color w:val="auto"/>
                <w:sz w:val="14"/>
                <w:szCs w:val="14"/>
              </w:rPr>
            </w:pPr>
            <w:r w:rsidRPr="00BD01D4">
              <w:rPr>
                <w:rFonts w:ascii="Symbol" w:hAnsi="Symbol"/>
                <w:noProof/>
                <w:color w:val="auto"/>
                <w:sz w:val="14"/>
                <w:szCs w:val="14"/>
              </w:rPr>
              <w:sym w:font="Symbol" w:char="002D"/>
            </w:r>
            <w:r w:rsidRPr="00BD01D4">
              <w:rPr>
                <w:noProof/>
                <w:color w:val="auto"/>
                <w:sz w:val="14"/>
                <w:szCs w:val="14"/>
              </w:rPr>
              <w:t>.01</w:t>
            </w:r>
          </w:p>
          <w:p w14:paraId="06A085A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.10, .08]</w:t>
            </w:r>
          </w:p>
        </w:tc>
        <w:tc>
          <w:tcPr>
            <w:tcW w:w="790" w:type="dxa"/>
            <w:hideMark/>
          </w:tcPr>
          <w:p w14:paraId="57347B1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1362DAE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(.776)</w:t>
            </w:r>
          </w:p>
        </w:tc>
        <w:tc>
          <w:tcPr>
            <w:tcW w:w="957" w:type="dxa"/>
          </w:tcPr>
          <w:p w14:paraId="52749693" w14:textId="77777777" w:rsidR="00151C08" w:rsidRPr="00BD01D4" w:rsidRDefault="00151C08" w:rsidP="00BD01D4">
            <w:pPr>
              <w:pStyle w:val="TT"/>
              <w:spacing w:line="200" w:lineRule="exact"/>
              <w:jc w:val="center"/>
              <w:rPr>
                <w:noProof/>
                <w:color w:val="auto"/>
                <w:sz w:val="14"/>
                <w:szCs w:val="14"/>
              </w:rPr>
            </w:pPr>
          </w:p>
        </w:tc>
        <w:tc>
          <w:tcPr>
            <w:tcW w:w="790" w:type="dxa"/>
          </w:tcPr>
          <w:p w14:paraId="5DC16A41" w14:textId="77777777" w:rsidR="00151C08" w:rsidRPr="00BD01D4" w:rsidRDefault="00151C08" w:rsidP="00BD01D4">
            <w:pPr>
              <w:pStyle w:val="TT"/>
              <w:spacing w:line="200" w:lineRule="exact"/>
              <w:jc w:val="center"/>
              <w:rPr>
                <w:noProof/>
                <w:color w:val="auto"/>
                <w:sz w:val="14"/>
                <w:szCs w:val="14"/>
              </w:rPr>
            </w:pPr>
          </w:p>
        </w:tc>
        <w:tc>
          <w:tcPr>
            <w:tcW w:w="949" w:type="dxa"/>
          </w:tcPr>
          <w:p w14:paraId="60162C2F" w14:textId="77777777" w:rsidR="00151C08" w:rsidRPr="00BD01D4" w:rsidRDefault="00151C08" w:rsidP="00BD01D4">
            <w:pPr>
              <w:pStyle w:val="TT"/>
              <w:spacing w:line="200" w:lineRule="exact"/>
              <w:jc w:val="center"/>
              <w:rPr>
                <w:noProof/>
                <w:color w:val="auto"/>
                <w:sz w:val="14"/>
                <w:szCs w:val="14"/>
              </w:rPr>
            </w:pPr>
          </w:p>
        </w:tc>
        <w:tc>
          <w:tcPr>
            <w:tcW w:w="790" w:type="dxa"/>
          </w:tcPr>
          <w:p w14:paraId="4DA9E87B" w14:textId="77777777" w:rsidR="00151C08" w:rsidRPr="00BD01D4" w:rsidRDefault="00151C08" w:rsidP="00BD01D4">
            <w:pPr>
              <w:pStyle w:val="TT"/>
              <w:spacing w:line="200" w:lineRule="exact"/>
              <w:jc w:val="center"/>
              <w:rPr>
                <w:noProof/>
                <w:color w:val="auto"/>
                <w:sz w:val="14"/>
                <w:szCs w:val="14"/>
              </w:rPr>
            </w:pPr>
          </w:p>
        </w:tc>
      </w:tr>
      <w:tr w:rsidR="00151C08" w:rsidRPr="00BD01D4" w14:paraId="1373A8C9" w14:textId="77777777" w:rsidTr="00BD01D4">
        <w:trPr>
          <w:trHeight w:val="20"/>
        </w:trPr>
        <w:tc>
          <w:tcPr>
            <w:tcW w:w="1560" w:type="dxa"/>
            <w:hideMark/>
          </w:tcPr>
          <w:p w14:paraId="1DA0AD8F"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NPI</w:t>
            </w:r>
          </w:p>
        </w:tc>
        <w:tc>
          <w:tcPr>
            <w:tcW w:w="886" w:type="dxa"/>
          </w:tcPr>
          <w:p w14:paraId="382F14A7" w14:textId="77777777" w:rsidR="00151C08" w:rsidRPr="00BD01D4" w:rsidRDefault="00151C08" w:rsidP="00BD01D4">
            <w:pPr>
              <w:pStyle w:val="TT"/>
              <w:spacing w:line="200" w:lineRule="exact"/>
              <w:jc w:val="center"/>
              <w:rPr>
                <w:noProof/>
                <w:color w:val="auto"/>
                <w:sz w:val="14"/>
                <w:szCs w:val="14"/>
              </w:rPr>
            </w:pPr>
          </w:p>
        </w:tc>
        <w:tc>
          <w:tcPr>
            <w:tcW w:w="842" w:type="dxa"/>
          </w:tcPr>
          <w:p w14:paraId="01380C02" w14:textId="77777777" w:rsidR="00151C08" w:rsidRPr="00BD01D4" w:rsidRDefault="00151C08" w:rsidP="00BD01D4">
            <w:pPr>
              <w:pStyle w:val="TT"/>
              <w:spacing w:line="200" w:lineRule="exact"/>
              <w:jc w:val="center"/>
              <w:rPr>
                <w:noProof/>
                <w:color w:val="auto"/>
                <w:sz w:val="14"/>
                <w:szCs w:val="14"/>
              </w:rPr>
            </w:pPr>
          </w:p>
        </w:tc>
        <w:tc>
          <w:tcPr>
            <w:tcW w:w="1062" w:type="dxa"/>
          </w:tcPr>
          <w:p w14:paraId="5E316B30" w14:textId="77777777" w:rsidR="00151C08" w:rsidRPr="00BD01D4" w:rsidRDefault="00151C08" w:rsidP="00BD01D4">
            <w:pPr>
              <w:pStyle w:val="TT"/>
              <w:spacing w:line="200" w:lineRule="exact"/>
              <w:jc w:val="center"/>
              <w:rPr>
                <w:noProof/>
                <w:color w:val="auto"/>
                <w:sz w:val="14"/>
                <w:szCs w:val="14"/>
              </w:rPr>
            </w:pPr>
          </w:p>
        </w:tc>
        <w:tc>
          <w:tcPr>
            <w:tcW w:w="842" w:type="dxa"/>
          </w:tcPr>
          <w:p w14:paraId="28E9EEB3" w14:textId="77777777" w:rsidR="00151C08" w:rsidRPr="00BD01D4" w:rsidRDefault="00151C08" w:rsidP="00BD01D4">
            <w:pPr>
              <w:pStyle w:val="TT"/>
              <w:spacing w:line="200" w:lineRule="exact"/>
              <w:jc w:val="center"/>
              <w:rPr>
                <w:noProof/>
                <w:color w:val="auto"/>
                <w:sz w:val="14"/>
                <w:szCs w:val="14"/>
              </w:rPr>
            </w:pPr>
          </w:p>
        </w:tc>
        <w:tc>
          <w:tcPr>
            <w:tcW w:w="949" w:type="dxa"/>
          </w:tcPr>
          <w:p w14:paraId="31771B4D" w14:textId="77777777" w:rsidR="00151C08" w:rsidRPr="00BD01D4" w:rsidRDefault="00151C08" w:rsidP="00BD01D4">
            <w:pPr>
              <w:pStyle w:val="TT"/>
              <w:spacing w:line="200" w:lineRule="exact"/>
              <w:jc w:val="center"/>
              <w:rPr>
                <w:noProof/>
                <w:color w:val="auto"/>
                <w:sz w:val="14"/>
                <w:szCs w:val="14"/>
              </w:rPr>
            </w:pPr>
          </w:p>
        </w:tc>
        <w:tc>
          <w:tcPr>
            <w:tcW w:w="790" w:type="dxa"/>
          </w:tcPr>
          <w:p w14:paraId="415F1D62" w14:textId="77777777" w:rsidR="00151C08" w:rsidRPr="00BD01D4" w:rsidRDefault="00151C08" w:rsidP="00BD01D4">
            <w:pPr>
              <w:pStyle w:val="TT"/>
              <w:spacing w:line="200" w:lineRule="exact"/>
              <w:jc w:val="center"/>
              <w:rPr>
                <w:noProof/>
                <w:color w:val="auto"/>
                <w:sz w:val="14"/>
                <w:szCs w:val="14"/>
              </w:rPr>
            </w:pPr>
          </w:p>
        </w:tc>
        <w:tc>
          <w:tcPr>
            <w:tcW w:w="956" w:type="dxa"/>
          </w:tcPr>
          <w:p w14:paraId="78F70C38" w14:textId="77777777" w:rsidR="00151C08" w:rsidRPr="00BD01D4" w:rsidRDefault="00151C08" w:rsidP="00BD01D4">
            <w:pPr>
              <w:pStyle w:val="TT"/>
              <w:spacing w:line="200" w:lineRule="exact"/>
              <w:jc w:val="center"/>
              <w:rPr>
                <w:noProof/>
                <w:color w:val="auto"/>
                <w:sz w:val="14"/>
                <w:szCs w:val="14"/>
              </w:rPr>
            </w:pPr>
          </w:p>
        </w:tc>
        <w:tc>
          <w:tcPr>
            <w:tcW w:w="793" w:type="dxa"/>
          </w:tcPr>
          <w:p w14:paraId="389CB575" w14:textId="77777777" w:rsidR="00151C08" w:rsidRPr="00BD01D4" w:rsidRDefault="00151C08" w:rsidP="00BD01D4">
            <w:pPr>
              <w:pStyle w:val="TT"/>
              <w:spacing w:line="200" w:lineRule="exact"/>
              <w:jc w:val="center"/>
              <w:rPr>
                <w:noProof/>
                <w:color w:val="auto"/>
                <w:sz w:val="14"/>
                <w:szCs w:val="14"/>
              </w:rPr>
            </w:pPr>
          </w:p>
        </w:tc>
        <w:tc>
          <w:tcPr>
            <w:tcW w:w="1086" w:type="dxa"/>
          </w:tcPr>
          <w:p w14:paraId="6EEA1FBE" w14:textId="77777777" w:rsidR="00151C08" w:rsidRPr="00BD01D4" w:rsidRDefault="00151C08" w:rsidP="00BD01D4">
            <w:pPr>
              <w:pStyle w:val="TT"/>
              <w:spacing w:line="200" w:lineRule="exact"/>
              <w:jc w:val="center"/>
              <w:rPr>
                <w:noProof/>
                <w:color w:val="auto"/>
                <w:sz w:val="14"/>
                <w:szCs w:val="14"/>
              </w:rPr>
            </w:pPr>
          </w:p>
        </w:tc>
        <w:tc>
          <w:tcPr>
            <w:tcW w:w="790" w:type="dxa"/>
          </w:tcPr>
          <w:p w14:paraId="26D0BEDA" w14:textId="77777777" w:rsidR="00151C08" w:rsidRPr="00BD01D4" w:rsidRDefault="00151C08" w:rsidP="00BD01D4">
            <w:pPr>
              <w:pStyle w:val="TT"/>
              <w:spacing w:line="200" w:lineRule="exact"/>
              <w:jc w:val="center"/>
              <w:rPr>
                <w:noProof/>
                <w:color w:val="auto"/>
                <w:sz w:val="14"/>
                <w:szCs w:val="14"/>
              </w:rPr>
            </w:pPr>
          </w:p>
        </w:tc>
        <w:tc>
          <w:tcPr>
            <w:tcW w:w="957" w:type="dxa"/>
            <w:hideMark/>
          </w:tcPr>
          <w:p w14:paraId="31366A5E" w14:textId="77777777" w:rsidR="00151C08" w:rsidRPr="00BD01D4" w:rsidRDefault="00151C08" w:rsidP="00BD01D4">
            <w:pPr>
              <w:pStyle w:val="TT"/>
              <w:spacing w:line="200" w:lineRule="exact"/>
              <w:jc w:val="center"/>
              <w:rPr>
                <w:noProof/>
                <w:color w:val="auto"/>
                <w:sz w:val="14"/>
                <w:szCs w:val="14"/>
              </w:rPr>
            </w:pPr>
            <w:r w:rsidRPr="00BD01D4">
              <w:rPr>
                <w:rFonts w:ascii="Symbol" w:hAnsi="Symbol"/>
                <w:noProof/>
                <w:color w:val="auto"/>
                <w:sz w:val="14"/>
                <w:szCs w:val="14"/>
              </w:rPr>
              <w:sym w:font="Symbol" w:char="002D"/>
            </w:r>
            <w:r w:rsidRPr="00BD01D4">
              <w:rPr>
                <w:noProof/>
                <w:color w:val="auto"/>
                <w:sz w:val="14"/>
                <w:szCs w:val="14"/>
              </w:rPr>
              <w:t>.09*</w:t>
            </w:r>
          </w:p>
          <w:p w14:paraId="0F9B625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 xml:space="preserve">.19, </w:t>
            </w:r>
            <w:r w:rsidRPr="00BD01D4">
              <w:rPr>
                <w:rFonts w:ascii="Symbol" w:hAnsi="Symbol"/>
                <w:noProof/>
                <w:color w:val="auto"/>
                <w:sz w:val="14"/>
                <w:szCs w:val="14"/>
              </w:rPr>
              <w:sym w:font="Symbol" w:char="002D"/>
            </w:r>
            <w:r w:rsidRPr="00BD01D4">
              <w:rPr>
                <w:noProof/>
                <w:color w:val="auto"/>
                <w:sz w:val="14"/>
                <w:szCs w:val="14"/>
              </w:rPr>
              <w:t>.003]</w:t>
            </w:r>
          </w:p>
        </w:tc>
        <w:tc>
          <w:tcPr>
            <w:tcW w:w="790" w:type="dxa"/>
            <w:hideMark/>
          </w:tcPr>
          <w:p w14:paraId="5718039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.05</w:t>
            </w:r>
          </w:p>
          <w:p w14:paraId="4F4F625F"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(.043)</w:t>
            </w:r>
          </w:p>
        </w:tc>
        <w:tc>
          <w:tcPr>
            <w:tcW w:w="949" w:type="dxa"/>
          </w:tcPr>
          <w:p w14:paraId="337DA32A" w14:textId="77777777" w:rsidR="00151C08" w:rsidRPr="00BD01D4" w:rsidRDefault="00151C08" w:rsidP="00BD01D4">
            <w:pPr>
              <w:pStyle w:val="TT"/>
              <w:spacing w:line="200" w:lineRule="exact"/>
              <w:jc w:val="center"/>
              <w:rPr>
                <w:noProof/>
                <w:color w:val="auto"/>
                <w:sz w:val="14"/>
                <w:szCs w:val="14"/>
              </w:rPr>
            </w:pPr>
          </w:p>
        </w:tc>
        <w:tc>
          <w:tcPr>
            <w:tcW w:w="790" w:type="dxa"/>
          </w:tcPr>
          <w:p w14:paraId="75E95520" w14:textId="77777777" w:rsidR="00151C08" w:rsidRPr="00BD01D4" w:rsidRDefault="00151C08" w:rsidP="00BD01D4">
            <w:pPr>
              <w:pStyle w:val="TT"/>
              <w:spacing w:line="200" w:lineRule="exact"/>
              <w:jc w:val="center"/>
              <w:rPr>
                <w:noProof/>
                <w:color w:val="auto"/>
                <w:sz w:val="14"/>
                <w:szCs w:val="14"/>
              </w:rPr>
            </w:pPr>
          </w:p>
        </w:tc>
      </w:tr>
      <w:tr w:rsidR="00151C08" w:rsidRPr="00BD01D4" w14:paraId="7EBCFBEF" w14:textId="77777777" w:rsidTr="00BD01D4">
        <w:trPr>
          <w:trHeight w:val="20"/>
        </w:trPr>
        <w:tc>
          <w:tcPr>
            <w:tcW w:w="1560" w:type="dxa"/>
            <w:hideMark/>
          </w:tcPr>
          <w:p w14:paraId="571ED9BF" w14:textId="77777777" w:rsidR="00151C08" w:rsidRPr="00BD01D4" w:rsidRDefault="00151C08" w:rsidP="00151C08">
            <w:pPr>
              <w:pStyle w:val="TT"/>
              <w:spacing w:after="240" w:line="200" w:lineRule="exact"/>
              <w:rPr>
                <w:noProof/>
                <w:color w:val="auto"/>
                <w:sz w:val="14"/>
                <w:szCs w:val="14"/>
              </w:rPr>
            </w:pPr>
            <w:r w:rsidRPr="00BD01D4">
              <w:rPr>
                <w:noProof/>
                <w:color w:val="auto"/>
                <w:sz w:val="14"/>
                <w:szCs w:val="14"/>
              </w:rPr>
              <w:t>Student</w:t>
            </w:r>
          </w:p>
        </w:tc>
        <w:tc>
          <w:tcPr>
            <w:tcW w:w="886" w:type="dxa"/>
          </w:tcPr>
          <w:p w14:paraId="55944D1A" w14:textId="77777777" w:rsidR="00151C08" w:rsidRPr="00BD01D4" w:rsidRDefault="00151C08" w:rsidP="00BD01D4">
            <w:pPr>
              <w:pStyle w:val="TT"/>
              <w:spacing w:after="240" w:line="200" w:lineRule="exact"/>
              <w:jc w:val="center"/>
              <w:rPr>
                <w:noProof/>
                <w:color w:val="auto"/>
                <w:sz w:val="14"/>
                <w:szCs w:val="14"/>
              </w:rPr>
            </w:pPr>
          </w:p>
        </w:tc>
        <w:tc>
          <w:tcPr>
            <w:tcW w:w="842" w:type="dxa"/>
          </w:tcPr>
          <w:p w14:paraId="355EBAAF" w14:textId="77777777" w:rsidR="00151C08" w:rsidRPr="00BD01D4" w:rsidRDefault="00151C08" w:rsidP="00BD01D4">
            <w:pPr>
              <w:pStyle w:val="TT"/>
              <w:spacing w:after="240" w:line="200" w:lineRule="exact"/>
              <w:jc w:val="center"/>
              <w:rPr>
                <w:noProof/>
                <w:color w:val="auto"/>
                <w:sz w:val="14"/>
                <w:szCs w:val="14"/>
              </w:rPr>
            </w:pPr>
          </w:p>
        </w:tc>
        <w:tc>
          <w:tcPr>
            <w:tcW w:w="1062" w:type="dxa"/>
          </w:tcPr>
          <w:p w14:paraId="0E2C960E" w14:textId="77777777" w:rsidR="00151C08" w:rsidRPr="00BD01D4" w:rsidRDefault="00151C08" w:rsidP="00BD01D4">
            <w:pPr>
              <w:pStyle w:val="TT"/>
              <w:spacing w:after="240" w:line="200" w:lineRule="exact"/>
              <w:jc w:val="center"/>
              <w:rPr>
                <w:noProof/>
                <w:color w:val="auto"/>
                <w:sz w:val="14"/>
                <w:szCs w:val="14"/>
              </w:rPr>
            </w:pPr>
          </w:p>
        </w:tc>
        <w:tc>
          <w:tcPr>
            <w:tcW w:w="842" w:type="dxa"/>
          </w:tcPr>
          <w:p w14:paraId="5F855FB1" w14:textId="77777777" w:rsidR="00151C08" w:rsidRPr="00BD01D4" w:rsidRDefault="00151C08" w:rsidP="00BD01D4">
            <w:pPr>
              <w:pStyle w:val="TT"/>
              <w:spacing w:after="240" w:line="200" w:lineRule="exact"/>
              <w:jc w:val="center"/>
              <w:rPr>
                <w:noProof/>
                <w:color w:val="auto"/>
                <w:sz w:val="14"/>
                <w:szCs w:val="14"/>
              </w:rPr>
            </w:pPr>
          </w:p>
        </w:tc>
        <w:tc>
          <w:tcPr>
            <w:tcW w:w="949" w:type="dxa"/>
          </w:tcPr>
          <w:p w14:paraId="1AB4E384"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28890D1B" w14:textId="77777777" w:rsidR="00151C08" w:rsidRPr="00BD01D4" w:rsidRDefault="00151C08" w:rsidP="00BD01D4">
            <w:pPr>
              <w:pStyle w:val="TT"/>
              <w:spacing w:after="240" w:line="200" w:lineRule="exact"/>
              <w:jc w:val="center"/>
              <w:rPr>
                <w:noProof/>
                <w:color w:val="auto"/>
                <w:sz w:val="14"/>
                <w:szCs w:val="14"/>
              </w:rPr>
            </w:pPr>
          </w:p>
        </w:tc>
        <w:tc>
          <w:tcPr>
            <w:tcW w:w="956" w:type="dxa"/>
          </w:tcPr>
          <w:p w14:paraId="2CC88998" w14:textId="77777777" w:rsidR="00151C08" w:rsidRPr="00BD01D4" w:rsidRDefault="00151C08" w:rsidP="00BD01D4">
            <w:pPr>
              <w:pStyle w:val="TT"/>
              <w:spacing w:after="240" w:line="200" w:lineRule="exact"/>
              <w:jc w:val="center"/>
              <w:rPr>
                <w:noProof/>
                <w:color w:val="auto"/>
                <w:sz w:val="14"/>
                <w:szCs w:val="14"/>
              </w:rPr>
            </w:pPr>
          </w:p>
        </w:tc>
        <w:tc>
          <w:tcPr>
            <w:tcW w:w="793" w:type="dxa"/>
          </w:tcPr>
          <w:p w14:paraId="24535C52" w14:textId="77777777" w:rsidR="00151C08" w:rsidRPr="00BD01D4" w:rsidRDefault="00151C08" w:rsidP="00BD01D4">
            <w:pPr>
              <w:pStyle w:val="TT"/>
              <w:spacing w:after="240" w:line="200" w:lineRule="exact"/>
              <w:jc w:val="center"/>
              <w:rPr>
                <w:noProof/>
                <w:color w:val="auto"/>
                <w:sz w:val="14"/>
                <w:szCs w:val="14"/>
              </w:rPr>
            </w:pPr>
          </w:p>
        </w:tc>
        <w:tc>
          <w:tcPr>
            <w:tcW w:w="1086" w:type="dxa"/>
          </w:tcPr>
          <w:p w14:paraId="2D096FEF"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5E17FBDD" w14:textId="77777777" w:rsidR="00151C08" w:rsidRPr="00BD01D4" w:rsidRDefault="00151C08" w:rsidP="00BD01D4">
            <w:pPr>
              <w:pStyle w:val="TT"/>
              <w:spacing w:after="240" w:line="200" w:lineRule="exact"/>
              <w:jc w:val="center"/>
              <w:rPr>
                <w:noProof/>
                <w:color w:val="auto"/>
                <w:sz w:val="14"/>
                <w:szCs w:val="14"/>
              </w:rPr>
            </w:pPr>
          </w:p>
        </w:tc>
        <w:tc>
          <w:tcPr>
            <w:tcW w:w="957" w:type="dxa"/>
          </w:tcPr>
          <w:p w14:paraId="59263788"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2A2D4BFA" w14:textId="77777777" w:rsidR="00151C08" w:rsidRPr="00BD01D4" w:rsidRDefault="00151C08" w:rsidP="00BD01D4">
            <w:pPr>
              <w:pStyle w:val="TT"/>
              <w:spacing w:after="240" w:line="200" w:lineRule="exact"/>
              <w:jc w:val="center"/>
              <w:rPr>
                <w:noProof/>
                <w:color w:val="auto"/>
                <w:sz w:val="14"/>
                <w:szCs w:val="14"/>
              </w:rPr>
            </w:pPr>
          </w:p>
        </w:tc>
        <w:tc>
          <w:tcPr>
            <w:tcW w:w="949" w:type="dxa"/>
            <w:hideMark/>
          </w:tcPr>
          <w:p w14:paraId="26C87B0E" w14:textId="77777777" w:rsidR="00151C08" w:rsidRPr="00BD01D4" w:rsidRDefault="00151C08" w:rsidP="00BD01D4">
            <w:pPr>
              <w:pStyle w:val="TT"/>
              <w:spacing w:after="240" w:line="200" w:lineRule="exact"/>
              <w:jc w:val="center"/>
              <w:rPr>
                <w:noProof/>
                <w:color w:val="auto"/>
                <w:sz w:val="14"/>
                <w:szCs w:val="14"/>
              </w:rPr>
            </w:pPr>
            <w:commentRangeStart w:id="179"/>
            <w:r w:rsidRPr="00BD01D4">
              <w:rPr>
                <w:rFonts w:ascii="Symbol" w:hAnsi="Symbol"/>
                <w:noProof/>
                <w:color w:val="auto"/>
                <w:sz w:val="14"/>
                <w:szCs w:val="14"/>
              </w:rPr>
              <w:sym w:font="Symbol" w:char="002D"/>
            </w:r>
            <w:r w:rsidRPr="00BD01D4">
              <w:rPr>
                <w:noProof/>
                <w:color w:val="auto"/>
                <w:sz w:val="14"/>
                <w:szCs w:val="14"/>
              </w:rPr>
              <w:t>.05</w:t>
            </w:r>
          </w:p>
          <w:p w14:paraId="74259BA1"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.15, .06]</w:t>
            </w:r>
          </w:p>
        </w:tc>
        <w:tc>
          <w:tcPr>
            <w:tcW w:w="790" w:type="dxa"/>
            <w:hideMark/>
          </w:tcPr>
          <w:p w14:paraId="61D05DA2"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.05</w:t>
            </w:r>
          </w:p>
          <w:p w14:paraId="11A4EA4B"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(.372)</w:t>
            </w:r>
            <w:commentRangeEnd w:id="179"/>
            <w:r w:rsidR="00263B52">
              <w:rPr>
                <w:rStyle w:val="CommentReference"/>
                <w:rFonts w:asciiTheme="minorHAnsi" w:eastAsiaTheme="minorHAnsi" w:hAnsiTheme="minorHAnsi" w:cstheme="minorBidi"/>
                <w:color w:val="auto"/>
              </w:rPr>
              <w:commentReference w:id="179"/>
            </w:r>
          </w:p>
        </w:tc>
      </w:tr>
      <w:tr w:rsidR="00151C08" w:rsidRPr="00BD01D4" w14:paraId="55B42BED" w14:textId="77777777" w:rsidTr="00BD01D4">
        <w:trPr>
          <w:trHeight w:val="20"/>
        </w:trPr>
        <w:tc>
          <w:tcPr>
            <w:tcW w:w="1560" w:type="dxa"/>
            <w:hideMark/>
          </w:tcPr>
          <w:p w14:paraId="331A04F9" w14:textId="77777777" w:rsidR="00357A7E" w:rsidRDefault="00151C08" w:rsidP="00BD01D4">
            <w:pPr>
              <w:pStyle w:val="TT"/>
              <w:spacing w:line="200" w:lineRule="exact"/>
              <w:ind w:left="140" w:hanging="140"/>
              <w:rPr>
                <w:ins w:id="180" w:author="Emily Grijalva" w:date="2015-10-19T17:59:00Z"/>
              </w:rPr>
            </w:pPr>
            <w:r w:rsidRPr="00BD01D4">
              <w:rPr>
                <w:noProof/>
                <w:color w:val="auto"/>
                <w:sz w:val="14"/>
                <w:szCs w:val="14"/>
              </w:rPr>
              <w:t xml:space="preserve">Dummy code = 0 </w:t>
            </w:r>
          </w:p>
          <w:p w14:paraId="083D95C2" w14:textId="77777777" w:rsidR="00151C08" w:rsidRPr="00BD01D4" w:rsidRDefault="00357A7E" w:rsidP="00BD01D4">
            <w:pPr>
              <w:pStyle w:val="TT"/>
              <w:spacing w:line="200" w:lineRule="exact"/>
              <w:ind w:left="140" w:hanging="140"/>
              <w:rPr>
                <w:noProof/>
                <w:color w:val="auto"/>
                <w:sz w:val="14"/>
                <w:szCs w:val="14"/>
              </w:rPr>
            </w:pPr>
            <w:ins w:id="181" w:author="Emily Grijalva" w:date="2015-10-19T17:59:00Z">
              <w:r>
                <w:t>(</w:t>
              </w:r>
            </w:ins>
            <w:r w:rsidR="00151C08" w:rsidRPr="00BD01D4">
              <w:rPr>
                <w:i/>
                <w:iCs/>
                <w:noProof/>
                <w:color w:val="auto"/>
                <w:sz w:val="14"/>
                <w:szCs w:val="14"/>
              </w:rPr>
              <w:t>k</w:t>
            </w:r>
            <w:r w:rsidR="00151C08" w:rsidRPr="00BD01D4">
              <w:rPr>
                <w:noProof/>
                <w:color w:val="auto"/>
                <w:sz w:val="14"/>
                <w:szCs w:val="14"/>
              </w:rPr>
              <w:t>, number of samples</w:t>
            </w:r>
            <w:ins w:id="182" w:author="Emily Grijalva" w:date="2015-10-19T17:59:00Z">
              <w:r>
                <w:t>)</w:t>
              </w:r>
            </w:ins>
          </w:p>
        </w:tc>
        <w:tc>
          <w:tcPr>
            <w:tcW w:w="886" w:type="dxa"/>
          </w:tcPr>
          <w:p w14:paraId="3DA6EA06" w14:textId="77777777" w:rsidR="00151C08" w:rsidRPr="00BD01D4" w:rsidRDefault="00151C08" w:rsidP="00BD01D4">
            <w:pPr>
              <w:pStyle w:val="TT"/>
              <w:spacing w:line="200" w:lineRule="exact"/>
              <w:jc w:val="center"/>
              <w:rPr>
                <w:noProof/>
                <w:color w:val="auto"/>
                <w:sz w:val="14"/>
                <w:szCs w:val="14"/>
              </w:rPr>
            </w:pPr>
          </w:p>
        </w:tc>
        <w:tc>
          <w:tcPr>
            <w:tcW w:w="842" w:type="dxa"/>
          </w:tcPr>
          <w:p w14:paraId="476CCB03" w14:textId="77777777" w:rsidR="00151C08" w:rsidRPr="00BD01D4" w:rsidRDefault="00151C08" w:rsidP="00BD01D4">
            <w:pPr>
              <w:pStyle w:val="TT"/>
              <w:spacing w:line="200" w:lineRule="exact"/>
              <w:jc w:val="center"/>
              <w:rPr>
                <w:noProof/>
                <w:color w:val="auto"/>
                <w:sz w:val="14"/>
                <w:szCs w:val="14"/>
              </w:rPr>
            </w:pPr>
          </w:p>
        </w:tc>
        <w:tc>
          <w:tcPr>
            <w:tcW w:w="1062" w:type="dxa"/>
          </w:tcPr>
          <w:p w14:paraId="33B4FBF8" w14:textId="77777777" w:rsidR="00151C08" w:rsidRPr="00BD01D4" w:rsidRDefault="00151C08" w:rsidP="00BD01D4">
            <w:pPr>
              <w:pStyle w:val="TT"/>
              <w:spacing w:line="200" w:lineRule="exact"/>
              <w:jc w:val="center"/>
              <w:rPr>
                <w:noProof/>
                <w:color w:val="auto"/>
                <w:sz w:val="14"/>
                <w:szCs w:val="14"/>
              </w:rPr>
            </w:pPr>
          </w:p>
        </w:tc>
        <w:tc>
          <w:tcPr>
            <w:tcW w:w="842" w:type="dxa"/>
          </w:tcPr>
          <w:p w14:paraId="413336AE" w14:textId="77777777" w:rsidR="00151C08" w:rsidRPr="00BD01D4" w:rsidRDefault="00151C08" w:rsidP="00BD01D4">
            <w:pPr>
              <w:pStyle w:val="TT"/>
              <w:spacing w:line="200" w:lineRule="exact"/>
              <w:jc w:val="center"/>
              <w:rPr>
                <w:noProof/>
                <w:color w:val="auto"/>
                <w:sz w:val="14"/>
                <w:szCs w:val="14"/>
              </w:rPr>
            </w:pPr>
          </w:p>
        </w:tc>
        <w:tc>
          <w:tcPr>
            <w:tcW w:w="1739" w:type="dxa"/>
            <w:gridSpan w:val="2"/>
            <w:hideMark/>
          </w:tcPr>
          <w:p w14:paraId="64C5860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37, 9</w:t>
            </w:r>
          </w:p>
        </w:tc>
        <w:tc>
          <w:tcPr>
            <w:tcW w:w="1749" w:type="dxa"/>
            <w:gridSpan w:val="2"/>
            <w:hideMark/>
          </w:tcPr>
          <w:p w14:paraId="08B3AC1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79, 17</w:t>
            </w:r>
          </w:p>
        </w:tc>
        <w:tc>
          <w:tcPr>
            <w:tcW w:w="1086" w:type="dxa"/>
            <w:hideMark/>
          </w:tcPr>
          <w:p w14:paraId="6FDC9C6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25, 18</w:t>
            </w:r>
            <w:r w:rsidRPr="00BD01D4">
              <w:rPr>
                <w:noProof/>
                <w:color w:val="auto"/>
                <w:sz w:val="14"/>
                <w:szCs w:val="14"/>
                <w:vertAlign w:val="superscript"/>
              </w:rPr>
              <w:t>a</w:t>
            </w:r>
          </w:p>
        </w:tc>
        <w:tc>
          <w:tcPr>
            <w:tcW w:w="790" w:type="dxa"/>
          </w:tcPr>
          <w:p w14:paraId="7D691D44"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
          <w:p w14:paraId="4494B1A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31, 8</w:t>
            </w:r>
            <w:r w:rsidRPr="00BD01D4">
              <w:rPr>
                <w:noProof/>
                <w:color w:val="auto"/>
                <w:sz w:val="14"/>
                <w:szCs w:val="14"/>
                <w:vertAlign w:val="superscript"/>
              </w:rPr>
              <w:t>a</w:t>
            </w:r>
          </w:p>
        </w:tc>
        <w:tc>
          <w:tcPr>
            <w:tcW w:w="1739" w:type="dxa"/>
            <w:gridSpan w:val="2"/>
            <w:hideMark/>
          </w:tcPr>
          <w:p w14:paraId="1770994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20, 7</w:t>
            </w:r>
          </w:p>
        </w:tc>
      </w:tr>
      <w:tr w:rsidR="00151C08" w:rsidRPr="00BD01D4" w14:paraId="755DD875" w14:textId="77777777" w:rsidTr="00BD01D4">
        <w:trPr>
          <w:trHeight w:val="20"/>
        </w:trPr>
        <w:tc>
          <w:tcPr>
            <w:tcW w:w="1560" w:type="dxa"/>
            <w:hideMark/>
          </w:tcPr>
          <w:p w14:paraId="7C0610B7" w14:textId="77777777" w:rsidR="00357A7E" w:rsidRDefault="00151C08" w:rsidP="00BD01D4">
            <w:pPr>
              <w:pStyle w:val="TT"/>
              <w:spacing w:line="200" w:lineRule="exact"/>
              <w:ind w:left="140" w:hanging="140"/>
              <w:rPr>
                <w:ins w:id="183" w:author="Emily Grijalva" w:date="2015-10-19T17:59:00Z"/>
              </w:rPr>
            </w:pPr>
            <w:r w:rsidRPr="00BD01D4">
              <w:rPr>
                <w:noProof/>
                <w:color w:val="auto"/>
                <w:sz w:val="14"/>
                <w:szCs w:val="14"/>
              </w:rPr>
              <w:t xml:space="preserve">Dummy code = 1 </w:t>
            </w:r>
          </w:p>
          <w:p w14:paraId="0FBC32B8" w14:textId="77777777" w:rsidR="00151C08" w:rsidRPr="00BD01D4" w:rsidRDefault="00357A7E" w:rsidP="00BD01D4">
            <w:pPr>
              <w:pStyle w:val="TT"/>
              <w:spacing w:line="200" w:lineRule="exact"/>
              <w:ind w:left="140" w:hanging="140"/>
              <w:rPr>
                <w:noProof/>
                <w:color w:val="auto"/>
                <w:sz w:val="14"/>
                <w:szCs w:val="14"/>
              </w:rPr>
            </w:pPr>
            <w:ins w:id="184" w:author="Emily Grijalva" w:date="2015-10-19T17:59:00Z">
              <w:r>
                <w:t>(</w:t>
              </w:r>
            </w:ins>
            <w:r w:rsidR="00151C08" w:rsidRPr="00BD01D4">
              <w:rPr>
                <w:i/>
                <w:iCs/>
                <w:noProof/>
                <w:color w:val="auto"/>
                <w:sz w:val="14"/>
                <w:szCs w:val="14"/>
              </w:rPr>
              <w:t>k</w:t>
            </w:r>
            <w:r w:rsidR="00151C08" w:rsidRPr="00BD01D4">
              <w:rPr>
                <w:noProof/>
                <w:color w:val="auto"/>
                <w:sz w:val="14"/>
                <w:szCs w:val="14"/>
              </w:rPr>
              <w:t>, number of samples</w:t>
            </w:r>
            <w:ins w:id="185" w:author="Emily Grijalva" w:date="2015-10-19T17:59:00Z">
              <w:r>
                <w:t>)</w:t>
              </w:r>
            </w:ins>
          </w:p>
        </w:tc>
        <w:tc>
          <w:tcPr>
            <w:tcW w:w="886" w:type="dxa"/>
          </w:tcPr>
          <w:p w14:paraId="41F28899" w14:textId="77777777" w:rsidR="00151C08" w:rsidRPr="00BD01D4" w:rsidRDefault="00151C08" w:rsidP="00BD01D4">
            <w:pPr>
              <w:pStyle w:val="TT"/>
              <w:spacing w:line="200" w:lineRule="exact"/>
              <w:jc w:val="center"/>
              <w:rPr>
                <w:noProof/>
                <w:color w:val="auto"/>
                <w:sz w:val="14"/>
                <w:szCs w:val="14"/>
              </w:rPr>
            </w:pPr>
          </w:p>
        </w:tc>
        <w:tc>
          <w:tcPr>
            <w:tcW w:w="842" w:type="dxa"/>
          </w:tcPr>
          <w:p w14:paraId="106F2190" w14:textId="77777777" w:rsidR="00151C08" w:rsidRPr="00BD01D4" w:rsidRDefault="00151C08" w:rsidP="00BD01D4">
            <w:pPr>
              <w:pStyle w:val="TT"/>
              <w:spacing w:line="200" w:lineRule="exact"/>
              <w:jc w:val="center"/>
              <w:rPr>
                <w:noProof/>
                <w:color w:val="auto"/>
                <w:sz w:val="14"/>
                <w:szCs w:val="14"/>
              </w:rPr>
            </w:pPr>
          </w:p>
        </w:tc>
        <w:tc>
          <w:tcPr>
            <w:tcW w:w="1062" w:type="dxa"/>
          </w:tcPr>
          <w:p w14:paraId="12674BD6" w14:textId="77777777" w:rsidR="00151C08" w:rsidRPr="00BD01D4" w:rsidRDefault="00151C08" w:rsidP="00BD01D4">
            <w:pPr>
              <w:pStyle w:val="TT"/>
              <w:spacing w:line="200" w:lineRule="exact"/>
              <w:jc w:val="center"/>
              <w:rPr>
                <w:noProof/>
                <w:color w:val="auto"/>
                <w:sz w:val="14"/>
                <w:szCs w:val="14"/>
              </w:rPr>
            </w:pPr>
          </w:p>
        </w:tc>
        <w:tc>
          <w:tcPr>
            <w:tcW w:w="842" w:type="dxa"/>
          </w:tcPr>
          <w:p w14:paraId="1FD4FEE6" w14:textId="77777777" w:rsidR="00151C08" w:rsidRPr="00BD01D4" w:rsidRDefault="00151C08" w:rsidP="00BD01D4">
            <w:pPr>
              <w:pStyle w:val="TT"/>
              <w:spacing w:line="200" w:lineRule="exact"/>
              <w:jc w:val="center"/>
              <w:rPr>
                <w:noProof/>
                <w:color w:val="auto"/>
                <w:sz w:val="14"/>
                <w:szCs w:val="14"/>
              </w:rPr>
            </w:pPr>
          </w:p>
        </w:tc>
        <w:tc>
          <w:tcPr>
            <w:tcW w:w="1739" w:type="dxa"/>
            <w:gridSpan w:val="2"/>
            <w:hideMark/>
          </w:tcPr>
          <w:p w14:paraId="4943933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130, 25</w:t>
            </w:r>
          </w:p>
        </w:tc>
        <w:tc>
          <w:tcPr>
            <w:tcW w:w="1749" w:type="dxa"/>
            <w:gridSpan w:val="2"/>
            <w:hideMark/>
          </w:tcPr>
          <w:p w14:paraId="4072D69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92, 19</w:t>
            </w:r>
          </w:p>
        </w:tc>
        <w:tc>
          <w:tcPr>
            <w:tcW w:w="1086" w:type="dxa"/>
            <w:hideMark/>
          </w:tcPr>
          <w:p w14:paraId="109FD24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146, 24</w:t>
            </w:r>
            <w:r w:rsidRPr="00BD01D4">
              <w:rPr>
                <w:noProof/>
                <w:color w:val="auto"/>
                <w:sz w:val="14"/>
                <w:szCs w:val="14"/>
                <w:vertAlign w:val="superscript"/>
              </w:rPr>
              <w:t>a</w:t>
            </w:r>
          </w:p>
        </w:tc>
        <w:tc>
          <w:tcPr>
            <w:tcW w:w="790" w:type="dxa"/>
          </w:tcPr>
          <w:p w14:paraId="5E538D37"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
          <w:p w14:paraId="465D6E7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140, 30</w:t>
            </w:r>
            <w:r w:rsidRPr="00BD01D4">
              <w:rPr>
                <w:noProof/>
                <w:color w:val="auto"/>
                <w:sz w:val="14"/>
                <w:szCs w:val="14"/>
                <w:vertAlign w:val="superscript"/>
              </w:rPr>
              <w:t>a</w:t>
            </w:r>
          </w:p>
        </w:tc>
        <w:tc>
          <w:tcPr>
            <w:tcW w:w="1739" w:type="dxa"/>
            <w:gridSpan w:val="2"/>
            <w:hideMark/>
          </w:tcPr>
          <w:p w14:paraId="0964A6C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151, 29</w:t>
            </w:r>
          </w:p>
        </w:tc>
      </w:tr>
      <w:tr w:rsidR="00151C08" w:rsidRPr="00BD01D4" w14:paraId="01324940" w14:textId="77777777" w:rsidTr="00075289">
        <w:tblPrEx>
          <w:tblW w:w="5000" w:type="pct"/>
          <w:tblPrExChange w:id="186" w:author="Emily Grijalva" w:date="2015-10-19T18:20:00Z">
            <w:tblPrEx>
              <w:tblW w:w="5000" w:type="pct"/>
            </w:tblPrEx>
          </w:tblPrExChange>
        </w:tblPrEx>
        <w:trPr>
          <w:trHeight w:val="495"/>
          <w:trPrChange w:id="187" w:author="Emily Grijalva" w:date="2015-10-19T18:20:00Z">
            <w:trPr>
              <w:trHeight w:val="20"/>
            </w:trPr>
          </w:trPrChange>
        </w:trPr>
        <w:tc>
          <w:tcPr>
            <w:tcW w:w="1560" w:type="dxa"/>
            <w:hideMark/>
            <w:tcPrChange w:id="188" w:author="Emily Grijalva" w:date="2015-10-19T18:20:00Z">
              <w:tcPr>
                <w:tcW w:w="1560" w:type="dxa"/>
                <w:hideMark/>
              </w:tcPr>
            </w:tcPrChange>
          </w:tcPr>
          <w:p w14:paraId="2C45F000" w14:textId="17DF5329" w:rsidR="00151C08" w:rsidRPr="00BD01D4" w:rsidDel="00A91239" w:rsidRDefault="00151C08">
            <w:pPr>
              <w:pStyle w:val="TT"/>
              <w:spacing w:line="200" w:lineRule="exact"/>
              <w:rPr>
                <w:del w:id="189" w:author="Grijalva, Emily" w:date="2015-10-21T21:16:00Z"/>
                <w:noProof/>
                <w:color w:val="auto"/>
                <w:sz w:val="14"/>
                <w:szCs w:val="14"/>
              </w:rPr>
            </w:pPr>
            <w:r w:rsidRPr="00BD01D4">
              <w:rPr>
                <w:noProof/>
                <w:color w:val="auto"/>
                <w:sz w:val="14"/>
                <w:szCs w:val="14"/>
              </w:rPr>
              <w:t>Total</w:t>
            </w:r>
            <w:ins w:id="190" w:author="Grijalva, Emily" w:date="2015-10-21T21:16:00Z">
              <w:r w:rsidR="00A91239">
                <w:t xml:space="preserve">: </w:t>
              </w:r>
            </w:ins>
          </w:p>
          <w:p w14:paraId="1214EE45" w14:textId="6D86049D" w:rsidR="00151C08" w:rsidRPr="00BD01D4" w:rsidRDefault="00151C08">
            <w:pPr>
              <w:pStyle w:val="TT"/>
              <w:spacing w:line="200" w:lineRule="exact"/>
              <w:rPr>
                <w:noProof/>
                <w:color w:val="auto"/>
                <w:sz w:val="14"/>
                <w:szCs w:val="14"/>
              </w:rPr>
            </w:pPr>
            <w:r w:rsidRPr="00BD01D4">
              <w:rPr>
                <w:i/>
                <w:iCs/>
                <w:noProof/>
                <w:color w:val="auto"/>
                <w:sz w:val="14"/>
                <w:szCs w:val="14"/>
              </w:rPr>
              <w:t>k</w:t>
            </w:r>
            <w:r w:rsidRPr="00BD01D4">
              <w:rPr>
                <w:noProof/>
                <w:color w:val="auto"/>
                <w:sz w:val="14"/>
                <w:szCs w:val="14"/>
              </w:rPr>
              <w:t>, number of samples</w:t>
            </w:r>
            <w:ins w:id="191" w:author="Grijalva, Emily" w:date="2015-10-21T21:16:00Z">
              <w:r w:rsidR="00A91239">
                <w:t>,</w:t>
              </w:r>
            </w:ins>
            <w:r w:rsidRPr="00BD01D4">
              <w:rPr>
                <w:noProof/>
                <w:color w:val="auto"/>
                <w:sz w:val="14"/>
                <w:szCs w:val="14"/>
              </w:rPr>
              <w:t xml:space="preserve"> (</w:t>
            </w:r>
            <w:r w:rsidRPr="00BD01D4">
              <w:rPr>
                <w:i/>
                <w:iCs/>
                <w:noProof/>
                <w:color w:val="auto"/>
                <w:sz w:val="14"/>
                <w:szCs w:val="14"/>
              </w:rPr>
              <w:t>N</w:t>
            </w:r>
            <w:r w:rsidRPr="00BD01D4">
              <w:rPr>
                <w:noProof/>
                <w:color w:val="auto"/>
                <w:sz w:val="14"/>
                <w:szCs w:val="14"/>
              </w:rPr>
              <w:t>)</w:t>
            </w:r>
          </w:p>
        </w:tc>
        <w:tc>
          <w:tcPr>
            <w:tcW w:w="1728" w:type="dxa"/>
            <w:gridSpan w:val="2"/>
            <w:hideMark/>
            <w:tcPrChange w:id="192" w:author="Emily Grijalva" w:date="2015-10-19T18:20:00Z">
              <w:tcPr>
                <w:tcW w:w="1728" w:type="dxa"/>
                <w:gridSpan w:val="2"/>
                <w:hideMark/>
              </w:tcPr>
            </w:tcPrChange>
          </w:tcPr>
          <w:p w14:paraId="48057E5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15CDC9E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904" w:type="dxa"/>
            <w:gridSpan w:val="2"/>
            <w:hideMark/>
            <w:tcPrChange w:id="193" w:author="Emily Grijalva" w:date="2015-10-19T18:20:00Z">
              <w:tcPr>
                <w:tcW w:w="1904" w:type="dxa"/>
                <w:gridSpan w:val="2"/>
                <w:hideMark/>
              </w:tcPr>
            </w:tcPrChange>
          </w:tcPr>
          <w:p w14:paraId="12C81A2F"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21A1407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739" w:type="dxa"/>
            <w:gridSpan w:val="2"/>
            <w:hideMark/>
            <w:tcPrChange w:id="194" w:author="Emily Grijalva" w:date="2015-10-19T18:20:00Z">
              <w:tcPr>
                <w:tcW w:w="1739" w:type="dxa"/>
                <w:gridSpan w:val="2"/>
                <w:hideMark/>
              </w:tcPr>
            </w:tcPrChange>
          </w:tcPr>
          <w:p w14:paraId="4231C77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167</w:t>
            </w:r>
            <w:r w:rsidRPr="00BD01D4">
              <w:rPr>
                <w:noProof/>
                <w:color w:val="auto"/>
                <w:sz w:val="14"/>
                <w:szCs w:val="14"/>
                <w:vertAlign w:val="superscript"/>
              </w:rPr>
              <w:t>b</w:t>
            </w:r>
            <w:r w:rsidRPr="00BD01D4">
              <w:rPr>
                <w:noProof/>
                <w:color w:val="auto"/>
                <w:sz w:val="14"/>
                <w:szCs w:val="14"/>
              </w:rPr>
              <w:t>, 34</w:t>
            </w:r>
            <w:r w:rsidRPr="00BD01D4">
              <w:rPr>
                <w:noProof/>
                <w:color w:val="auto"/>
                <w:sz w:val="14"/>
                <w:szCs w:val="14"/>
                <w:vertAlign w:val="superscript"/>
              </w:rPr>
              <w:t>b</w:t>
            </w:r>
          </w:p>
          <w:p w14:paraId="0ABE756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6,077)</w:t>
            </w:r>
          </w:p>
        </w:tc>
        <w:tc>
          <w:tcPr>
            <w:tcW w:w="1749" w:type="dxa"/>
            <w:gridSpan w:val="2"/>
            <w:hideMark/>
            <w:tcPrChange w:id="195" w:author="Emily Grijalva" w:date="2015-10-19T18:20:00Z">
              <w:tcPr>
                <w:tcW w:w="1749" w:type="dxa"/>
                <w:gridSpan w:val="2"/>
                <w:hideMark/>
              </w:tcPr>
            </w:tcPrChange>
          </w:tcPr>
          <w:p w14:paraId="47AAC15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7CC8070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086" w:type="dxa"/>
            <w:hideMark/>
            <w:tcPrChange w:id="196" w:author="Emily Grijalva" w:date="2015-10-19T18:20:00Z">
              <w:tcPr>
                <w:tcW w:w="1086" w:type="dxa"/>
                <w:hideMark/>
              </w:tcPr>
            </w:tcPrChange>
          </w:tcPr>
          <w:p w14:paraId="20C2DBB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6E7376E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790" w:type="dxa"/>
            <w:tcPrChange w:id="197" w:author="Emily Grijalva" w:date="2015-10-19T18:20:00Z">
              <w:tcPr>
                <w:tcW w:w="790" w:type="dxa"/>
              </w:tcPr>
            </w:tcPrChange>
          </w:tcPr>
          <w:p w14:paraId="5EA59F69"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Change w:id="198" w:author="Emily Grijalva" w:date="2015-10-19T18:20:00Z">
              <w:tcPr>
                <w:tcW w:w="1747" w:type="dxa"/>
                <w:gridSpan w:val="2"/>
                <w:hideMark/>
              </w:tcPr>
            </w:tcPrChange>
          </w:tcPr>
          <w:p w14:paraId="12E1662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6C19767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739" w:type="dxa"/>
            <w:gridSpan w:val="2"/>
            <w:hideMark/>
            <w:tcPrChange w:id="199" w:author="Emily Grijalva" w:date="2015-10-19T18:20:00Z">
              <w:tcPr>
                <w:tcW w:w="1739" w:type="dxa"/>
                <w:gridSpan w:val="2"/>
                <w:hideMark/>
              </w:tcPr>
            </w:tcPrChange>
          </w:tcPr>
          <w:p w14:paraId="27E2437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2E43FC4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r>
      <w:commentRangeStart w:id="200"/>
      <w:commentRangeStart w:id="201"/>
      <w:tr w:rsidR="00151C08" w:rsidRPr="00BD01D4" w14:paraId="431B9CDC" w14:textId="77777777" w:rsidTr="00BD01D4">
        <w:trPr>
          <w:trHeight w:val="20"/>
        </w:trPr>
        <w:tc>
          <w:tcPr>
            <w:tcW w:w="1560" w:type="dxa"/>
            <w:hideMark/>
          </w:tcPr>
          <w:p w14:paraId="0130CFBB" w14:textId="77777777" w:rsidR="00151C08" w:rsidRPr="00BD01D4" w:rsidRDefault="00151C08" w:rsidP="00151C08">
            <w:pPr>
              <w:pStyle w:val="TT"/>
              <w:spacing w:line="200" w:lineRule="exact"/>
              <w:rPr>
                <w:noProof/>
                <w:color w:val="auto"/>
                <w:sz w:val="14"/>
                <w:szCs w:val="14"/>
              </w:rPr>
            </w:pPr>
            <w:r w:rsidRPr="00BD01D4">
              <w:rPr>
                <w:rFonts w:ascii="Symbol" w:hAnsi="Symbol"/>
                <w:noProof/>
                <w:color w:val="auto"/>
                <w:position w:val="-12"/>
                <w:sz w:val="14"/>
                <w:szCs w:val="14"/>
              </w:rPr>
              <w:object w:dxaOrig="260" w:dyaOrig="380" w14:anchorId="1F921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9pt" o:ole="">
                  <v:imagedata r:id="rId17" o:title=""/>
                </v:shape>
                <o:OLEObject Type="Embed" ProgID="Equation.DSMT4" ShapeID="_x0000_i1025" DrawAspect="Content" ObjectID="_1507669060" r:id="rId18"/>
              </w:object>
            </w:r>
            <w:r w:rsidRPr="00BD01D4">
              <w:rPr>
                <w:noProof/>
                <w:color w:val="auto"/>
                <w:sz w:val="14"/>
                <w:szCs w:val="14"/>
              </w:rPr>
              <w:t xml:space="preserve">, </w:t>
            </w:r>
            <w:r w:rsidRPr="00BD01D4">
              <w:rPr>
                <w:rFonts w:ascii="Symbol" w:hAnsi="Symbol"/>
                <w:noProof/>
                <w:color w:val="auto"/>
                <w:sz w:val="14"/>
                <w:szCs w:val="14"/>
              </w:rPr>
              <w:sym w:font="Symbol" w:char="0073"/>
            </w:r>
            <w:r w:rsidRPr="00BD01D4">
              <w:rPr>
                <w:iCs/>
                <w:noProof/>
                <w:color w:val="auto"/>
                <w:sz w:val="14"/>
                <w:szCs w:val="14"/>
                <w:vertAlign w:val="superscript"/>
              </w:rPr>
              <w:t>2</w:t>
            </w:r>
            <w:commentRangeEnd w:id="200"/>
            <w:r w:rsidR="00357A7E">
              <w:rPr>
                <w:rStyle w:val="CommentReference"/>
                <w:rFonts w:asciiTheme="minorHAnsi" w:eastAsiaTheme="minorHAnsi" w:hAnsiTheme="minorHAnsi" w:cstheme="minorBidi"/>
                <w:color w:val="auto"/>
              </w:rPr>
              <w:commentReference w:id="200"/>
            </w:r>
          </w:p>
        </w:tc>
        <w:tc>
          <w:tcPr>
            <w:tcW w:w="1728" w:type="dxa"/>
            <w:gridSpan w:val="2"/>
            <w:hideMark/>
          </w:tcPr>
          <w:p w14:paraId="489DE43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.0041, 3.338</w:t>
            </w:r>
          </w:p>
        </w:tc>
        <w:tc>
          <w:tcPr>
            <w:tcW w:w="1904" w:type="dxa"/>
            <w:gridSpan w:val="2"/>
            <w:hideMark/>
          </w:tcPr>
          <w:p w14:paraId="6C4A036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.0059, 4.332</w:t>
            </w:r>
          </w:p>
        </w:tc>
        <w:tc>
          <w:tcPr>
            <w:tcW w:w="1739" w:type="dxa"/>
            <w:gridSpan w:val="2"/>
            <w:hideMark/>
          </w:tcPr>
          <w:p w14:paraId="6E71BF6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.0027, 4.256</w:t>
            </w:r>
          </w:p>
        </w:tc>
        <w:tc>
          <w:tcPr>
            <w:tcW w:w="1749" w:type="dxa"/>
            <w:gridSpan w:val="2"/>
            <w:hideMark/>
          </w:tcPr>
          <w:p w14:paraId="1CC9317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.0062, 4.332</w:t>
            </w:r>
          </w:p>
        </w:tc>
        <w:tc>
          <w:tcPr>
            <w:tcW w:w="1876" w:type="dxa"/>
            <w:gridSpan w:val="2"/>
            <w:hideMark/>
          </w:tcPr>
          <w:p w14:paraId="6D7C0BC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.0063, 4.332</w:t>
            </w:r>
          </w:p>
        </w:tc>
        <w:tc>
          <w:tcPr>
            <w:tcW w:w="1747" w:type="dxa"/>
            <w:gridSpan w:val="2"/>
            <w:hideMark/>
          </w:tcPr>
          <w:p w14:paraId="4ADCD82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.0064, 4.213</w:t>
            </w:r>
          </w:p>
        </w:tc>
        <w:tc>
          <w:tcPr>
            <w:tcW w:w="1739" w:type="dxa"/>
            <w:gridSpan w:val="2"/>
            <w:hideMark/>
          </w:tcPr>
          <w:p w14:paraId="155D9B4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.0059, 4.336</w:t>
            </w:r>
            <w:commentRangeEnd w:id="201"/>
            <w:r w:rsidR="00075289">
              <w:rPr>
                <w:rStyle w:val="CommentReference"/>
                <w:rFonts w:asciiTheme="minorHAnsi" w:eastAsiaTheme="minorHAnsi" w:hAnsiTheme="minorHAnsi" w:cstheme="minorBidi"/>
                <w:color w:val="auto"/>
              </w:rPr>
              <w:commentReference w:id="201"/>
            </w:r>
          </w:p>
        </w:tc>
      </w:tr>
      <w:tr w:rsidR="00151C08" w:rsidRPr="00BD01D4" w14:paraId="2E884049" w14:textId="77777777" w:rsidTr="00BD01D4">
        <w:trPr>
          <w:trHeight w:val="20"/>
        </w:trPr>
        <w:tc>
          <w:tcPr>
            <w:tcW w:w="1560" w:type="dxa"/>
            <w:hideMark/>
          </w:tcPr>
          <w:p w14:paraId="155D6D21"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Pseudo-</w:t>
            </w:r>
            <w:r w:rsidRPr="00BD01D4">
              <w:rPr>
                <w:i/>
                <w:iCs/>
                <w:noProof/>
                <w:color w:val="auto"/>
                <w:sz w:val="14"/>
                <w:szCs w:val="14"/>
              </w:rPr>
              <w:t>R</w:t>
            </w:r>
            <w:r w:rsidRPr="00BD01D4">
              <w:rPr>
                <w:iCs/>
                <w:noProof/>
                <w:color w:val="auto"/>
                <w:sz w:val="14"/>
                <w:szCs w:val="14"/>
                <w:vertAlign w:val="superscript"/>
              </w:rPr>
              <w:t>2</w:t>
            </w:r>
          </w:p>
        </w:tc>
        <w:tc>
          <w:tcPr>
            <w:tcW w:w="886" w:type="dxa"/>
          </w:tcPr>
          <w:p w14:paraId="3C305039" w14:textId="77777777" w:rsidR="00151C08" w:rsidRPr="00BD01D4" w:rsidRDefault="00151C08" w:rsidP="00BD01D4">
            <w:pPr>
              <w:pStyle w:val="TT"/>
              <w:spacing w:line="200" w:lineRule="exact"/>
              <w:jc w:val="center"/>
              <w:rPr>
                <w:noProof/>
                <w:color w:val="auto"/>
                <w:sz w:val="14"/>
                <w:szCs w:val="14"/>
              </w:rPr>
            </w:pPr>
          </w:p>
        </w:tc>
        <w:tc>
          <w:tcPr>
            <w:tcW w:w="842" w:type="dxa"/>
          </w:tcPr>
          <w:p w14:paraId="24826E41" w14:textId="77777777" w:rsidR="00151C08" w:rsidRPr="00BD01D4" w:rsidRDefault="00151C08" w:rsidP="00BD01D4">
            <w:pPr>
              <w:pStyle w:val="TT"/>
              <w:spacing w:line="200" w:lineRule="exact"/>
              <w:jc w:val="center"/>
              <w:rPr>
                <w:noProof/>
                <w:color w:val="auto"/>
                <w:sz w:val="14"/>
                <w:szCs w:val="14"/>
              </w:rPr>
            </w:pPr>
          </w:p>
        </w:tc>
        <w:tc>
          <w:tcPr>
            <w:tcW w:w="1062" w:type="dxa"/>
          </w:tcPr>
          <w:p w14:paraId="3ACC7B65" w14:textId="77777777" w:rsidR="00151C08" w:rsidRPr="00BD01D4" w:rsidRDefault="00151C08" w:rsidP="00BD01D4">
            <w:pPr>
              <w:pStyle w:val="TT"/>
              <w:spacing w:line="200" w:lineRule="exact"/>
              <w:jc w:val="center"/>
              <w:rPr>
                <w:noProof/>
                <w:color w:val="auto"/>
                <w:sz w:val="14"/>
                <w:szCs w:val="14"/>
              </w:rPr>
            </w:pPr>
          </w:p>
        </w:tc>
        <w:tc>
          <w:tcPr>
            <w:tcW w:w="842" w:type="dxa"/>
          </w:tcPr>
          <w:p w14:paraId="51A6ABFB"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0220914E" w14:textId="77777777" w:rsidR="00151C08" w:rsidRPr="00BD01D4" w:rsidRDefault="00151C08" w:rsidP="00BD01D4">
            <w:pPr>
              <w:pStyle w:val="TT"/>
              <w:spacing w:line="200" w:lineRule="exact"/>
              <w:jc w:val="center"/>
              <w:rPr>
                <w:noProof/>
                <w:color w:val="auto"/>
                <w:sz w:val="14"/>
                <w:szCs w:val="14"/>
              </w:rPr>
            </w:pPr>
            <w:commentRangeStart w:id="202"/>
            <w:r w:rsidRPr="00BD01D4">
              <w:rPr>
                <w:noProof/>
                <w:color w:val="auto"/>
                <w:sz w:val="14"/>
                <w:szCs w:val="14"/>
              </w:rPr>
              <w:t>.02</w:t>
            </w:r>
          </w:p>
        </w:tc>
        <w:tc>
          <w:tcPr>
            <w:tcW w:w="790" w:type="dxa"/>
          </w:tcPr>
          <w:p w14:paraId="36731E00" w14:textId="77777777" w:rsidR="00151C08" w:rsidRPr="00BD01D4" w:rsidRDefault="00151C08" w:rsidP="00BD01D4">
            <w:pPr>
              <w:pStyle w:val="TT"/>
              <w:spacing w:line="200" w:lineRule="exact"/>
              <w:jc w:val="center"/>
              <w:rPr>
                <w:noProof/>
                <w:color w:val="auto"/>
                <w:sz w:val="14"/>
                <w:szCs w:val="14"/>
              </w:rPr>
            </w:pPr>
          </w:p>
        </w:tc>
        <w:tc>
          <w:tcPr>
            <w:tcW w:w="956" w:type="dxa"/>
            <w:hideMark/>
          </w:tcPr>
          <w:p w14:paraId="7952B67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p>
        </w:tc>
        <w:tc>
          <w:tcPr>
            <w:tcW w:w="793" w:type="dxa"/>
          </w:tcPr>
          <w:p w14:paraId="752F33F1" w14:textId="77777777" w:rsidR="00151C08" w:rsidRPr="00BD01D4" w:rsidRDefault="00151C08" w:rsidP="00BD01D4">
            <w:pPr>
              <w:pStyle w:val="TT"/>
              <w:spacing w:line="200" w:lineRule="exact"/>
              <w:jc w:val="center"/>
              <w:rPr>
                <w:noProof/>
                <w:color w:val="auto"/>
                <w:sz w:val="14"/>
                <w:szCs w:val="14"/>
              </w:rPr>
            </w:pPr>
          </w:p>
        </w:tc>
        <w:tc>
          <w:tcPr>
            <w:tcW w:w="1086" w:type="dxa"/>
            <w:hideMark/>
          </w:tcPr>
          <w:p w14:paraId="2EE8ABA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p>
        </w:tc>
        <w:tc>
          <w:tcPr>
            <w:tcW w:w="790" w:type="dxa"/>
          </w:tcPr>
          <w:p w14:paraId="2F0DC5F7" w14:textId="77777777" w:rsidR="00151C08" w:rsidRPr="00BD01D4" w:rsidRDefault="00151C08" w:rsidP="00BD01D4">
            <w:pPr>
              <w:pStyle w:val="TT"/>
              <w:spacing w:line="200" w:lineRule="exact"/>
              <w:jc w:val="center"/>
              <w:rPr>
                <w:noProof/>
                <w:color w:val="auto"/>
                <w:sz w:val="14"/>
                <w:szCs w:val="14"/>
              </w:rPr>
            </w:pPr>
          </w:p>
        </w:tc>
        <w:tc>
          <w:tcPr>
            <w:tcW w:w="957" w:type="dxa"/>
            <w:hideMark/>
          </w:tcPr>
          <w:p w14:paraId="3E70533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.03</w:t>
            </w:r>
          </w:p>
        </w:tc>
        <w:tc>
          <w:tcPr>
            <w:tcW w:w="790" w:type="dxa"/>
          </w:tcPr>
          <w:p w14:paraId="763577E9"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7C462D6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commentRangeEnd w:id="202"/>
            <w:r w:rsidR="002C74F9">
              <w:rPr>
                <w:rStyle w:val="CommentReference"/>
                <w:rFonts w:asciiTheme="minorHAnsi" w:eastAsiaTheme="minorHAnsi" w:hAnsiTheme="minorHAnsi" w:cstheme="minorBidi"/>
                <w:color w:val="auto"/>
              </w:rPr>
              <w:commentReference w:id="202"/>
            </w:r>
          </w:p>
        </w:tc>
        <w:tc>
          <w:tcPr>
            <w:tcW w:w="790" w:type="dxa"/>
          </w:tcPr>
          <w:p w14:paraId="2B491A72" w14:textId="77777777" w:rsidR="00151C08" w:rsidRPr="00BD01D4" w:rsidRDefault="00151C08" w:rsidP="00BD01D4">
            <w:pPr>
              <w:pStyle w:val="TT"/>
              <w:spacing w:line="200" w:lineRule="exact"/>
              <w:jc w:val="center"/>
              <w:rPr>
                <w:noProof/>
                <w:color w:val="auto"/>
                <w:sz w:val="14"/>
                <w:szCs w:val="14"/>
              </w:rPr>
            </w:pPr>
          </w:p>
        </w:tc>
      </w:tr>
    </w:tbl>
    <w:p w14:paraId="3C170530" w14:textId="77777777" w:rsidR="00151C08" w:rsidRPr="00BD01D4" w:rsidRDefault="00151C08" w:rsidP="00151C08">
      <w:pPr>
        <w:pStyle w:val="CPSO"/>
        <w:spacing w:line="240" w:lineRule="auto"/>
        <w:rPr>
          <w:noProof/>
          <w:color w:val="auto"/>
          <w:spacing w:val="-4"/>
          <w:sz w:val="14"/>
          <w:szCs w:val="14"/>
        </w:rPr>
      </w:pPr>
      <w:r w:rsidRPr="00BD01D4">
        <w:rPr>
          <w:i/>
          <w:iCs/>
          <w:noProof/>
          <w:color w:val="auto"/>
          <w:spacing w:val="-4"/>
          <w:sz w:val="14"/>
          <w:szCs w:val="14"/>
        </w:rPr>
        <w:t>Note</w:t>
      </w:r>
      <w:r w:rsidRPr="00BD01D4">
        <w:rPr>
          <w:noProof/>
          <w:color w:val="auto"/>
          <w:spacing w:val="-4"/>
          <w:sz w:val="14"/>
          <w:szCs w:val="14"/>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BD01D4">
        <w:rPr>
          <w:i/>
          <w:noProof/>
          <w:color w:val="auto"/>
          <w:spacing w:val="-4"/>
          <w:sz w:val="14"/>
          <w:szCs w:val="14"/>
        </w:rPr>
        <w:t>published</w:t>
      </w:r>
      <w:r w:rsidRPr="00BD01D4">
        <w:rPr>
          <w:noProof/>
          <w:color w:val="auto"/>
          <w:spacing w:val="-4"/>
          <w:sz w:val="14"/>
          <w:szCs w:val="14"/>
        </w:rPr>
        <w:t xml:space="preserve"> = 1, </w:t>
      </w:r>
      <w:r w:rsidRPr="00BD01D4">
        <w:rPr>
          <w:i/>
          <w:noProof/>
          <w:color w:val="auto"/>
          <w:spacing w:val="-4"/>
          <w:sz w:val="14"/>
          <w:szCs w:val="14"/>
        </w:rPr>
        <w:t>unpublished</w:t>
      </w:r>
      <w:r w:rsidRPr="00BD01D4">
        <w:rPr>
          <w:noProof/>
          <w:color w:val="auto"/>
          <w:spacing w:val="-4"/>
          <w:sz w:val="14"/>
          <w:szCs w:val="14"/>
        </w:rPr>
        <w:t xml:space="preserve"> = 0); Residual vs. difference score (</w:t>
      </w:r>
      <w:r w:rsidRPr="00BD01D4">
        <w:rPr>
          <w:i/>
          <w:noProof/>
          <w:color w:val="auto"/>
          <w:spacing w:val="-4"/>
          <w:sz w:val="14"/>
          <w:szCs w:val="14"/>
        </w:rPr>
        <w:t>residual</w:t>
      </w:r>
      <w:r w:rsidRPr="00BD01D4">
        <w:rPr>
          <w:noProof/>
          <w:color w:val="auto"/>
          <w:spacing w:val="-4"/>
          <w:sz w:val="14"/>
          <w:szCs w:val="14"/>
        </w:rPr>
        <w:t xml:space="preserve"> = 1, </w:t>
      </w:r>
      <w:r w:rsidRPr="00BD01D4">
        <w:rPr>
          <w:i/>
          <w:noProof/>
          <w:color w:val="auto"/>
          <w:spacing w:val="-4"/>
          <w:sz w:val="14"/>
          <w:szCs w:val="14"/>
        </w:rPr>
        <w:t>difference score</w:t>
      </w:r>
      <w:r w:rsidRPr="00BD01D4">
        <w:rPr>
          <w:noProof/>
          <w:color w:val="auto"/>
          <w:spacing w:val="-4"/>
          <w:sz w:val="14"/>
          <w:szCs w:val="14"/>
        </w:rPr>
        <w:t xml:space="preserve"> = 0); Observer vs. objective (1 = </w:t>
      </w:r>
      <w:r w:rsidRPr="00BD01D4">
        <w:rPr>
          <w:i/>
          <w:noProof/>
          <w:color w:val="auto"/>
          <w:spacing w:val="-4"/>
          <w:sz w:val="14"/>
          <w:szCs w:val="14"/>
        </w:rPr>
        <w:t>observer report</w:t>
      </w:r>
      <w:r w:rsidRPr="00BD01D4">
        <w:rPr>
          <w:noProof/>
          <w:color w:val="auto"/>
          <w:spacing w:val="-4"/>
          <w:sz w:val="14"/>
          <w:szCs w:val="14"/>
        </w:rPr>
        <w:t xml:space="preserve">, 0 = </w:t>
      </w:r>
      <w:r w:rsidRPr="00BD01D4">
        <w:rPr>
          <w:i/>
          <w:noProof/>
          <w:color w:val="auto"/>
          <w:spacing w:val="-4"/>
          <w:sz w:val="14"/>
          <w:szCs w:val="14"/>
        </w:rPr>
        <w:t>objective measure</w:t>
      </w:r>
      <w:r w:rsidRPr="00BD01D4">
        <w:rPr>
          <w:noProof/>
          <w:color w:val="auto"/>
          <w:spacing w:val="-4"/>
          <w:sz w:val="14"/>
          <w:szCs w:val="14"/>
        </w:rPr>
        <w:t xml:space="preserve">); NPI vs. other measure (1 = </w:t>
      </w:r>
      <w:r w:rsidRPr="00BD01D4">
        <w:rPr>
          <w:i/>
          <w:noProof/>
          <w:color w:val="auto"/>
          <w:spacing w:val="-4"/>
          <w:sz w:val="14"/>
          <w:szCs w:val="14"/>
        </w:rPr>
        <w:t>NPI</w:t>
      </w:r>
      <w:r w:rsidRPr="00BD01D4">
        <w:rPr>
          <w:noProof/>
          <w:color w:val="auto"/>
          <w:spacing w:val="-4"/>
          <w:sz w:val="14"/>
          <w:szCs w:val="14"/>
        </w:rPr>
        <w:t xml:space="preserve">, 0 = </w:t>
      </w:r>
      <w:r w:rsidRPr="00BD01D4">
        <w:rPr>
          <w:i/>
          <w:noProof/>
          <w:color w:val="auto"/>
          <w:spacing w:val="-4"/>
          <w:sz w:val="14"/>
          <w:szCs w:val="14"/>
        </w:rPr>
        <w:t>other measures</w:t>
      </w:r>
      <w:r w:rsidRPr="00BD01D4">
        <w:rPr>
          <w:noProof/>
          <w:color w:val="auto"/>
          <w:spacing w:val="-4"/>
          <w:sz w:val="14"/>
          <w:szCs w:val="14"/>
        </w:rPr>
        <w:t xml:space="preserve">); NPI = Narcissistic Personality Inventory; Student vs. non-student sample (1 = </w:t>
      </w:r>
      <w:r w:rsidRPr="00BD01D4">
        <w:rPr>
          <w:i/>
          <w:noProof/>
          <w:color w:val="auto"/>
          <w:spacing w:val="-4"/>
          <w:sz w:val="14"/>
          <w:szCs w:val="14"/>
        </w:rPr>
        <w:t>student</w:t>
      </w:r>
      <w:r w:rsidRPr="00BD01D4">
        <w:rPr>
          <w:noProof/>
          <w:color w:val="auto"/>
          <w:spacing w:val="-4"/>
          <w:sz w:val="14"/>
          <w:szCs w:val="14"/>
        </w:rPr>
        <w:t xml:space="preserve">, 0 = </w:t>
      </w:r>
      <w:r w:rsidRPr="00BD01D4">
        <w:rPr>
          <w:i/>
          <w:noProof/>
          <w:color w:val="auto"/>
          <w:spacing w:val="-4"/>
          <w:sz w:val="14"/>
          <w:szCs w:val="14"/>
        </w:rPr>
        <w:t>non-student</w:t>
      </w:r>
      <w:r w:rsidRPr="00BD01D4">
        <w:rPr>
          <w:noProof/>
          <w:color w:val="auto"/>
          <w:spacing w:val="-4"/>
          <w:sz w:val="14"/>
          <w:szCs w:val="14"/>
        </w:rPr>
        <w:t xml:space="preserve">); </w:t>
      </w:r>
      <w:r w:rsidRPr="00BD01D4">
        <w:rPr>
          <w:i/>
          <w:iCs/>
          <w:noProof/>
          <w:color w:val="auto"/>
          <w:spacing w:val="-4"/>
          <w:sz w:val="14"/>
          <w:szCs w:val="14"/>
        </w:rPr>
        <w:t>B</w:t>
      </w:r>
      <w:r w:rsidRPr="00BD01D4">
        <w:rPr>
          <w:noProof/>
          <w:color w:val="auto"/>
          <w:spacing w:val="-4"/>
          <w:sz w:val="14"/>
          <w:szCs w:val="14"/>
        </w:rPr>
        <w:t xml:space="preserve"> = unstandardized regression coefficient weighted by sample size; </w:t>
      </w:r>
      <w:r w:rsidRPr="00BD01D4">
        <w:rPr>
          <w:i/>
          <w:iCs/>
          <w:noProof/>
          <w:color w:val="auto"/>
          <w:spacing w:val="-4"/>
          <w:sz w:val="14"/>
          <w:szCs w:val="14"/>
        </w:rPr>
        <w:t>SE</w:t>
      </w:r>
      <w:r w:rsidRPr="00BD01D4">
        <w:rPr>
          <w:noProof/>
          <w:color w:val="auto"/>
          <w:spacing w:val="-4"/>
          <w:sz w:val="14"/>
          <w:szCs w:val="14"/>
        </w:rPr>
        <w:t xml:space="preserve"> = standard error of the regression coefficient; 95% CI = 95% confidence interval</w:t>
      </w:r>
      <w:r w:rsidRPr="00BD01D4">
        <w:rPr>
          <w:i/>
          <w:iCs/>
          <w:noProof/>
          <w:color w:val="auto"/>
          <w:spacing w:val="-4"/>
          <w:sz w:val="14"/>
          <w:szCs w:val="14"/>
        </w:rPr>
        <w:t>; p =</w:t>
      </w:r>
      <w:r w:rsidRPr="00BD01D4">
        <w:rPr>
          <w:noProof/>
          <w:color w:val="auto"/>
          <w:spacing w:val="-4"/>
          <w:sz w:val="14"/>
          <w:szCs w:val="14"/>
        </w:rPr>
        <w:t xml:space="preserve"> exact </w:t>
      </w:r>
      <w:r w:rsidRPr="00BD01D4">
        <w:rPr>
          <w:i/>
          <w:iCs/>
          <w:noProof/>
          <w:color w:val="auto"/>
          <w:spacing w:val="-4"/>
          <w:sz w:val="14"/>
          <w:szCs w:val="14"/>
        </w:rPr>
        <w:t>p</w:t>
      </w:r>
      <w:r w:rsidRPr="00BD01D4">
        <w:rPr>
          <w:noProof/>
          <w:color w:val="auto"/>
          <w:spacing w:val="-4"/>
          <w:sz w:val="14"/>
          <w:szCs w:val="14"/>
        </w:rPr>
        <w:t xml:space="preserve"> value; </w:t>
      </w:r>
      <w:r w:rsidRPr="00BD01D4">
        <w:rPr>
          <w:i/>
          <w:iCs/>
          <w:noProof/>
          <w:color w:val="auto"/>
          <w:spacing w:val="-4"/>
          <w:sz w:val="14"/>
          <w:szCs w:val="14"/>
        </w:rPr>
        <w:t>k</w:t>
      </w:r>
      <w:r w:rsidRPr="00BD01D4">
        <w:rPr>
          <w:noProof/>
          <w:color w:val="auto"/>
          <w:spacing w:val="-4"/>
          <w:sz w:val="14"/>
          <w:szCs w:val="14"/>
        </w:rPr>
        <w:t xml:space="preserve"> = number of effect sizes; </w:t>
      </w:r>
      <w:r w:rsidRPr="00BD01D4">
        <w:rPr>
          <w:i/>
          <w:iCs/>
          <w:noProof/>
          <w:color w:val="auto"/>
          <w:spacing w:val="-4"/>
          <w:sz w:val="14"/>
          <w:szCs w:val="14"/>
        </w:rPr>
        <w:t>N</w:t>
      </w:r>
      <w:r w:rsidRPr="00BD01D4">
        <w:rPr>
          <w:noProof/>
          <w:color w:val="auto"/>
          <w:spacing w:val="-4"/>
          <w:sz w:val="14"/>
          <w:szCs w:val="14"/>
        </w:rPr>
        <w:t xml:space="preserve"> = number of participants (see Note 1); </w:t>
      </w:r>
      <w:r w:rsidR="00357A7E" w:rsidRPr="00BD01D4">
        <w:rPr>
          <w:rFonts w:ascii="Symbol" w:hAnsi="Symbol"/>
          <w:noProof/>
          <w:color w:val="auto"/>
          <w:spacing w:val="-4"/>
          <w:position w:val="-12"/>
          <w:sz w:val="14"/>
          <w:szCs w:val="14"/>
        </w:rPr>
        <w:object w:dxaOrig="260" w:dyaOrig="380" w14:anchorId="42020BC8">
          <v:shape id="_x0000_i1026" type="#_x0000_t75" style="width:9pt;height:14pt" o:ole="">
            <v:imagedata r:id="rId17" o:title=""/>
          </v:shape>
          <o:OLEObject Type="Embed" ProgID="Equation.DSMT4" ShapeID="_x0000_i1026" DrawAspect="Content" ObjectID="_1507669061" r:id="rId19"/>
        </w:object>
      </w:r>
      <w:r w:rsidRPr="00BD01D4">
        <w:rPr>
          <w:i/>
          <w:iCs/>
          <w:noProof/>
          <w:color w:val="auto"/>
          <w:spacing w:val="-4"/>
          <w:sz w:val="14"/>
          <w:szCs w:val="14"/>
        </w:rPr>
        <w:t xml:space="preserve"> =</w:t>
      </w:r>
      <w:r w:rsidRPr="00BD01D4">
        <w:rPr>
          <w:noProof/>
          <w:color w:val="auto"/>
          <w:spacing w:val="-4"/>
          <w:sz w:val="14"/>
          <w:szCs w:val="14"/>
        </w:rPr>
        <w:t xml:space="preserve"> intercept variance across groups; </w:t>
      </w:r>
      <w:r w:rsidRPr="00BD01D4">
        <w:rPr>
          <w:rFonts w:ascii="Symbol" w:hAnsi="Symbol"/>
          <w:noProof/>
          <w:color w:val="auto"/>
          <w:spacing w:val="-4"/>
          <w:sz w:val="14"/>
          <w:szCs w:val="14"/>
        </w:rPr>
        <w:sym w:font="Symbol" w:char="0073"/>
      </w:r>
      <w:r w:rsidRPr="00BD01D4">
        <w:rPr>
          <w:iCs/>
          <w:noProof/>
          <w:color w:val="auto"/>
          <w:spacing w:val="-4"/>
          <w:sz w:val="14"/>
          <w:szCs w:val="14"/>
          <w:vertAlign w:val="superscript"/>
        </w:rPr>
        <w:t>2</w:t>
      </w:r>
      <w:r w:rsidRPr="00BD01D4">
        <w:rPr>
          <w:noProof/>
          <w:color w:val="auto"/>
          <w:spacing w:val="-4"/>
          <w:sz w:val="14"/>
          <w:szCs w:val="14"/>
        </w:rPr>
        <w:t xml:space="preserve"> = within-group, individual-level variance; Pseudo-</w:t>
      </w:r>
      <w:r w:rsidRPr="00BD01D4">
        <w:rPr>
          <w:i/>
          <w:iCs/>
          <w:noProof/>
          <w:color w:val="auto"/>
          <w:spacing w:val="-4"/>
          <w:sz w:val="14"/>
          <w:szCs w:val="14"/>
        </w:rPr>
        <w:t>R</w:t>
      </w:r>
      <w:r w:rsidRPr="00BD01D4">
        <w:rPr>
          <w:iCs/>
          <w:noProof/>
          <w:color w:val="auto"/>
          <w:spacing w:val="-4"/>
          <w:sz w:val="14"/>
          <w:szCs w:val="14"/>
          <w:vertAlign w:val="superscript"/>
        </w:rPr>
        <w:t>2</w:t>
      </w:r>
      <w:r w:rsidRPr="00BD01D4">
        <w:rPr>
          <w:i/>
          <w:iCs/>
          <w:noProof/>
          <w:color w:val="auto"/>
          <w:spacing w:val="-4"/>
          <w:sz w:val="14"/>
          <w:szCs w:val="14"/>
        </w:rPr>
        <w:t xml:space="preserve"> =</w:t>
      </w:r>
      <w:r w:rsidRPr="00BD01D4">
        <w:rPr>
          <w:noProof/>
          <w:color w:val="auto"/>
          <w:spacing w:val="-4"/>
          <w:sz w:val="14"/>
          <w:szCs w:val="14"/>
        </w:rPr>
        <w:t xml:space="preserve"> proportion of variance explained beyond baseline model (baseline model = Model 2).</w:t>
      </w:r>
    </w:p>
    <w:p w14:paraId="5A2EE604" w14:textId="77777777" w:rsidR="00151C08" w:rsidRPr="00BD01D4" w:rsidRDefault="00151C08" w:rsidP="00151C08">
      <w:pPr>
        <w:pStyle w:val="CPSO"/>
        <w:spacing w:line="240" w:lineRule="auto"/>
        <w:rPr>
          <w:noProof/>
          <w:color w:val="auto"/>
          <w:sz w:val="14"/>
          <w:szCs w:val="14"/>
        </w:rPr>
      </w:pPr>
      <w:r w:rsidRPr="00BD01D4">
        <w:rPr>
          <w:noProof/>
          <w:color w:val="auto"/>
          <w:sz w:val="14"/>
          <w:szCs w:val="14"/>
          <w:vertAlign w:val="superscript"/>
        </w:rPr>
        <w:t>a</w:t>
      </w:r>
      <w:r w:rsidRPr="00BD01D4">
        <w:rPr>
          <w:noProof/>
          <w:color w:val="auto"/>
          <w:sz w:val="14"/>
          <w:szCs w:val="14"/>
        </w:rPr>
        <w:t>Some samples had effects sizes for both 0 and 1 dummy coded categories.</w:t>
      </w:r>
    </w:p>
    <w:p w14:paraId="543B10A7" w14:textId="77777777" w:rsidR="00151C08" w:rsidRPr="00BD01D4" w:rsidRDefault="00151C08" w:rsidP="00151C08">
      <w:pPr>
        <w:pStyle w:val="CPSO"/>
        <w:spacing w:line="240" w:lineRule="auto"/>
        <w:rPr>
          <w:noProof/>
          <w:color w:val="auto"/>
          <w:sz w:val="14"/>
          <w:szCs w:val="14"/>
        </w:rPr>
      </w:pPr>
      <w:r w:rsidRPr="00BD01D4">
        <w:rPr>
          <w:noProof/>
          <w:color w:val="auto"/>
          <w:sz w:val="14"/>
          <w:szCs w:val="14"/>
          <w:vertAlign w:val="superscript"/>
        </w:rPr>
        <w:t>b</w:t>
      </w:r>
      <w:r w:rsidRPr="00BD01D4">
        <w:rPr>
          <w:noProof/>
          <w:color w:val="auto"/>
          <w:sz w:val="14"/>
          <w:szCs w:val="14"/>
        </w:rPr>
        <w:t>There were missing data for this analysis.</w:t>
      </w:r>
    </w:p>
    <w:p w14:paraId="78FAB167" w14:textId="77777777" w:rsidR="00151C08" w:rsidRPr="00BD01D4" w:rsidRDefault="00151C08" w:rsidP="00151C08">
      <w:pPr>
        <w:pStyle w:val="CPSO"/>
        <w:spacing w:line="240" w:lineRule="auto"/>
        <w:rPr>
          <w:noProof/>
          <w:color w:val="auto"/>
          <w:sz w:val="14"/>
          <w:szCs w:val="14"/>
        </w:rPr>
      </w:pPr>
      <w:bookmarkStart w:id="203" w:name="tblfn2"/>
      <w:r w:rsidRPr="00BD01D4">
        <w:rPr>
          <w:noProof/>
          <w:color w:val="auto"/>
          <w:sz w:val="14"/>
          <w:szCs w:val="14"/>
        </w:rPr>
        <w:t>*</w:t>
      </w:r>
      <w:bookmarkEnd w:id="203"/>
      <w:r w:rsidRPr="00BD01D4">
        <w:rPr>
          <w:i/>
          <w:iCs/>
          <w:noProof/>
          <w:color w:val="auto"/>
          <w:sz w:val="14"/>
          <w:szCs w:val="14"/>
        </w:rPr>
        <w:t>p</w:t>
      </w:r>
      <w:r w:rsidRPr="00BD01D4">
        <w:rPr>
          <w:noProof/>
          <w:color w:val="auto"/>
          <w:sz w:val="14"/>
          <w:szCs w:val="14"/>
        </w:rPr>
        <w:t xml:space="preserve"> &lt; .05.</w:t>
      </w:r>
    </w:p>
    <w:p w14:paraId="4474BB59" w14:textId="77777777" w:rsidR="00151C08" w:rsidRDefault="00151C08" w:rsidP="00151C08">
      <w:pPr>
        <w:pStyle w:val="TEXTIND"/>
        <w:spacing w:line="240" w:lineRule="auto"/>
        <w:rPr>
          <w:noProof/>
          <w:color w:val="auto"/>
          <w:spacing w:val="-4"/>
        </w:rPr>
      </w:pPr>
    </w:p>
    <w:p w14:paraId="4D4413C8" w14:textId="77777777" w:rsidR="00151C08" w:rsidRDefault="00151C08" w:rsidP="00821ECE">
      <w:pPr>
        <w:pStyle w:val="TEXT"/>
        <w:spacing w:line="240" w:lineRule="auto"/>
        <w:rPr>
          <w:noProof/>
          <w:color w:val="auto"/>
        </w:rPr>
        <w:sectPr w:rsidR="00151C08" w:rsidSect="00151C08">
          <w:headerReference w:type="first" r:id="rId20"/>
          <w:pgSz w:w="15842" w:h="12242" w:orient="landscape" w:code="177"/>
          <w:pgMar w:top="1260" w:right="840" w:bottom="960" w:left="960" w:header="780" w:footer="1008" w:gutter="0"/>
          <w:pgNumType w:start="1"/>
          <w:cols w:space="360"/>
          <w:titlePg/>
          <w:docGrid w:linePitch="360"/>
        </w:sectPr>
      </w:pPr>
    </w:p>
    <w:p w14:paraId="47B7C050" w14:textId="77777777" w:rsidR="00BD01D4" w:rsidRPr="00821ECE" w:rsidRDefault="00BD01D4" w:rsidP="00BD01D4">
      <w:pPr>
        <w:pStyle w:val="CPB"/>
        <w:spacing w:line="240" w:lineRule="auto"/>
        <w:rPr>
          <w:noProof/>
          <w:color w:val="auto"/>
        </w:rPr>
      </w:pPr>
      <w:bookmarkStart w:id="204" w:name="tbl4"/>
      <w:r w:rsidRPr="00151C08">
        <w:rPr>
          <w:rStyle w:val="CPBCharacter"/>
          <w:noProof/>
        </w:rPr>
        <w:lastRenderedPageBreak/>
        <w:t>Table 4.</w:t>
      </w:r>
      <w:bookmarkEnd w:id="204"/>
      <w:r>
        <w:rPr>
          <w:noProof/>
          <w:color w:val="auto"/>
        </w:rPr>
        <w:t xml:space="preserve"> </w:t>
      </w:r>
      <w:r w:rsidRPr="00821ECE">
        <w:rPr>
          <w:noProof/>
          <w:color w:val="auto"/>
        </w:rPr>
        <w:t>Summary of Multilevel WLS Results Predicting Narcissism’s Relationship With Self-Enhancement—Excluding Effect Sizes Based on Difference Scores.</w:t>
      </w:r>
    </w:p>
    <w:tbl>
      <w:tblPr>
        <w:tblStyle w:val="CFTABLE"/>
        <w:tblW w:w="5000" w:type="pct"/>
        <w:tblLook w:val="04A0" w:firstRow="1" w:lastRow="0" w:firstColumn="1" w:lastColumn="0" w:noHBand="0" w:noVBand="1"/>
      </w:tblPr>
      <w:tblGrid>
        <w:gridCol w:w="2506"/>
        <w:gridCol w:w="232"/>
        <w:gridCol w:w="742"/>
        <w:gridCol w:w="840"/>
        <w:gridCol w:w="466"/>
        <w:gridCol w:w="614"/>
        <w:gridCol w:w="960"/>
        <w:gridCol w:w="960"/>
        <w:gridCol w:w="960"/>
        <w:gridCol w:w="1200"/>
        <w:gridCol w:w="840"/>
        <w:gridCol w:w="1080"/>
        <w:gridCol w:w="840"/>
        <w:gridCol w:w="840"/>
        <w:gridCol w:w="962"/>
        <w:tblGridChange w:id="205">
          <w:tblGrid>
            <w:gridCol w:w="2506"/>
            <w:gridCol w:w="232"/>
            <w:gridCol w:w="742"/>
            <w:gridCol w:w="840"/>
            <w:gridCol w:w="466"/>
            <w:gridCol w:w="614"/>
            <w:gridCol w:w="960"/>
            <w:gridCol w:w="960"/>
            <w:gridCol w:w="960"/>
            <w:gridCol w:w="1200"/>
            <w:gridCol w:w="840"/>
            <w:gridCol w:w="1080"/>
            <w:gridCol w:w="840"/>
            <w:gridCol w:w="840"/>
            <w:gridCol w:w="962"/>
          </w:tblGrid>
        </w:tblGridChange>
      </w:tblGrid>
      <w:tr w:rsidR="00BD01D4" w:rsidRPr="00821ECE" w14:paraId="144644E7" w14:textId="77777777" w:rsidTr="00361177">
        <w:trPr>
          <w:cnfStyle w:val="100000000000" w:firstRow="1" w:lastRow="0" w:firstColumn="0" w:lastColumn="0" w:oddVBand="0" w:evenVBand="0" w:oddHBand="0" w:evenHBand="0" w:firstRowFirstColumn="0" w:firstRowLastColumn="0" w:lastRowFirstColumn="0" w:lastRowLastColumn="0"/>
          <w:trHeight w:val="20"/>
        </w:trPr>
        <w:tc>
          <w:tcPr>
            <w:tcW w:w="2506" w:type="dxa"/>
            <w:vMerge w:val="restart"/>
            <w:vAlign w:val="bottom"/>
            <w:hideMark/>
          </w:tcPr>
          <w:p w14:paraId="6F59A30A" w14:textId="77777777" w:rsidR="00BD01D4" w:rsidRPr="00821ECE" w:rsidRDefault="00BD01D4" w:rsidP="00361177">
            <w:pPr>
              <w:pStyle w:val="TCH"/>
              <w:spacing w:before="0" w:after="0" w:line="240" w:lineRule="auto"/>
              <w:rPr>
                <w:noProof/>
                <w:color w:val="auto"/>
              </w:rPr>
            </w:pPr>
            <w:r w:rsidRPr="00821ECE">
              <w:rPr>
                <w:noProof/>
                <w:color w:val="auto"/>
              </w:rPr>
              <w:t>Predictor</w:t>
            </w:r>
          </w:p>
        </w:tc>
        <w:tc>
          <w:tcPr>
            <w:tcW w:w="1814" w:type="dxa"/>
            <w:gridSpan w:val="3"/>
            <w:vAlign w:val="bottom"/>
            <w:hideMark/>
          </w:tcPr>
          <w:p w14:paraId="5CD098A3" w14:textId="77777777" w:rsidR="00BD01D4" w:rsidRPr="00821ECE" w:rsidRDefault="00BD01D4" w:rsidP="00361177">
            <w:pPr>
              <w:pStyle w:val="TCH"/>
              <w:spacing w:before="0" w:after="0" w:line="240" w:lineRule="auto"/>
              <w:jc w:val="center"/>
              <w:rPr>
                <w:noProof/>
                <w:color w:val="auto"/>
              </w:rPr>
            </w:pPr>
            <w:r w:rsidRPr="00821ECE">
              <w:rPr>
                <w:noProof/>
                <w:color w:val="auto"/>
              </w:rPr>
              <w:t>Uncorrected overall self-enhancement</w:t>
            </w:r>
          </w:p>
        </w:tc>
        <w:tc>
          <w:tcPr>
            <w:tcW w:w="2040" w:type="dxa"/>
            <w:gridSpan w:val="3"/>
            <w:vAlign w:val="bottom"/>
            <w:hideMark/>
          </w:tcPr>
          <w:p w14:paraId="497C9588" w14:textId="77777777" w:rsidR="00BD01D4" w:rsidRPr="00821ECE" w:rsidRDefault="00BD01D4" w:rsidP="00361177">
            <w:pPr>
              <w:pStyle w:val="TCH"/>
              <w:spacing w:before="0" w:after="0" w:line="240" w:lineRule="auto"/>
              <w:jc w:val="center"/>
              <w:rPr>
                <w:noProof/>
                <w:color w:val="auto"/>
              </w:rPr>
            </w:pPr>
            <w:r w:rsidRPr="00821ECE">
              <w:rPr>
                <w:noProof/>
                <w:color w:val="auto"/>
              </w:rPr>
              <w:t>Corrected overall self-enhancement</w:t>
            </w:r>
          </w:p>
        </w:tc>
        <w:tc>
          <w:tcPr>
            <w:tcW w:w="1920" w:type="dxa"/>
            <w:gridSpan w:val="2"/>
            <w:vAlign w:val="bottom"/>
            <w:hideMark/>
          </w:tcPr>
          <w:p w14:paraId="4B8166F6" w14:textId="77777777" w:rsidR="00BD01D4" w:rsidRPr="00821ECE" w:rsidRDefault="00BD01D4" w:rsidP="00361177">
            <w:pPr>
              <w:pStyle w:val="TCH"/>
              <w:spacing w:before="0" w:after="0" w:line="240" w:lineRule="auto"/>
              <w:jc w:val="center"/>
              <w:rPr>
                <w:noProof/>
                <w:color w:val="auto"/>
              </w:rPr>
            </w:pPr>
            <w:r w:rsidRPr="00821ECE">
              <w:rPr>
                <w:noProof/>
                <w:color w:val="auto"/>
              </w:rPr>
              <w:t>Publication type</w:t>
            </w:r>
          </w:p>
        </w:tc>
        <w:tc>
          <w:tcPr>
            <w:tcW w:w="2040" w:type="dxa"/>
            <w:gridSpan w:val="2"/>
            <w:vAlign w:val="bottom"/>
            <w:hideMark/>
          </w:tcPr>
          <w:p w14:paraId="3E57BC11" w14:textId="77777777" w:rsidR="00BD01D4" w:rsidRPr="00821ECE" w:rsidRDefault="00BD01D4" w:rsidP="00361177">
            <w:pPr>
              <w:pStyle w:val="TCH"/>
              <w:spacing w:before="0" w:after="0" w:line="240" w:lineRule="auto"/>
              <w:jc w:val="center"/>
              <w:rPr>
                <w:noProof/>
                <w:color w:val="auto"/>
              </w:rPr>
            </w:pPr>
            <w:r w:rsidRPr="00821ECE">
              <w:rPr>
                <w:noProof/>
                <w:color w:val="auto"/>
              </w:rPr>
              <w:t>Observer vs. objective</w:t>
            </w:r>
          </w:p>
        </w:tc>
        <w:tc>
          <w:tcPr>
            <w:tcW w:w="1920" w:type="dxa"/>
            <w:gridSpan w:val="2"/>
            <w:vAlign w:val="bottom"/>
            <w:hideMark/>
          </w:tcPr>
          <w:p w14:paraId="46D6A3B4" w14:textId="77777777" w:rsidR="00BD01D4" w:rsidRPr="00821ECE" w:rsidRDefault="00BD01D4" w:rsidP="00361177">
            <w:pPr>
              <w:pStyle w:val="TCH"/>
              <w:spacing w:before="0" w:after="0" w:line="240" w:lineRule="auto"/>
              <w:jc w:val="center"/>
              <w:rPr>
                <w:noProof/>
                <w:color w:val="auto"/>
              </w:rPr>
            </w:pPr>
            <w:r w:rsidRPr="00821ECE">
              <w:rPr>
                <w:noProof/>
                <w:color w:val="auto"/>
              </w:rPr>
              <w:t>NPI vs. other narcissism measure</w:t>
            </w:r>
          </w:p>
        </w:tc>
        <w:tc>
          <w:tcPr>
            <w:tcW w:w="1802" w:type="dxa"/>
            <w:gridSpan w:val="2"/>
            <w:vAlign w:val="bottom"/>
            <w:hideMark/>
          </w:tcPr>
          <w:p w14:paraId="33530DD4" w14:textId="77777777" w:rsidR="00BD01D4" w:rsidRPr="00821ECE" w:rsidRDefault="00BD01D4" w:rsidP="00361177">
            <w:pPr>
              <w:pStyle w:val="TCH"/>
              <w:spacing w:before="0" w:after="0" w:line="240" w:lineRule="auto"/>
              <w:jc w:val="center"/>
              <w:rPr>
                <w:noProof/>
                <w:color w:val="auto"/>
              </w:rPr>
            </w:pPr>
            <w:r w:rsidRPr="00821ECE">
              <w:rPr>
                <w:noProof/>
                <w:color w:val="auto"/>
              </w:rPr>
              <w:t>Student vs. non-student sample</w:t>
            </w:r>
          </w:p>
        </w:tc>
      </w:tr>
      <w:tr w:rsidR="00BD01D4" w:rsidRPr="00821ECE" w14:paraId="04BCB24F" w14:textId="77777777" w:rsidTr="00361177">
        <w:trPr>
          <w:trHeight w:val="20"/>
        </w:trPr>
        <w:tc>
          <w:tcPr>
            <w:tcW w:w="2506" w:type="dxa"/>
            <w:vMerge/>
            <w:hideMark/>
          </w:tcPr>
          <w:p w14:paraId="66CDFEF3" w14:textId="77777777" w:rsidR="00BD01D4" w:rsidRPr="00821ECE" w:rsidRDefault="00BD01D4" w:rsidP="00BD01D4">
            <w:pPr>
              <w:rPr>
                <w:noProof/>
                <w:sz w:val="24"/>
                <w:szCs w:val="24"/>
              </w:rPr>
            </w:pPr>
          </w:p>
        </w:tc>
        <w:tc>
          <w:tcPr>
            <w:tcW w:w="1814" w:type="dxa"/>
            <w:gridSpan w:val="3"/>
            <w:tcBorders>
              <w:top w:val="single" w:sz="4" w:space="0" w:color="auto"/>
              <w:bottom w:val="single" w:sz="4" w:space="0" w:color="auto"/>
            </w:tcBorders>
            <w:vAlign w:val="bottom"/>
            <w:hideMark/>
          </w:tcPr>
          <w:p w14:paraId="07BA907D" w14:textId="77777777" w:rsidR="00BD01D4" w:rsidRPr="00821ECE" w:rsidRDefault="00BD01D4" w:rsidP="00361177">
            <w:pPr>
              <w:pStyle w:val="TCH"/>
              <w:spacing w:before="0" w:after="0" w:line="240" w:lineRule="auto"/>
              <w:jc w:val="center"/>
              <w:rPr>
                <w:noProof/>
                <w:color w:val="auto"/>
              </w:rPr>
            </w:pPr>
            <w:r w:rsidRPr="00821ECE">
              <w:rPr>
                <w:noProof/>
                <w:color w:val="auto"/>
              </w:rPr>
              <w:t>Model 1</w:t>
            </w:r>
          </w:p>
        </w:tc>
        <w:tc>
          <w:tcPr>
            <w:tcW w:w="2040" w:type="dxa"/>
            <w:gridSpan w:val="3"/>
            <w:tcBorders>
              <w:top w:val="single" w:sz="4" w:space="0" w:color="auto"/>
              <w:bottom w:val="single" w:sz="4" w:space="0" w:color="auto"/>
            </w:tcBorders>
            <w:vAlign w:val="bottom"/>
            <w:hideMark/>
          </w:tcPr>
          <w:p w14:paraId="1B45C795" w14:textId="77777777" w:rsidR="00BD01D4" w:rsidRPr="00821ECE" w:rsidRDefault="00BD01D4" w:rsidP="00361177">
            <w:pPr>
              <w:pStyle w:val="TCH"/>
              <w:spacing w:before="0" w:after="0" w:line="240" w:lineRule="auto"/>
              <w:jc w:val="center"/>
              <w:rPr>
                <w:noProof/>
                <w:color w:val="auto"/>
              </w:rPr>
            </w:pPr>
            <w:r w:rsidRPr="00821ECE">
              <w:rPr>
                <w:noProof/>
                <w:color w:val="auto"/>
              </w:rPr>
              <w:t>Model 2</w:t>
            </w:r>
          </w:p>
        </w:tc>
        <w:tc>
          <w:tcPr>
            <w:tcW w:w="1920" w:type="dxa"/>
            <w:gridSpan w:val="2"/>
            <w:tcBorders>
              <w:top w:val="single" w:sz="4" w:space="0" w:color="auto"/>
              <w:bottom w:val="single" w:sz="4" w:space="0" w:color="auto"/>
            </w:tcBorders>
            <w:vAlign w:val="bottom"/>
            <w:hideMark/>
          </w:tcPr>
          <w:p w14:paraId="5F064D22" w14:textId="77777777" w:rsidR="00BD01D4" w:rsidRPr="00821ECE" w:rsidRDefault="00BD01D4" w:rsidP="00361177">
            <w:pPr>
              <w:pStyle w:val="TCH"/>
              <w:spacing w:before="0" w:after="0" w:line="240" w:lineRule="auto"/>
              <w:jc w:val="center"/>
              <w:rPr>
                <w:noProof/>
                <w:color w:val="auto"/>
              </w:rPr>
            </w:pPr>
            <w:r w:rsidRPr="00821ECE">
              <w:rPr>
                <w:noProof/>
                <w:color w:val="auto"/>
              </w:rPr>
              <w:t>Model 3</w:t>
            </w:r>
          </w:p>
        </w:tc>
        <w:tc>
          <w:tcPr>
            <w:tcW w:w="2040" w:type="dxa"/>
            <w:gridSpan w:val="2"/>
            <w:tcBorders>
              <w:top w:val="single" w:sz="4" w:space="0" w:color="auto"/>
              <w:bottom w:val="single" w:sz="4" w:space="0" w:color="auto"/>
            </w:tcBorders>
            <w:vAlign w:val="bottom"/>
            <w:hideMark/>
          </w:tcPr>
          <w:p w14:paraId="0FC9FF6D" w14:textId="77777777" w:rsidR="00BD01D4" w:rsidRPr="00821ECE" w:rsidRDefault="00BD01D4" w:rsidP="00361177">
            <w:pPr>
              <w:pStyle w:val="TCH"/>
              <w:spacing w:before="0" w:after="0" w:line="240" w:lineRule="auto"/>
              <w:jc w:val="center"/>
              <w:rPr>
                <w:noProof/>
                <w:color w:val="auto"/>
              </w:rPr>
            </w:pPr>
            <w:r w:rsidRPr="00821ECE">
              <w:rPr>
                <w:noProof/>
                <w:color w:val="auto"/>
              </w:rPr>
              <w:t>Model 4</w:t>
            </w:r>
          </w:p>
        </w:tc>
        <w:tc>
          <w:tcPr>
            <w:tcW w:w="1920" w:type="dxa"/>
            <w:gridSpan w:val="2"/>
            <w:tcBorders>
              <w:top w:val="single" w:sz="4" w:space="0" w:color="auto"/>
              <w:bottom w:val="single" w:sz="4" w:space="0" w:color="auto"/>
            </w:tcBorders>
            <w:vAlign w:val="bottom"/>
            <w:hideMark/>
          </w:tcPr>
          <w:p w14:paraId="5358A58E" w14:textId="77777777" w:rsidR="00BD01D4" w:rsidRPr="00821ECE" w:rsidRDefault="00BD01D4" w:rsidP="00361177">
            <w:pPr>
              <w:pStyle w:val="TCH"/>
              <w:spacing w:before="0" w:after="0" w:line="240" w:lineRule="auto"/>
              <w:jc w:val="center"/>
              <w:rPr>
                <w:noProof/>
                <w:color w:val="auto"/>
              </w:rPr>
            </w:pPr>
            <w:r w:rsidRPr="00821ECE">
              <w:rPr>
                <w:noProof/>
                <w:color w:val="auto"/>
              </w:rPr>
              <w:t>Model 5</w:t>
            </w:r>
          </w:p>
        </w:tc>
        <w:tc>
          <w:tcPr>
            <w:tcW w:w="1802" w:type="dxa"/>
            <w:gridSpan w:val="2"/>
            <w:tcBorders>
              <w:top w:val="single" w:sz="4" w:space="0" w:color="auto"/>
              <w:bottom w:val="single" w:sz="4" w:space="0" w:color="auto"/>
            </w:tcBorders>
            <w:vAlign w:val="bottom"/>
            <w:hideMark/>
          </w:tcPr>
          <w:p w14:paraId="0AD411D4" w14:textId="77777777" w:rsidR="00BD01D4" w:rsidRPr="00821ECE" w:rsidRDefault="00BD01D4" w:rsidP="00361177">
            <w:pPr>
              <w:pStyle w:val="TCH"/>
              <w:spacing w:before="0" w:after="0" w:line="240" w:lineRule="auto"/>
              <w:jc w:val="center"/>
              <w:rPr>
                <w:noProof/>
                <w:color w:val="auto"/>
              </w:rPr>
            </w:pPr>
            <w:r w:rsidRPr="00821ECE">
              <w:rPr>
                <w:noProof/>
                <w:color w:val="auto"/>
              </w:rPr>
              <w:t>Model 6</w:t>
            </w:r>
          </w:p>
        </w:tc>
      </w:tr>
      <w:tr w:rsidR="00BD01D4" w:rsidRPr="00821ECE" w14:paraId="6FD4FA15" w14:textId="77777777" w:rsidTr="00361177">
        <w:trPr>
          <w:trHeight w:val="20"/>
        </w:trPr>
        <w:tc>
          <w:tcPr>
            <w:tcW w:w="2506" w:type="dxa"/>
            <w:vMerge/>
            <w:tcBorders>
              <w:bottom w:val="single" w:sz="4" w:space="0" w:color="auto"/>
            </w:tcBorders>
            <w:hideMark/>
          </w:tcPr>
          <w:p w14:paraId="56112E54" w14:textId="77777777" w:rsidR="00BD01D4" w:rsidRPr="00821ECE" w:rsidRDefault="00BD01D4" w:rsidP="00BD01D4">
            <w:pPr>
              <w:rPr>
                <w:noProof/>
                <w:sz w:val="24"/>
                <w:szCs w:val="24"/>
              </w:rPr>
            </w:pPr>
          </w:p>
        </w:tc>
        <w:tc>
          <w:tcPr>
            <w:tcW w:w="974" w:type="dxa"/>
            <w:gridSpan w:val="2"/>
            <w:tcBorders>
              <w:top w:val="single" w:sz="4" w:space="0" w:color="auto"/>
              <w:bottom w:val="single" w:sz="4" w:space="0" w:color="auto"/>
            </w:tcBorders>
            <w:vAlign w:val="bottom"/>
            <w:hideMark/>
          </w:tcPr>
          <w:p w14:paraId="6C2B3E1B"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51FA79BC"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111CF8BE"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1F7F4387"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0" w:type="dxa"/>
            <w:gridSpan w:val="2"/>
            <w:tcBorders>
              <w:top w:val="single" w:sz="4" w:space="0" w:color="auto"/>
              <w:bottom w:val="single" w:sz="4" w:space="0" w:color="auto"/>
            </w:tcBorders>
            <w:vAlign w:val="bottom"/>
            <w:hideMark/>
          </w:tcPr>
          <w:p w14:paraId="704E55DA"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084074CD"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0" w:type="dxa"/>
            <w:tcBorders>
              <w:top w:val="single" w:sz="4" w:space="0" w:color="auto"/>
              <w:bottom w:val="single" w:sz="4" w:space="0" w:color="auto"/>
            </w:tcBorders>
            <w:vAlign w:val="bottom"/>
            <w:hideMark/>
          </w:tcPr>
          <w:p w14:paraId="2BCD7F77"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059FCB68"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60" w:type="dxa"/>
            <w:tcBorders>
              <w:top w:val="single" w:sz="4" w:space="0" w:color="auto"/>
              <w:bottom w:val="single" w:sz="4" w:space="0" w:color="auto"/>
            </w:tcBorders>
            <w:vAlign w:val="bottom"/>
            <w:hideMark/>
          </w:tcPr>
          <w:p w14:paraId="5E4AF9B8"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7D5AF6BC"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0" w:type="dxa"/>
            <w:tcBorders>
              <w:top w:val="single" w:sz="4" w:space="0" w:color="auto"/>
              <w:bottom w:val="single" w:sz="4" w:space="0" w:color="auto"/>
            </w:tcBorders>
            <w:vAlign w:val="bottom"/>
            <w:hideMark/>
          </w:tcPr>
          <w:p w14:paraId="25B883E8"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32A92DA1"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200" w:type="dxa"/>
            <w:tcBorders>
              <w:top w:val="single" w:sz="4" w:space="0" w:color="auto"/>
              <w:bottom w:val="single" w:sz="4" w:space="0" w:color="auto"/>
            </w:tcBorders>
            <w:vAlign w:val="bottom"/>
            <w:hideMark/>
          </w:tcPr>
          <w:p w14:paraId="1F4844DE"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3286C826"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77B928ED"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1564051C"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0" w:type="dxa"/>
            <w:tcBorders>
              <w:top w:val="single" w:sz="4" w:space="0" w:color="auto"/>
              <w:bottom w:val="single" w:sz="4" w:space="0" w:color="auto"/>
            </w:tcBorders>
            <w:vAlign w:val="bottom"/>
            <w:hideMark/>
          </w:tcPr>
          <w:p w14:paraId="3924C423"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528538B2"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5BDCF787"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4710E157"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840" w:type="dxa"/>
            <w:tcBorders>
              <w:top w:val="single" w:sz="4" w:space="0" w:color="auto"/>
              <w:bottom w:val="single" w:sz="4" w:space="0" w:color="auto"/>
            </w:tcBorders>
            <w:vAlign w:val="bottom"/>
            <w:hideMark/>
          </w:tcPr>
          <w:p w14:paraId="6DA1A4A3"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6D35FFD7"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2" w:type="dxa"/>
            <w:tcBorders>
              <w:top w:val="single" w:sz="4" w:space="0" w:color="auto"/>
              <w:bottom w:val="single" w:sz="4" w:space="0" w:color="auto"/>
            </w:tcBorders>
            <w:vAlign w:val="bottom"/>
            <w:hideMark/>
          </w:tcPr>
          <w:p w14:paraId="4BA4DA69"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0E5BB900"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BD01D4" w:rsidRPr="00821ECE" w14:paraId="67798850" w14:textId="77777777" w:rsidTr="00361177">
        <w:trPr>
          <w:trHeight w:val="20"/>
        </w:trPr>
        <w:tc>
          <w:tcPr>
            <w:tcW w:w="2506" w:type="dxa"/>
            <w:tcBorders>
              <w:top w:val="single" w:sz="4" w:space="0" w:color="auto"/>
            </w:tcBorders>
            <w:hideMark/>
          </w:tcPr>
          <w:p w14:paraId="588AE399" w14:textId="77777777" w:rsidR="00BD01D4" w:rsidRPr="00821ECE" w:rsidRDefault="00BD01D4" w:rsidP="00BD01D4">
            <w:pPr>
              <w:pStyle w:val="TT"/>
              <w:spacing w:line="240" w:lineRule="auto"/>
              <w:rPr>
                <w:noProof/>
                <w:color w:val="auto"/>
              </w:rPr>
            </w:pPr>
            <w:r w:rsidRPr="00821ECE">
              <w:rPr>
                <w:noProof/>
                <w:color w:val="auto"/>
              </w:rPr>
              <w:t>Intercept</w:t>
            </w:r>
          </w:p>
        </w:tc>
        <w:tc>
          <w:tcPr>
            <w:tcW w:w="974" w:type="dxa"/>
            <w:gridSpan w:val="2"/>
            <w:tcBorders>
              <w:top w:val="single" w:sz="4" w:space="0" w:color="auto"/>
            </w:tcBorders>
            <w:hideMark/>
          </w:tcPr>
          <w:p w14:paraId="634A5B0B" w14:textId="77777777" w:rsidR="00BD01D4" w:rsidRPr="00821ECE" w:rsidRDefault="00BD01D4" w:rsidP="00BD01D4">
            <w:pPr>
              <w:pStyle w:val="TT"/>
              <w:spacing w:line="240" w:lineRule="auto"/>
              <w:jc w:val="center"/>
              <w:rPr>
                <w:noProof/>
                <w:color w:val="auto"/>
                <w:sz w:val="24"/>
              </w:rPr>
            </w:pPr>
            <w:r w:rsidRPr="00821ECE">
              <w:rPr>
                <w:noProof/>
                <w:color w:val="auto"/>
              </w:rPr>
              <w:t>.21*</w:t>
            </w:r>
          </w:p>
          <w:p w14:paraId="36939581" w14:textId="77777777" w:rsidR="00BD01D4" w:rsidRPr="00821ECE" w:rsidRDefault="00BD01D4" w:rsidP="00BD01D4">
            <w:pPr>
              <w:pStyle w:val="TT"/>
              <w:spacing w:line="240" w:lineRule="auto"/>
              <w:jc w:val="center"/>
              <w:rPr>
                <w:noProof/>
                <w:color w:val="auto"/>
              </w:rPr>
            </w:pPr>
            <w:r w:rsidRPr="00821ECE">
              <w:rPr>
                <w:noProof/>
                <w:color w:val="auto"/>
              </w:rPr>
              <w:t>[.18, .24]</w:t>
            </w:r>
          </w:p>
        </w:tc>
        <w:tc>
          <w:tcPr>
            <w:tcW w:w="840" w:type="dxa"/>
            <w:tcBorders>
              <w:top w:val="single" w:sz="4" w:space="0" w:color="auto"/>
            </w:tcBorders>
            <w:hideMark/>
          </w:tcPr>
          <w:p w14:paraId="56DB4DE7" w14:textId="77777777" w:rsidR="00BD01D4" w:rsidRPr="00821ECE" w:rsidRDefault="00BD01D4" w:rsidP="00BD01D4">
            <w:pPr>
              <w:pStyle w:val="TT"/>
              <w:spacing w:line="240" w:lineRule="auto"/>
              <w:jc w:val="center"/>
              <w:rPr>
                <w:noProof/>
                <w:color w:val="auto"/>
                <w:sz w:val="24"/>
              </w:rPr>
            </w:pPr>
            <w:r w:rsidRPr="00821ECE">
              <w:rPr>
                <w:noProof/>
                <w:color w:val="auto"/>
              </w:rPr>
              <w:t>.01</w:t>
            </w:r>
          </w:p>
          <w:p w14:paraId="3648812B"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080" w:type="dxa"/>
            <w:gridSpan w:val="2"/>
            <w:tcBorders>
              <w:top w:val="single" w:sz="4" w:space="0" w:color="auto"/>
            </w:tcBorders>
            <w:hideMark/>
          </w:tcPr>
          <w:p w14:paraId="169017D4" w14:textId="77777777" w:rsidR="00BD01D4" w:rsidRPr="00821ECE" w:rsidRDefault="00BD01D4" w:rsidP="00BD01D4">
            <w:pPr>
              <w:pStyle w:val="TT"/>
              <w:spacing w:line="240" w:lineRule="auto"/>
              <w:jc w:val="center"/>
              <w:rPr>
                <w:noProof/>
                <w:color w:val="auto"/>
                <w:sz w:val="24"/>
              </w:rPr>
            </w:pPr>
            <w:r w:rsidRPr="00821ECE">
              <w:rPr>
                <w:noProof/>
                <w:color w:val="auto"/>
              </w:rPr>
              <w:t>.24*</w:t>
            </w:r>
          </w:p>
          <w:p w14:paraId="30EEE540" w14:textId="77777777" w:rsidR="00BD01D4" w:rsidRPr="00821ECE" w:rsidRDefault="00BD01D4" w:rsidP="00BD01D4">
            <w:pPr>
              <w:pStyle w:val="TT"/>
              <w:spacing w:line="240" w:lineRule="auto"/>
              <w:jc w:val="center"/>
              <w:rPr>
                <w:noProof/>
                <w:color w:val="auto"/>
              </w:rPr>
            </w:pPr>
            <w:r w:rsidRPr="00821ECE">
              <w:rPr>
                <w:noProof/>
                <w:color w:val="auto"/>
              </w:rPr>
              <w:t>[.21, .28]</w:t>
            </w:r>
          </w:p>
        </w:tc>
        <w:tc>
          <w:tcPr>
            <w:tcW w:w="960" w:type="dxa"/>
            <w:tcBorders>
              <w:top w:val="single" w:sz="4" w:space="0" w:color="auto"/>
            </w:tcBorders>
            <w:hideMark/>
          </w:tcPr>
          <w:p w14:paraId="57DD9BCB" w14:textId="77777777" w:rsidR="00BD01D4" w:rsidRPr="00821ECE" w:rsidRDefault="00BD01D4" w:rsidP="00BD01D4">
            <w:pPr>
              <w:pStyle w:val="TT"/>
              <w:spacing w:line="240" w:lineRule="auto"/>
              <w:jc w:val="center"/>
              <w:rPr>
                <w:noProof/>
                <w:color w:val="auto"/>
                <w:sz w:val="24"/>
              </w:rPr>
            </w:pPr>
            <w:r w:rsidRPr="00821ECE">
              <w:rPr>
                <w:noProof/>
                <w:color w:val="auto"/>
              </w:rPr>
              <w:t>.02</w:t>
            </w:r>
          </w:p>
          <w:p w14:paraId="6BAEA8E3"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960" w:type="dxa"/>
            <w:tcBorders>
              <w:top w:val="single" w:sz="4" w:space="0" w:color="auto"/>
            </w:tcBorders>
            <w:hideMark/>
          </w:tcPr>
          <w:p w14:paraId="26920D1E" w14:textId="738547F1" w:rsidR="00BD01D4" w:rsidRPr="00821ECE" w:rsidRDefault="00BD01D4" w:rsidP="00BD01D4">
            <w:pPr>
              <w:pStyle w:val="TT"/>
              <w:spacing w:line="240" w:lineRule="auto"/>
              <w:jc w:val="center"/>
              <w:rPr>
                <w:noProof/>
                <w:color w:val="auto"/>
                <w:sz w:val="24"/>
              </w:rPr>
            </w:pPr>
            <w:r w:rsidRPr="00821ECE">
              <w:rPr>
                <w:noProof/>
                <w:color w:val="auto"/>
              </w:rPr>
              <w:t>.2</w:t>
            </w:r>
            <w:ins w:id="206" w:author="Grijalva, Emily" w:date="2015-10-29T21:54:00Z">
              <w:r w:rsidR="00ED4C79">
                <w:t>6</w:t>
              </w:r>
            </w:ins>
            <w:del w:id="207" w:author="Grijalva, Emily" w:date="2015-10-29T21:54:00Z">
              <w:r w:rsidRPr="00821ECE" w:rsidDel="00ED4C79">
                <w:rPr>
                  <w:noProof/>
                  <w:color w:val="auto"/>
                </w:rPr>
                <w:delText>3</w:delText>
              </w:r>
            </w:del>
            <w:r w:rsidRPr="00821ECE">
              <w:rPr>
                <w:noProof/>
                <w:color w:val="auto"/>
              </w:rPr>
              <w:t>*</w:t>
            </w:r>
          </w:p>
          <w:p w14:paraId="4C0E0D17" w14:textId="31A7F0CF" w:rsidR="00BD01D4" w:rsidRPr="00821ECE" w:rsidRDefault="00BD01D4" w:rsidP="00BD01D4">
            <w:pPr>
              <w:pStyle w:val="TT"/>
              <w:spacing w:line="240" w:lineRule="auto"/>
              <w:jc w:val="center"/>
              <w:rPr>
                <w:noProof/>
                <w:color w:val="auto"/>
              </w:rPr>
            </w:pPr>
            <w:r w:rsidRPr="00821ECE">
              <w:rPr>
                <w:noProof/>
                <w:color w:val="auto"/>
              </w:rPr>
              <w:t>[.</w:t>
            </w:r>
            <w:ins w:id="208" w:author="Grijalva, Emily" w:date="2015-10-29T21:54:00Z">
              <w:r w:rsidR="00ED4C79">
                <w:t>21</w:t>
              </w:r>
            </w:ins>
            <w:del w:id="209" w:author="Grijalva, Emily" w:date="2015-10-29T21:54:00Z">
              <w:r w:rsidRPr="00821ECE" w:rsidDel="00ED4C79">
                <w:rPr>
                  <w:noProof/>
                  <w:color w:val="auto"/>
                </w:rPr>
                <w:delText>18</w:delText>
              </w:r>
            </w:del>
            <w:r w:rsidRPr="00821ECE">
              <w:rPr>
                <w:noProof/>
                <w:color w:val="auto"/>
              </w:rPr>
              <w:t>, .</w:t>
            </w:r>
            <w:ins w:id="210" w:author="Grijalva, Emily" w:date="2015-10-29T21:55:00Z">
              <w:r w:rsidR="00ED4C79">
                <w:t>30</w:t>
              </w:r>
            </w:ins>
            <w:del w:id="211" w:author="Grijalva, Emily" w:date="2015-10-29T21:54:00Z">
              <w:r w:rsidRPr="00821ECE" w:rsidDel="00ED4C79">
                <w:rPr>
                  <w:noProof/>
                  <w:color w:val="auto"/>
                </w:rPr>
                <w:delText>27</w:delText>
              </w:r>
            </w:del>
            <w:r w:rsidRPr="00821ECE">
              <w:rPr>
                <w:noProof/>
                <w:color w:val="auto"/>
              </w:rPr>
              <w:t>]</w:t>
            </w:r>
          </w:p>
        </w:tc>
        <w:tc>
          <w:tcPr>
            <w:tcW w:w="960" w:type="dxa"/>
            <w:tcBorders>
              <w:top w:val="single" w:sz="4" w:space="0" w:color="auto"/>
            </w:tcBorders>
            <w:hideMark/>
          </w:tcPr>
          <w:p w14:paraId="52191959" w14:textId="77777777" w:rsidR="00BD01D4" w:rsidRPr="00821ECE" w:rsidRDefault="00BD01D4" w:rsidP="00BD01D4">
            <w:pPr>
              <w:pStyle w:val="TT"/>
              <w:spacing w:line="240" w:lineRule="auto"/>
              <w:jc w:val="center"/>
              <w:rPr>
                <w:noProof/>
                <w:color w:val="auto"/>
                <w:sz w:val="24"/>
              </w:rPr>
            </w:pPr>
            <w:r w:rsidRPr="00821ECE">
              <w:rPr>
                <w:noProof/>
                <w:color w:val="auto"/>
              </w:rPr>
              <w:t>.02</w:t>
            </w:r>
          </w:p>
          <w:p w14:paraId="27EE5E0D"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200" w:type="dxa"/>
            <w:tcBorders>
              <w:top w:val="single" w:sz="4" w:space="0" w:color="auto"/>
            </w:tcBorders>
            <w:hideMark/>
          </w:tcPr>
          <w:p w14:paraId="7E9ACFB7" w14:textId="12CE05E6" w:rsidR="00BD01D4" w:rsidRPr="00821ECE" w:rsidRDefault="00BD01D4" w:rsidP="00BD01D4">
            <w:pPr>
              <w:pStyle w:val="TT"/>
              <w:spacing w:line="240" w:lineRule="auto"/>
              <w:jc w:val="center"/>
              <w:rPr>
                <w:noProof/>
                <w:color w:val="auto"/>
                <w:sz w:val="24"/>
              </w:rPr>
            </w:pPr>
            <w:r w:rsidRPr="00821ECE">
              <w:rPr>
                <w:noProof/>
                <w:color w:val="auto"/>
              </w:rPr>
              <w:t>.</w:t>
            </w:r>
            <w:ins w:id="212" w:author="Grijalva, Emily" w:date="2015-10-29T21:56:00Z">
              <w:r w:rsidR="00ED4C79">
                <w:t>23</w:t>
              </w:r>
            </w:ins>
            <w:del w:id="213" w:author="Grijalva, Emily" w:date="2015-10-29T21:56:00Z">
              <w:r w:rsidRPr="00821ECE" w:rsidDel="00ED4C79">
                <w:rPr>
                  <w:noProof/>
                  <w:color w:val="auto"/>
                </w:rPr>
                <w:delText>35</w:delText>
              </w:r>
            </w:del>
            <w:r w:rsidRPr="00821ECE">
              <w:rPr>
                <w:noProof/>
                <w:color w:val="auto"/>
              </w:rPr>
              <w:t>*</w:t>
            </w:r>
          </w:p>
          <w:p w14:paraId="141FAC20" w14:textId="7AD31E0E" w:rsidR="00BD01D4" w:rsidRPr="00821ECE" w:rsidRDefault="00BD01D4" w:rsidP="00BD01D4">
            <w:pPr>
              <w:pStyle w:val="TT"/>
              <w:spacing w:line="240" w:lineRule="auto"/>
              <w:jc w:val="center"/>
              <w:rPr>
                <w:noProof/>
                <w:color w:val="auto"/>
              </w:rPr>
            </w:pPr>
            <w:r w:rsidRPr="00821ECE">
              <w:rPr>
                <w:noProof/>
                <w:color w:val="auto"/>
              </w:rPr>
              <w:t>[.2</w:t>
            </w:r>
            <w:ins w:id="214" w:author="Grijalva, Emily" w:date="2015-10-29T21:56:00Z">
              <w:r w:rsidR="00ED4C79">
                <w:t>0</w:t>
              </w:r>
            </w:ins>
            <w:del w:id="215" w:author="Grijalva, Emily" w:date="2015-10-29T21:56:00Z">
              <w:r w:rsidRPr="00821ECE" w:rsidDel="00ED4C79">
                <w:rPr>
                  <w:noProof/>
                  <w:color w:val="auto"/>
                </w:rPr>
                <w:delText>4</w:delText>
              </w:r>
            </w:del>
            <w:r w:rsidRPr="00821ECE">
              <w:rPr>
                <w:noProof/>
                <w:color w:val="auto"/>
              </w:rPr>
              <w:t>, .</w:t>
            </w:r>
            <w:ins w:id="216" w:author="Grijalva, Emily" w:date="2015-10-29T21:57:00Z">
              <w:r w:rsidR="00ED4C79">
                <w:t>27</w:t>
              </w:r>
            </w:ins>
            <w:del w:id="217" w:author="Grijalva, Emily" w:date="2015-10-29T21:57:00Z">
              <w:r w:rsidRPr="00821ECE" w:rsidDel="00ED4C79">
                <w:rPr>
                  <w:noProof/>
                  <w:color w:val="auto"/>
                </w:rPr>
                <w:delText>45</w:delText>
              </w:r>
            </w:del>
            <w:r w:rsidRPr="00821ECE">
              <w:rPr>
                <w:noProof/>
                <w:color w:val="auto"/>
              </w:rPr>
              <w:t>]</w:t>
            </w:r>
          </w:p>
        </w:tc>
        <w:tc>
          <w:tcPr>
            <w:tcW w:w="840" w:type="dxa"/>
            <w:tcBorders>
              <w:top w:val="single" w:sz="4" w:space="0" w:color="auto"/>
            </w:tcBorders>
            <w:hideMark/>
          </w:tcPr>
          <w:p w14:paraId="1E1AF8DB" w14:textId="04C51416" w:rsidR="00BD01D4" w:rsidRPr="00821ECE" w:rsidRDefault="00BD01D4" w:rsidP="00BD01D4">
            <w:pPr>
              <w:pStyle w:val="TT"/>
              <w:spacing w:line="240" w:lineRule="auto"/>
              <w:jc w:val="center"/>
              <w:rPr>
                <w:noProof/>
                <w:color w:val="auto"/>
                <w:sz w:val="24"/>
              </w:rPr>
            </w:pPr>
            <w:r w:rsidRPr="00821ECE">
              <w:rPr>
                <w:noProof/>
                <w:color w:val="auto"/>
              </w:rPr>
              <w:t>.0</w:t>
            </w:r>
            <w:ins w:id="218" w:author="Grijalva, Emily" w:date="2015-10-29T21:56:00Z">
              <w:r w:rsidR="00ED4C79">
                <w:t>2</w:t>
              </w:r>
            </w:ins>
            <w:del w:id="219" w:author="Grijalva, Emily" w:date="2015-10-29T21:56:00Z">
              <w:r w:rsidRPr="00821ECE" w:rsidDel="00ED4C79">
                <w:rPr>
                  <w:noProof/>
                  <w:color w:val="auto"/>
                </w:rPr>
                <w:delText>5</w:delText>
              </w:r>
            </w:del>
          </w:p>
          <w:p w14:paraId="0BC9AA00"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080" w:type="dxa"/>
            <w:tcBorders>
              <w:top w:val="single" w:sz="4" w:space="0" w:color="auto"/>
            </w:tcBorders>
            <w:hideMark/>
          </w:tcPr>
          <w:p w14:paraId="528B7D91" w14:textId="1034F8D9" w:rsidR="00BD01D4" w:rsidRPr="00821ECE" w:rsidRDefault="00BD01D4" w:rsidP="00BD01D4">
            <w:pPr>
              <w:pStyle w:val="TT"/>
              <w:spacing w:line="240" w:lineRule="auto"/>
              <w:jc w:val="center"/>
              <w:rPr>
                <w:noProof/>
                <w:color w:val="auto"/>
                <w:sz w:val="24"/>
              </w:rPr>
            </w:pPr>
            <w:r w:rsidRPr="00821ECE">
              <w:rPr>
                <w:noProof/>
                <w:color w:val="auto"/>
              </w:rPr>
              <w:t>.2</w:t>
            </w:r>
            <w:ins w:id="220" w:author="Grijalva, Emily" w:date="2015-10-29T21:57:00Z">
              <w:r w:rsidR="00ED4C79">
                <w:t>3</w:t>
              </w:r>
            </w:ins>
            <w:del w:id="221" w:author="Grijalva, Emily" w:date="2015-10-29T21:57:00Z">
              <w:r w:rsidRPr="00821ECE" w:rsidDel="00ED4C79">
                <w:rPr>
                  <w:noProof/>
                  <w:color w:val="auto"/>
                </w:rPr>
                <w:delText>7</w:delText>
              </w:r>
            </w:del>
            <w:r w:rsidRPr="00821ECE">
              <w:rPr>
                <w:noProof/>
                <w:color w:val="auto"/>
              </w:rPr>
              <w:t>*</w:t>
            </w:r>
          </w:p>
          <w:p w14:paraId="4C5D0D06" w14:textId="43498080" w:rsidR="00BD01D4" w:rsidRPr="00821ECE" w:rsidRDefault="00BD01D4" w:rsidP="00BD01D4">
            <w:pPr>
              <w:pStyle w:val="TT"/>
              <w:spacing w:line="240" w:lineRule="auto"/>
              <w:jc w:val="center"/>
              <w:rPr>
                <w:noProof/>
                <w:color w:val="auto"/>
              </w:rPr>
            </w:pPr>
            <w:r w:rsidRPr="00821ECE">
              <w:rPr>
                <w:noProof/>
                <w:color w:val="auto"/>
              </w:rPr>
              <w:t>[.</w:t>
            </w:r>
            <w:ins w:id="222" w:author="Grijalva, Emily" w:date="2015-10-29T21:58:00Z">
              <w:r w:rsidR="00ED4C79">
                <w:t>17</w:t>
              </w:r>
            </w:ins>
            <w:del w:id="223" w:author="Grijalva, Emily" w:date="2015-10-29T21:58:00Z">
              <w:r w:rsidRPr="00821ECE" w:rsidDel="00ED4C79">
                <w:rPr>
                  <w:noProof/>
                  <w:color w:val="auto"/>
                </w:rPr>
                <w:delText>20</w:delText>
              </w:r>
            </w:del>
            <w:r w:rsidRPr="00821ECE">
              <w:rPr>
                <w:noProof/>
                <w:color w:val="auto"/>
              </w:rPr>
              <w:t>, .</w:t>
            </w:r>
            <w:ins w:id="224" w:author="Grijalva, Emily" w:date="2015-10-29T21:58:00Z">
              <w:r w:rsidR="00ED4C79">
                <w:t>29</w:t>
              </w:r>
            </w:ins>
            <w:del w:id="225" w:author="Grijalva, Emily" w:date="2015-10-29T21:58:00Z">
              <w:r w:rsidRPr="00821ECE" w:rsidDel="00ED4C79">
                <w:rPr>
                  <w:noProof/>
                  <w:color w:val="auto"/>
                </w:rPr>
                <w:delText>35</w:delText>
              </w:r>
            </w:del>
            <w:r w:rsidRPr="00821ECE">
              <w:rPr>
                <w:noProof/>
                <w:color w:val="auto"/>
              </w:rPr>
              <w:t>]</w:t>
            </w:r>
          </w:p>
        </w:tc>
        <w:tc>
          <w:tcPr>
            <w:tcW w:w="840" w:type="dxa"/>
            <w:tcBorders>
              <w:top w:val="single" w:sz="4" w:space="0" w:color="auto"/>
            </w:tcBorders>
            <w:hideMark/>
          </w:tcPr>
          <w:p w14:paraId="28C987DB" w14:textId="5B3B56C0" w:rsidR="00BD01D4" w:rsidRPr="00821ECE" w:rsidRDefault="00BD01D4" w:rsidP="00BD01D4">
            <w:pPr>
              <w:pStyle w:val="TT"/>
              <w:spacing w:line="240" w:lineRule="auto"/>
              <w:jc w:val="center"/>
              <w:rPr>
                <w:noProof/>
                <w:color w:val="auto"/>
                <w:sz w:val="24"/>
              </w:rPr>
            </w:pPr>
            <w:r w:rsidRPr="00821ECE">
              <w:rPr>
                <w:noProof/>
                <w:color w:val="auto"/>
              </w:rPr>
              <w:t>.0</w:t>
            </w:r>
            <w:ins w:id="226" w:author="Grijalva, Emily" w:date="2015-10-29T21:58:00Z">
              <w:r w:rsidR="00ED4C79">
                <w:t>2</w:t>
              </w:r>
            </w:ins>
            <w:del w:id="227" w:author="Grijalva, Emily" w:date="2015-10-29T21:58:00Z">
              <w:r w:rsidRPr="00821ECE" w:rsidDel="00ED4C79">
                <w:rPr>
                  <w:noProof/>
                  <w:color w:val="auto"/>
                </w:rPr>
                <w:delText>3</w:delText>
              </w:r>
            </w:del>
          </w:p>
          <w:p w14:paraId="566DACE1"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840" w:type="dxa"/>
            <w:tcBorders>
              <w:top w:val="single" w:sz="4" w:space="0" w:color="auto"/>
            </w:tcBorders>
            <w:hideMark/>
          </w:tcPr>
          <w:p w14:paraId="488E2927" w14:textId="75D37694" w:rsidR="00BD01D4" w:rsidRPr="00821ECE" w:rsidRDefault="00BD01D4" w:rsidP="00BD01D4">
            <w:pPr>
              <w:pStyle w:val="TT"/>
              <w:spacing w:line="240" w:lineRule="auto"/>
              <w:jc w:val="center"/>
              <w:rPr>
                <w:noProof/>
                <w:color w:val="auto"/>
                <w:sz w:val="24"/>
              </w:rPr>
            </w:pPr>
            <w:r w:rsidRPr="00821ECE">
              <w:rPr>
                <w:noProof/>
                <w:color w:val="auto"/>
              </w:rPr>
              <w:t>.2</w:t>
            </w:r>
            <w:ins w:id="228" w:author="Grijalva, Emily" w:date="2015-10-29T21:59:00Z">
              <w:r w:rsidR="00ED4C79">
                <w:t>3</w:t>
              </w:r>
            </w:ins>
            <w:del w:id="229" w:author="Grijalva, Emily" w:date="2015-10-29T21:59:00Z">
              <w:r w:rsidRPr="00821ECE" w:rsidDel="00ED4C79">
                <w:rPr>
                  <w:noProof/>
                  <w:color w:val="auto"/>
                </w:rPr>
                <w:delText>9</w:delText>
              </w:r>
            </w:del>
            <w:r w:rsidRPr="00821ECE">
              <w:rPr>
                <w:noProof/>
                <w:color w:val="auto"/>
              </w:rPr>
              <w:t>*</w:t>
            </w:r>
          </w:p>
          <w:p w14:paraId="10CD88D9" w14:textId="4BE47D1D" w:rsidR="00BD01D4" w:rsidRPr="00821ECE" w:rsidRDefault="00BD01D4" w:rsidP="00BD01D4">
            <w:pPr>
              <w:pStyle w:val="TT"/>
              <w:spacing w:line="240" w:lineRule="auto"/>
              <w:jc w:val="center"/>
              <w:rPr>
                <w:noProof/>
                <w:color w:val="auto"/>
              </w:rPr>
            </w:pPr>
            <w:r w:rsidRPr="00821ECE">
              <w:rPr>
                <w:noProof/>
                <w:color w:val="auto"/>
              </w:rPr>
              <w:t>[.</w:t>
            </w:r>
            <w:ins w:id="230" w:author="Grijalva, Emily" w:date="2015-10-29T21:59:00Z">
              <w:r w:rsidR="00ED4C79">
                <w:t>18</w:t>
              </w:r>
            </w:ins>
            <w:del w:id="231" w:author="Grijalva, Emily" w:date="2015-10-29T21:59:00Z">
              <w:r w:rsidRPr="00821ECE" w:rsidDel="00ED4C79">
                <w:rPr>
                  <w:noProof/>
                  <w:color w:val="auto"/>
                </w:rPr>
                <w:delText>20</w:delText>
              </w:r>
            </w:del>
            <w:r w:rsidRPr="00821ECE">
              <w:rPr>
                <w:noProof/>
                <w:color w:val="auto"/>
              </w:rPr>
              <w:t>, .</w:t>
            </w:r>
            <w:ins w:id="232" w:author="Grijalva, Emily" w:date="2015-10-29T21:59:00Z">
              <w:r w:rsidR="00ED4C79">
                <w:t>28</w:t>
              </w:r>
            </w:ins>
            <w:del w:id="233" w:author="Grijalva, Emily" w:date="2015-10-29T21:59:00Z">
              <w:r w:rsidRPr="00821ECE" w:rsidDel="00ED4C79">
                <w:rPr>
                  <w:noProof/>
                  <w:color w:val="auto"/>
                </w:rPr>
                <w:delText>37</w:delText>
              </w:r>
            </w:del>
            <w:r w:rsidRPr="00821ECE">
              <w:rPr>
                <w:noProof/>
                <w:color w:val="auto"/>
              </w:rPr>
              <w:t>]</w:t>
            </w:r>
          </w:p>
        </w:tc>
        <w:tc>
          <w:tcPr>
            <w:tcW w:w="962" w:type="dxa"/>
            <w:tcBorders>
              <w:top w:val="single" w:sz="4" w:space="0" w:color="auto"/>
            </w:tcBorders>
            <w:hideMark/>
          </w:tcPr>
          <w:p w14:paraId="3807B1D8" w14:textId="4C7901ED" w:rsidR="00BD01D4" w:rsidRPr="00821ECE" w:rsidRDefault="00BD01D4" w:rsidP="00BD01D4">
            <w:pPr>
              <w:pStyle w:val="TT"/>
              <w:spacing w:line="240" w:lineRule="auto"/>
              <w:jc w:val="center"/>
              <w:rPr>
                <w:noProof/>
                <w:color w:val="auto"/>
                <w:sz w:val="24"/>
              </w:rPr>
            </w:pPr>
            <w:r w:rsidRPr="00821ECE">
              <w:rPr>
                <w:noProof/>
                <w:color w:val="auto"/>
              </w:rPr>
              <w:t>.0</w:t>
            </w:r>
            <w:ins w:id="234" w:author="Grijalva, Emily" w:date="2015-10-29T21:59:00Z">
              <w:r w:rsidR="00ED4C79">
                <w:t>2</w:t>
              </w:r>
            </w:ins>
            <w:del w:id="235" w:author="Grijalva, Emily" w:date="2015-10-29T21:59:00Z">
              <w:r w:rsidRPr="00821ECE" w:rsidDel="00ED4C79">
                <w:rPr>
                  <w:noProof/>
                  <w:color w:val="auto"/>
                </w:rPr>
                <w:delText>4</w:delText>
              </w:r>
            </w:del>
          </w:p>
          <w:p w14:paraId="1A3E6A1D" w14:textId="77777777" w:rsidR="00BD01D4" w:rsidRPr="00821ECE" w:rsidRDefault="00BD01D4" w:rsidP="00BD01D4">
            <w:pPr>
              <w:pStyle w:val="TT"/>
              <w:spacing w:line="240" w:lineRule="auto"/>
              <w:jc w:val="center"/>
              <w:rPr>
                <w:noProof/>
                <w:color w:val="auto"/>
              </w:rPr>
            </w:pPr>
            <w:r w:rsidRPr="00821ECE">
              <w:rPr>
                <w:noProof/>
                <w:color w:val="auto"/>
              </w:rPr>
              <w:t>(.000)</w:t>
            </w:r>
          </w:p>
        </w:tc>
      </w:tr>
      <w:tr w:rsidR="00BD01D4" w:rsidRPr="00821ECE" w14:paraId="307AE73E" w14:textId="77777777" w:rsidTr="00BD01D4">
        <w:trPr>
          <w:trHeight w:val="20"/>
        </w:trPr>
        <w:tc>
          <w:tcPr>
            <w:tcW w:w="2506" w:type="dxa"/>
            <w:hideMark/>
          </w:tcPr>
          <w:p w14:paraId="3C6F6497" w14:textId="77777777" w:rsidR="00BD01D4" w:rsidRPr="00821ECE" w:rsidRDefault="00BD01D4" w:rsidP="00BD01D4">
            <w:pPr>
              <w:pStyle w:val="TT"/>
              <w:spacing w:line="240" w:lineRule="auto"/>
              <w:rPr>
                <w:noProof/>
                <w:color w:val="auto"/>
              </w:rPr>
            </w:pPr>
            <w:r w:rsidRPr="00821ECE">
              <w:rPr>
                <w:noProof/>
                <w:color w:val="auto"/>
              </w:rPr>
              <w:t>Publication type</w:t>
            </w:r>
          </w:p>
        </w:tc>
        <w:tc>
          <w:tcPr>
            <w:tcW w:w="974" w:type="dxa"/>
            <w:gridSpan w:val="2"/>
          </w:tcPr>
          <w:p w14:paraId="1872D48B" w14:textId="77777777" w:rsidR="00BD01D4" w:rsidRPr="00821ECE" w:rsidRDefault="00BD01D4" w:rsidP="00BD01D4">
            <w:pPr>
              <w:pStyle w:val="TT"/>
              <w:spacing w:line="240" w:lineRule="auto"/>
              <w:jc w:val="center"/>
              <w:rPr>
                <w:noProof/>
                <w:color w:val="auto"/>
              </w:rPr>
            </w:pPr>
          </w:p>
        </w:tc>
        <w:tc>
          <w:tcPr>
            <w:tcW w:w="840" w:type="dxa"/>
          </w:tcPr>
          <w:p w14:paraId="08508A41" w14:textId="77777777" w:rsidR="00BD01D4" w:rsidRPr="00821ECE" w:rsidRDefault="00BD01D4" w:rsidP="00BD01D4">
            <w:pPr>
              <w:pStyle w:val="TT"/>
              <w:spacing w:line="240" w:lineRule="auto"/>
              <w:jc w:val="center"/>
              <w:rPr>
                <w:noProof/>
                <w:color w:val="auto"/>
              </w:rPr>
            </w:pPr>
          </w:p>
        </w:tc>
        <w:tc>
          <w:tcPr>
            <w:tcW w:w="1080" w:type="dxa"/>
            <w:gridSpan w:val="2"/>
          </w:tcPr>
          <w:p w14:paraId="14D4841B" w14:textId="77777777" w:rsidR="00BD01D4" w:rsidRPr="00821ECE" w:rsidRDefault="00BD01D4" w:rsidP="00BD01D4">
            <w:pPr>
              <w:pStyle w:val="TT"/>
              <w:spacing w:line="240" w:lineRule="auto"/>
              <w:jc w:val="center"/>
              <w:rPr>
                <w:noProof/>
                <w:color w:val="auto"/>
              </w:rPr>
            </w:pPr>
          </w:p>
        </w:tc>
        <w:tc>
          <w:tcPr>
            <w:tcW w:w="960" w:type="dxa"/>
          </w:tcPr>
          <w:p w14:paraId="37DCC4E5" w14:textId="77777777" w:rsidR="00BD01D4" w:rsidRPr="00821ECE" w:rsidRDefault="00BD01D4" w:rsidP="00BD01D4">
            <w:pPr>
              <w:pStyle w:val="TT"/>
              <w:spacing w:line="240" w:lineRule="auto"/>
              <w:jc w:val="center"/>
              <w:rPr>
                <w:noProof/>
                <w:color w:val="auto"/>
              </w:rPr>
            </w:pPr>
          </w:p>
        </w:tc>
        <w:tc>
          <w:tcPr>
            <w:tcW w:w="960" w:type="dxa"/>
            <w:hideMark/>
          </w:tcPr>
          <w:p w14:paraId="2B7A4ACD" w14:textId="5B25CC34" w:rsidR="00BD01D4" w:rsidRPr="00821ECE" w:rsidRDefault="00ED4C79" w:rsidP="00BD01D4">
            <w:pPr>
              <w:pStyle w:val="TT"/>
              <w:spacing w:line="240" w:lineRule="auto"/>
              <w:jc w:val="center"/>
              <w:rPr>
                <w:noProof/>
                <w:color w:val="auto"/>
                <w:sz w:val="24"/>
              </w:rPr>
            </w:pPr>
            <w:commentRangeStart w:id="236"/>
            <w:ins w:id="237" w:author="Grijalva, Emily" w:date="2015-10-29T21:54:00Z">
              <w:r>
                <w:t>-</w:t>
              </w:r>
            </w:ins>
            <w:r w:rsidR="00BD01D4" w:rsidRPr="00821ECE">
              <w:rPr>
                <w:noProof/>
                <w:color w:val="auto"/>
              </w:rPr>
              <w:t>.03</w:t>
            </w:r>
            <w:commentRangeEnd w:id="236"/>
            <w:r w:rsidR="00DE090D">
              <w:rPr>
                <w:rStyle w:val="CommentReference"/>
                <w:rFonts w:asciiTheme="minorHAnsi" w:eastAsiaTheme="minorHAnsi" w:hAnsiTheme="minorHAnsi" w:cstheme="minorBidi"/>
                <w:color w:val="auto"/>
              </w:rPr>
              <w:commentReference w:id="236"/>
            </w:r>
          </w:p>
          <w:p w14:paraId="0D946A80"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.03, .10]</w:t>
            </w:r>
          </w:p>
        </w:tc>
        <w:tc>
          <w:tcPr>
            <w:tcW w:w="960" w:type="dxa"/>
            <w:hideMark/>
          </w:tcPr>
          <w:p w14:paraId="11C663AE" w14:textId="77777777" w:rsidR="00BD01D4" w:rsidRPr="00821ECE" w:rsidRDefault="00BD01D4" w:rsidP="00BD01D4">
            <w:pPr>
              <w:pStyle w:val="TT"/>
              <w:spacing w:line="240" w:lineRule="auto"/>
              <w:jc w:val="center"/>
              <w:rPr>
                <w:noProof/>
                <w:color w:val="auto"/>
                <w:sz w:val="24"/>
              </w:rPr>
            </w:pPr>
            <w:r w:rsidRPr="00821ECE">
              <w:rPr>
                <w:noProof/>
                <w:color w:val="auto"/>
              </w:rPr>
              <w:t>.03</w:t>
            </w:r>
          </w:p>
          <w:p w14:paraId="02EAC003" w14:textId="77777777" w:rsidR="00BD01D4" w:rsidRPr="00821ECE" w:rsidRDefault="00BD01D4" w:rsidP="00BD01D4">
            <w:pPr>
              <w:pStyle w:val="TT"/>
              <w:spacing w:line="240" w:lineRule="auto"/>
              <w:jc w:val="center"/>
              <w:rPr>
                <w:noProof/>
                <w:color w:val="auto"/>
              </w:rPr>
            </w:pPr>
            <w:r w:rsidRPr="00821ECE">
              <w:rPr>
                <w:noProof/>
                <w:color w:val="auto"/>
              </w:rPr>
              <w:t>(.318)</w:t>
            </w:r>
          </w:p>
        </w:tc>
        <w:tc>
          <w:tcPr>
            <w:tcW w:w="1200" w:type="dxa"/>
          </w:tcPr>
          <w:p w14:paraId="02D4F69B" w14:textId="77777777" w:rsidR="00BD01D4" w:rsidRPr="00821ECE" w:rsidRDefault="00BD01D4" w:rsidP="00BD01D4">
            <w:pPr>
              <w:pStyle w:val="TT"/>
              <w:spacing w:line="240" w:lineRule="auto"/>
              <w:jc w:val="center"/>
              <w:rPr>
                <w:noProof/>
                <w:color w:val="auto"/>
              </w:rPr>
            </w:pPr>
          </w:p>
        </w:tc>
        <w:tc>
          <w:tcPr>
            <w:tcW w:w="840" w:type="dxa"/>
          </w:tcPr>
          <w:p w14:paraId="3F053EAD" w14:textId="77777777" w:rsidR="00BD01D4" w:rsidRPr="00821ECE" w:rsidRDefault="00BD01D4" w:rsidP="00BD01D4">
            <w:pPr>
              <w:pStyle w:val="TT"/>
              <w:spacing w:line="240" w:lineRule="auto"/>
              <w:jc w:val="center"/>
              <w:rPr>
                <w:noProof/>
                <w:color w:val="auto"/>
              </w:rPr>
            </w:pPr>
          </w:p>
        </w:tc>
        <w:tc>
          <w:tcPr>
            <w:tcW w:w="1080" w:type="dxa"/>
          </w:tcPr>
          <w:p w14:paraId="47423D52" w14:textId="77777777" w:rsidR="00BD01D4" w:rsidRPr="00821ECE" w:rsidRDefault="00BD01D4" w:rsidP="00BD01D4">
            <w:pPr>
              <w:pStyle w:val="TT"/>
              <w:spacing w:line="240" w:lineRule="auto"/>
              <w:jc w:val="center"/>
              <w:rPr>
                <w:noProof/>
                <w:color w:val="auto"/>
              </w:rPr>
            </w:pPr>
          </w:p>
        </w:tc>
        <w:tc>
          <w:tcPr>
            <w:tcW w:w="840" w:type="dxa"/>
          </w:tcPr>
          <w:p w14:paraId="53375A1D" w14:textId="77777777" w:rsidR="00BD01D4" w:rsidRPr="00821ECE" w:rsidRDefault="00BD01D4" w:rsidP="00BD01D4">
            <w:pPr>
              <w:pStyle w:val="TT"/>
              <w:spacing w:line="240" w:lineRule="auto"/>
              <w:jc w:val="center"/>
              <w:rPr>
                <w:noProof/>
                <w:color w:val="auto"/>
              </w:rPr>
            </w:pPr>
          </w:p>
        </w:tc>
        <w:tc>
          <w:tcPr>
            <w:tcW w:w="840" w:type="dxa"/>
          </w:tcPr>
          <w:p w14:paraId="0D88F6E3" w14:textId="77777777" w:rsidR="00BD01D4" w:rsidRPr="00821ECE" w:rsidRDefault="00BD01D4" w:rsidP="00BD01D4">
            <w:pPr>
              <w:pStyle w:val="TT"/>
              <w:spacing w:line="240" w:lineRule="auto"/>
              <w:jc w:val="center"/>
              <w:rPr>
                <w:noProof/>
                <w:color w:val="auto"/>
              </w:rPr>
            </w:pPr>
          </w:p>
        </w:tc>
        <w:tc>
          <w:tcPr>
            <w:tcW w:w="962" w:type="dxa"/>
          </w:tcPr>
          <w:p w14:paraId="5A74089A" w14:textId="77777777" w:rsidR="00BD01D4" w:rsidRPr="00821ECE" w:rsidRDefault="00BD01D4" w:rsidP="00BD01D4">
            <w:pPr>
              <w:pStyle w:val="TT"/>
              <w:spacing w:line="240" w:lineRule="auto"/>
              <w:jc w:val="center"/>
              <w:rPr>
                <w:noProof/>
                <w:color w:val="auto"/>
              </w:rPr>
            </w:pPr>
          </w:p>
        </w:tc>
      </w:tr>
      <w:tr w:rsidR="00BD01D4" w:rsidRPr="00821ECE" w14:paraId="459E408F" w14:textId="77777777" w:rsidTr="00BD01D4">
        <w:trPr>
          <w:trHeight w:val="20"/>
        </w:trPr>
        <w:tc>
          <w:tcPr>
            <w:tcW w:w="2506" w:type="dxa"/>
            <w:hideMark/>
          </w:tcPr>
          <w:p w14:paraId="7606138E" w14:textId="77777777" w:rsidR="00BD01D4" w:rsidRPr="00821ECE" w:rsidRDefault="00BD01D4" w:rsidP="00BD01D4">
            <w:pPr>
              <w:pStyle w:val="TT"/>
              <w:spacing w:line="240" w:lineRule="auto"/>
              <w:rPr>
                <w:noProof/>
                <w:color w:val="auto"/>
              </w:rPr>
            </w:pPr>
            <w:r w:rsidRPr="00821ECE">
              <w:rPr>
                <w:noProof/>
                <w:color w:val="auto"/>
              </w:rPr>
              <w:t>Observer vs. objective</w:t>
            </w:r>
          </w:p>
        </w:tc>
        <w:tc>
          <w:tcPr>
            <w:tcW w:w="974" w:type="dxa"/>
            <w:gridSpan w:val="2"/>
          </w:tcPr>
          <w:p w14:paraId="62292D37" w14:textId="77777777" w:rsidR="00BD01D4" w:rsidRPr="00821ECE" w:rsidRDefault="00BD01D4" w:rsidP="00BD01D4">
            <w:pPr>
              <w:pStyle w:val="TT"/>
              <w:spacing w:line="240" w:lineRule="auto"/>
              <w:jc w:val="center"/>
              <w:rPr>
                <w:noProof/>
                <w:color w:val="auto"/>
              </w:rPr>
            </w:pPr>
          </w:p>
        </w:tc>
        <w:tc>
          <w:tcPr>
            <w:tcW w:w="840" w:type="dxa"/>
          </w:tcPr>
          <w:p w14:paraId="60B86FEB" w14:textId="77777777" w:rsidR="00BD01D4" w:rsidRPr="00821ECE" w:rsidRDefault="00BD01D4" w:rsidP="00BD01D4">
            <w:pPr>
              <w:pStyle w:val="TT"/>
              <w:spacing w:line="240" w:lineRule="auto"/>
              <w:jc w:val="center"/>
              <w:rPr>
                <w:noProof/>
                <w:color w:val="auto"/>
              </w:rPr>
            </w:pPr>
          </w:p>
        </w:tc>
        <w:tc>
          <w:tcPr>
            <w:tcW w:w="1080" w:type="dxa"/>
            <w:gridSpan w:val="2"/>
          </w:tcPr>
          <w:p w14:paraId="1EAA7B84" w14:textId="77777777" w:rsidR="00BD01D4" w:rsidRPr="00821ECE" w:rsidRDefault="00BD01D4" w:rsidP="00BD01D4">
            <w:pPr>
              <w:pStyle w:val="TT"/>
              <w:spacing w:line="240" w:lineRule="auto"/>
              <w:jc w:val="center"/>
              <w:rPr>
                <w:noProof/>
                <w:color w:val="auto"/>
              </w:rPr>
            </w:pPr>
          </w:p>
        </w:tc>
        <w:tc>
          <w:tcPr>
            <w:tcW w:w="960" w:type="dxa"/>
          </w:tcPr>
          <w:p w14:paraId="0D513512" w14:textId="77777777" w:rsidR="00BD01D4" w:rsidRPr="00821ECE" w:rsidRDefault="00BD01D4" w:rsidP="00BD01D4">
            <w:pPr>
              <w:pStyle w:val="TT"/>
              <w:spacing w:line="240" w:lineRule="auto"/>
              <w:jc w:val="center"/>
              <w:rPr>
                <w:noProof/>
                <w:color w:val="auto"/>
              </w:rPr>
            </w:pPr>
          </w:p>
        </w:tc>
        <w:tc>
          <w:tcPr>
            <w:tcW w:w="960" w:type="dxa"/>
          </w:tcPr>
          <w:p w14:paraId="7F6DBD44" w14:textId="77777777" w:rsidR="00BD01D4" w:rsidRPr="00821ECE" w:rsidRDefault="00BD01D4" w:rsidP="00BD01D4">
            <w:pPr>
              <w:pStyle w:val="TT"/>
              <w:spacing w:line="240" w:lineRule="auto"/>
              <w:jc w:val="center"/>
              <w:rPr>
                <w:noProof/>
                <w:color w:val="auto"/>
              </w:rPr>
            </w:pPr>
          </w:p>
        </w:tc>
        <w:tc>
          <w:tcPr>
            <w:tcW w:w="960" w:type="dxa"/>
          </w:tcPr>
          <w:p w14:paraId="3002CFB7" w14:textId="77777777" w:rsidR="00BD01D4" w:rsidRPr="00821ECE" w:rsidRDefault="00BD01D4" w:rsidP="00BD01D4">
            <w:pPr>
              <w:pStyle w:val="TT"/>
              <w:spacing w:line="240" w:lineRule="auto"/>
              <w:jc w:val="center"/>
              <w:rPr>
                <w:noProof/>
                <w:color w:val="auto"/>
              </w:rPr>
            </w:pPr>
          </w:p>
        </w:tc>
        <w:tc>
          <w:tcPr>
            <w:tcW w:w="1200" w:type="dxa"/>
            <w:hideMark/>
          </w:tcPr>
          <w:p w14:paraId="76E77C9D" w14:textId="77777777" w:rsidR="00BD01D4" w:rsidRPr="00821ECE" w:rsidRDefault="00BD01D4" w:rsidP="00BD01D4">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.11*</w:t>
            </w:r>
          </w:p>
          <w:p w14:paraId="29A48AC6"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 xml:space="preserve">.22, </w:t>
            </w:r>
            <w:r w:rsidRPr="00821ECE">
              <w:rPr>
                <w:rFonts w:ascii="Symbol" w:hAnsi="Symbol"/>
                <w:noProof/>
                <w:color w:val="auto"/>
              </w:rPr>
              <w:sym w:font="Symbol" w:char="002D"/>
            </w:r>
            <w:r w:rsidRPr="00821ECE">
              <w:rPr>
                <w:noProof/>
                <w:color w:val="auto"/>
              </w:rPr>
              <w:t>.002]</w:t>
            </w:r>
          </w:p>
        </w:tc>
        <w:tc>
          <w:tcPr>
            <w:tcW w:w="840" w:type="dxa"/>
            <w:hideMark/>
          </w:tcPr>
          <w:p w14:paraId="286C8B99" w14:textId="77777777" w:rsidR="00BD01D4" w:rsidRPr="00821ECE" w:rsidRDefault="00BD01D4" w:rsidP="00BD01D4">
            <w:pPr>
              <w:pStyle w:val="TT"/>
              <w:spacing w:line="240" w:lineRule="auto"/>
              <w:jc w:val="center"/>
              <w:rPr>
                <w:noProof/>
                <w:color w:val="auto"/>
                <w:sz w:val="24"/>
              </w:rPr>
            </w:pPr>
            <w:r w:rsidRPr="00821ECE">
              <w:rPr>
                <w:noProof/>
                <w:color w:val="auto"/>
              </w:rPr>
              <w:t>.06</w:t>
            </w:r>
          </w:p>
          <w:p w14:paraId="673432DD" w14:textId="77777777" w:rsidR="00BD01D4" w:rsidRPr="00821ECE" w:rsidRDefault="00BD01D4" w:rsidP="00BD01D4">
            <w:pPr>
              <w:pStyle w:val="TT"/>
              <w:spacing w:line="240" w:lineRule="auto"/>
              <w:jc w:val="center"/>
              <w:rPr>
                <w:noProof/>
                <w:color w:val="auto"/>
              </w:rPr>
            </w:pPr>
            <w:r w:rsidRPr="00821ECE">
              <w:rPr>
                <w:noProof/>
                <w:color w:val="auto"/>
              </w:rPr>
              <w:t>(.047)</w:t>
            </w:r>
          </w:p>
        </w:tc>
        <w:tc>
          <w:tcPr>
            <w:tcW w:w="1080" w:type="dxa"/>
          </w:tcPr>
          <w:p w14:paraId="589030A9" w14:textId="77777777" w:rsidR="00BD01D4" w:rsidRPr="00821ECE" w:rsidRDefault="00BD01D4" w:rsidP="00BD01D4">
            <w:pPr>
              <w:pStyle w:val="TT"/>
              <w:spacing w:line="240" w:lineRule="auto"/>
              <w:jc w:val="center"/>
              <w:rPr>
                <w:noProof/>
                <w:color w:val="auto"/>
              </w:rPr>
            </w:pPr>
          </w:p>
        </w:tc>
        <w:tc>
          <w:tcPr>
            <w:tcW w:w="840" w:type="dxa"/>
          </w:tcPr>
          <w:p w14:paraId="2EA79E36" w14:textId="77777777" w:rsidR="00BD01D4" w:rsidRPr="00821ECE" w:rsidRDefault="00BD01D4" w:rsidP="00BD01D4">
            <w:pPr>
              <w:pStyle w:val="TT"/>
              <w:spacing w:line="240" w:lineRule="auto"/>
              <w:jc w:val="center"/>
              <w:rPr>
                <w:noProof/>
                <w:color w:val="auto"/>
              </w:rPr>
            </w:pPr>
          </w:p>
        </w:tc>
        <w:tc>
          <w:tcPr>
            <w:tcW w:w="840" w:type="dxa"/>
          </w:tcPr>
          <w:p w14:paraId="6F6D36C9" w14:textId="77777777" w:rsidR="00BD01D4" w:rsidRPr="00821ECE" w:rsidRDefault="00BD01D4" w:rsidP="00BD01D4">
            <w:pPr>
              <w:pStyle w:val="TT"/>
              <w:spacing w:line="240" w:lineRule="auto"/>
              <w:jc w:val="center"/>
              <w:rPr>
                <w:noProof/>
                <w:color w:val="auto"/>
              </w:rPr>
            </w:pPr>
          </w:p>
        </w:tc>
        <w:tc>
          <w:tcPr>
            <w:tcW w:w="962" w:type="dxa"/>
          </w:tcPr>
          <w:p w14:paraId="4BDBAD90" w14:textId="77777777" w:rsidR="00BD01D4" w:rsidRPr="00821ECE" w:rsidRDefault="00BD01D4" w:rsidP="00BD01D4">
            <w:pPr>
              <w:pStyle w:val="TT"/>
              <w:spacing w:line="240" w:lineRule="auto"/>
              <w:jc w:val="center"/>
              <w:rPr>
                <w:noProof/>
                <w:color w:val="auto"/>
              </w:rPr>
            </w:pPr>
          </w:p>
        </w:tc>
      </w:tr>
      <w:tr w:rsidR="00BD01D4" w:rsidRPr="00821ECE" w14:paraId="661CD3B7" w14:textId="77777777" w:rsidTr="00BD01D4">
        <w:trPr>
          <w:trHeight w:val="20"/>
        </w:trPr>
        <w:tc>
          <w:tcPr>
            <w:tcW w:w="2506" w:type="dxa"/>
            <w:hideMark/>
          </w:tcPr>
          <w:p w14:paraId="631F8038" w14:textId="77777777" w:rsidR="00BD01D4" w:rsidRPr="00821ECE" w:rsidRDefault="00BD01D4" w:rsidP="00BD01D4">
            <w:pPr>
              <w:pStyle w:val="TT"/>
              <w:spacing w:line="240" w:lineRule="auto"/>
              <w:rPr>
                <w:noProof/>
                <w:color w:val="auto"/>
              </w:rPr>
            </w:pPr>
            <w:r w:rsidRPr="00821ECE">
              <w:rPr>
                <w:noProof/>
                <w:color w:val="auto"/>
              </w:rPr>
              <w:t>NPI</w:t>
            </w:r>
          </w:p>
        </w:tc>
        <w:tc>
          <w:tcPr>
            <w:tcW w:w="974" w:type="dxa"/>
            <w:gridSpan w:val="2"/>
          </w:tcPr>
          <w:p w14:paraId="4A86CF1E" w14:textId="77777777" w:rsidR="00BD01D4" w:rsidRPr="00821ECE" w:rsidRDefault="00BD01D4" w:rsidP="00BD01D4">
            <w:pPr>
              <w:pStyle w:val="TT"/>
              <w:spacing w:line="240" w:lineRule="auto"/>
              <w:jc w:val="center"/>
              <w:rPr>
                <w:noProof/>
                <w:color w:val="auto"/>
              </w:rPr>
            </w:pPr>
          </w:p>
        </w:tc>
        <w:tc>
          <w:tcPr>
            <w:tcW w:w="840" w:type="dxa"/>
          </w:tcPr>
          <w:p w14:paraId="30C48585" w14:textId="77777777" w:rsidR="00BD01D4" w:rsidRPr="00821ECE" w:rsidRDefault="00BD01D4" w:rsidP="00BD01D4">
            <w:pPr>
              <w:pStyle w:val="TT"/>
              <w:spacing w:line="240" w:lineRule="auto"/>
              <w:jc w:val="center"/>
              <w:rPr>
                <w:noProof/>
                <w:color w:val="auto"/>
              </w:rPr>
            </w:pPr>
          </w:p>
        </w:tc>
        <w:tc>
          <w:tcPr>
            <w:tcW w:w="1080" w:type="dxa"/>
            <w:gridSpan w:val="2"/>
          </w:tcPr>
          <w:p w14:paraId="7E430E10" w14:textId="77777777" w:rsidR="00BD01D4" w:rsidRPr="00821ECE" w:rsidRDefault="00BD01D4" w:rsidP="00BD01D4">
            <w:pPr>
              <w:pStyle w:val="TT"/>
              <w:spacing w:line="240" w:lineRule="auto"/>
              <w:jc w:val="center"/>
              <w:rPr>
                <w:noProof/>
                <w:color w:val="auto"/>
              </w:rPr>
            </w:pPr>
          </w:p>
        </w:tc>
        <w:tc>
          <w:tcPr>
            <w:tcW w:w="960" w:type="dxa"/>
          </w:tcPr>
          <w:p w14:paraId="6D7F7857" w14:textId="77777777" w:rsidR="00BD01D4" w:rsidRPr="00821ECE" w:rsidRDefault="00BD01D4" w:rsidP="00BD01D4">
            <w:pPr>
              <w:pStyle w:val="TT"/>
              <w:spacing w:line="240" w:lineRule="auto"/>
              <w:jc w:val="center"/>
              <w:rPr>
                <w:noProof/>
                <w:color w:val="auto"/>
              </w:rPr>
            </w:pPr>
          </w:p>
        </w:tc>
        <w:tc>
          <w:tcPr>
            <w:tcW w:w="960" w:type="dxa"/>
          </w:tcPr>
          <w:p w14:paraId="4E389D9C" w14:textId="77777777" w:rsidR="00BD01D4" w:rsidRPr="00821ECE" w:rsidRDefault="00BD01D4" w:rsidP="00BD01D4">
            <w:pPr>
              <w:pStyle w:val="TT"/>
              <w:spacing w:line="240" w:lineRule="auto"/>
              <w:jc w:val="center"/>
              <w:rPr>
                <w:noProof/>
                <w:color w:val="auto"/>
              </w:rPr>
            </w:pPr>
          </w:p>
        </w:tc>
        <w:tc>
          <w:tcPr>
            <w:tcW w:w="960" w:type="dxa"/>
          </w:tcPr>
          <w:p w14:paraId="6D035B30" w14:textId="77777777" w:rsidR="00BD01D4" w:rsidRPr="00821ECE" w:rsidRDefault="00BD01D4" w:rsidP="00BD01D4">
            <w:pPr>
              <w:pStyle w:val="TT"/>
              <w:spacing w:line="240" w:lineRule="auto"/>
              <w:jc w:val="center"/>
              <w:rPr>
                <w:noProof/>
                <w:color w:val="auto"/>
              </w:rPr>
            </w:pPr>
          </w:p>
        </w:tc>
        <w:tc>
          <w:tcPr>
            <w:tcW w:w="1200" w:type="dxa"/>
          </w:tcPr>
          <w:p w14:paraId="34CE2165" w14:textId="77777777" w:rsidR="00BD01D4" w:rsidRPr="00821ECE" w:rsidRDefault="00BD01D4" w:rsidP="00BD01D4">
            <w:pPr>
              <w:pStyle w:val="TT"/>
              <w:spacing w:line="240" w:lineRule="auto"/>
              <w:jc w:val="center"/>
              <w:rPr>
                <w:noProof/>
                <w:color w:val="auto"/>
              </w:rPr>
            </w:pPr>
          </w:p>
        </w:tc>
        <w:tc>
          <w:tcPr>
            <w:tcW w:w="840" w:type="dxa"/>
          </w:tcPr>
          <w:p w14:paraId="62E3FB54" w14:textId="77777777" w:rsidR="00BD01D4" w:rsidRPr="00821ECE" w:rsidRDefault="00BD01D4" w:rsidP="00BD01D4">
            <w:pPr>
              <w:pStyle w:val="TT"/>
              <w:spacing w:line="240" w:lineRule="auto"/>
              <w:jc w:val="center"/>
              <w:rPr>
                <w:noProof/>
                <w:color w:val="auto"/>
              </w:rPr>
            </w:pPr>
          </w:p>
        </w:tc>
        <w:tc>
          <w:tcPr>
            <w:tcW w:w="1080" w:type="dxa"/>
            <w:hideMark/>
          </w:tcPr>
          <w:p w14:paraId="5F2DA4F9" w14:textId="77777777" w:rsidR="00BD01D4" w:rsidRPr="00821ECE" w:rsidRDefault="00BD01D4" w:rsidP="00BD01D4">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.04</w:t>
            </w:r>
          </w:p>
          <w:p w14:paraId="751ECE07"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.14, .05]</w:t>
            </w:r>
          </w:p>
        </w:tc>
        <w:tc>
          <w:tcPr>
            <w:tcW w:w="840" w:type="dxa"/>
            <w:hideMark/>
          </w:tcPr>
          <w:p w14:paraId="39D2E020" w14:textId="77777777" w:rsidR="00BD01D4" w:rsidRPr="00821ECE" w:rsidRDefault="00BD01D4" w:rsidP="00BD01D4">
            <w:pPr>
              <w:pStyle w:val="TT"/>
              <w:spacing w:line="240" w:lineRule="auto"/>
              <w:jc w:val="center"/>
              <w:rPr>
                <w:noProof/>
                <w:color w:val="auto"/>
                <w:sz w:val="24"/>
              </w:rPr>
            </w:pPr>
            <w:r w:rsidRPr="00821ECE">
              <w:rPr>
                <w:noProof/>
                <w:color w:val="auto"/>
              </w:rPr>
              <w:t>.04</w:t>
            </w:r>
          </w:p>
          <w:p w14:paraId="69ECEF95" w14:textId="77777777" w:rsidR="00BD01D4" w:rsidRPr="00821ECE" w:rsidRDefault="00BD01D4" w:rsidP="00BD01D4">
            <w:pPr>
              <w:pStyle w:val="TT"/>
              <w:spacing w:line="240" w:lineRule="auto"/>
              <w:jc w:val="center"/>
              <w:rPr>
                <w:noProof/>
                <w:color w:val="auto"/>
              </w:rPr>
            </w:pPr>
            <w:r w:rsidRPr="00821ECE">
              <w:rPr>
                <w:noProof/>
                <w:color w:val="auto"/>
              </w:rPr>
              <w:t>(.325)</w:t>
            </w:r>
          </w:p>
        </w:tc>
        <w:tc>
          <w:tcPr>
            <w:tcW w:w="840" w:type="dxa"/>
          </w:tcPr>
          <w:p w14:paraId="41B01DAA" w14:textId="77777777" w:rsidR="00BD01D4" w:rsidRPr="00821ECE" w:rsidRDefault="00BD01D4" w:rsidP="00BD01D4">
            <w:pPr>
              <w:pStyle w:val="TT"/>
              <w:spacing w:line="240" w:lineRule="auto"/>
              <w:jc w:val="center"/>
              <w:rPr>
                <w:noProof/>
                <w:color w:val="auto"/>
              </w:rPr>
            </w:pPr>
          </w:p>
        </w:tc>
        <w:tc>
          <w:tcPr>
            <w:tcW w:w="962" w:type="dxa"/>
          </w:tcPr>
          <w:p w14:paraId="1C6EEA3C" w14:textId="77777777" w:rsidR="00BD01D4" w:rsidRPr="00821ECE" w:rsidRDefault="00BD01D4" w:rsidP="00BD01D4">
            <w:pPr>
              <w:pStyle w:val="TT"/>
              <w:spacing w:line="240" w:lineRule="auto"/>
              <w:jc w:val="center"/>
              <w:rPr>
                <w:noProof/>
                <w:color w:val="auto"/>
              </w:rPr>
            </w:pPr>
          </w:p>
        </w:tc>
      </w:tr>
      <w:tr w:rsidR="00BD01D4" w:rsidRPr="00821ECE" w14:paraId="5360DDE7" w14:textId="77777777" w:rsidTr="00BD01D4">
        <w:trPr>
          <w:trHeight w:val="20"/>
        </w:trPr>
        <w:tc>
          <w:tcPr>
            <w:tcW w:w="2506" w:type="dxa"/>
            <w:hideMark/>
          </w:tcPr>
          <w:p w14:paraId="7AF2FE1A" w14:textId="77777777" w:rsidR="00BD01D4" w:rsidRPr="00821ECE" w:rsidRDefault="00BD01D4" w:rsidP="00BD01D4">
            <w:pPr>
              <w:pStyle w:val="TT"/>
              <w:spacing w:after="240" w:line="240" w:lineRule="auto"/>
              <w:rPr>
                <w:noProof/>
                <w:color w:val="auto"/>
              </w:rPr>
            </w:pPr>
            <w:r w:rsidRPr="00821ECE">
              <w:rPr>
                <w:noProof/>
                <w:color w:val="auto"/>
              </w:rPr>
              <w:t>Student</w:t>
            </w:r>
          </w:p>
        </w:tc>
        <w:tc>
          <w:tcPr>
            <w:tcW w:w="974" w:type="dxa"/>
            <w:gridSpan w:val="2"/>
          </w:tcPr>
          <w:p w14:paraId="570B177E" w14:textId="77777777" w:rsidR="00BD01D4" w:rsidRPr="00821ECE" w:rsidRDefault="00BD01D4" w:rsidP="00BD01D4">
            <w:pPr>
              <w:pStyle w:val="TT"/>
              <w:spacing w:after="240" w:line="240" w:lineRule="auto"/>
              <w:jc w:val="center"/>
              <w:rPr>
                <w:noProof/>
                <w:color w:val="auto"/>
              </w:rPr>
            </w:pPr>
          </w:p>
        </w:tc>
        <w:tc>
          <w:tcPr>
            <w:tcW w:w="840" w:type="dxa"/>
          </w:tcPr>
          <w:p w14:paraId="5F9113EA" w14:textId="77777777" w:rsidR="00BD01D4" w:rsidRPr="00821ECE" w:rsidRDefault="00BD01D4" w:rsidP="00BD01D4">
            <w:pPr>
              <w:pStyle w:val="TT"/>
              <w:spacing w:after="240" w:line="240" w:lineRule="auto"/>
              <w:jc w:val="center"/>
              <w:rPr>
                <w:noProof/>
                <w:color w:val="auto"/>
              </w:rPr>
            </w:pPr>
          </w:p>
        </w:tc>
        <w:tc>
          <w:tcPr>
            <w:tcW w:w="1080" w:type="dxa"/>
            <w:gridSpan w:val="2"/>
          </w:tcPr>
          <w:p w14:paraId="5BB5DB5D" w14:textId="77777777" w:rsidR="00BD01D4" w:rsidRPr="00821ECE" w:rsidRDefault="00BD01D4" w:rsidP="00BD01D4">
            <w:pPr>
              <w:pStyle w:val="TT"/>
              <w:spacing w:after="240" w:line="240" w:lineRule="auto"/>
              <w:jc w:val="center"/>
              <w:rPr>
                <w:noProof/>
                <w:color w:val="auto"/>
              </w:rPr>
            </w:pPr>
          </w:p>
        </w:tc>
        <w:tc>
          <w:tcPr>
            <w:tcW w:w="960" w:type="dxa"/>
          </w:tcPr>
          <w:p w14:paraId="6AAD5314" w14:textId="77777777" w:rsidR="00BD01D4" w:rsidRPr="00821ECE" w:rsidRDefault="00BD01D4" w:rsidP="00BD01D4">
            <w:pPr>
              <w:pStyle w:val="TT"/>
              <w:spacing w:after="240" w:line="240" w:lineRule="auto"/>
              <w:jc w:val="center"/>
              <w:rPr>
                <w:noProof/>
                <w:color w:val="auto"/>
              </w:rPr>
            </w:pPr>
          </w:p>
        </w:tc>
        <w:tc>
          <w:tcPr>
            <w:tcW w:w="960" w:type="dxa"/>
          </w:tcPr>
          <w:p w14:paraId="16590D5F" w14:textId="77777777" w:rsidR="00BD01D4" w:rsidRPr="00821ECE" w:rsidRDefault="00BD01D4" w:rsidP="00BD01D4">
            <w:pPr>
              <w:pStyle w:val="TT"/>
              <w:spacing w:after="240" w:line="240" w:lineRule="auto"/>
              <w:jc w:val="center"/>
              <w:rPr>
                <w:noProof/>
                <w:color w:val="auto"/>
              </w:rPr>
            </w:pPr>
          </w:p>
        </w:tc>
        <w:tc>
          <w:tcPr>
            <w:tcW w:w="960" w:type="dxa"/>
          </w:tcPr>
          <w:p w14:paraId="7162A696" w14:textId="77777777" w:rsidR="00BD01D4" w:rsidRPr="00821ECE" w:rsidRDefault="00BD01D4" w:rsidP="00BD01D4">
            <w:pPr>
              <w:pStyle w:val="TT"/>
              <w:spacing w:after="240" w:line="240" w:lineRule="auto"/>
              <w:jc w:val="center"/>
              <w:rPr>
                <w:noProof/>
                <w:color w:val="auto"/>
              </w:rPr>
            </w:pPr>
          </w:p>
        </w:tc>
        <w:tc>
          <w:tcPr>
            <w:tcW w:w="1200" w:type="dxa"/>
          </w:tcPr>
          <w:p w14:paraId="709DC7B8" w14:textId="77777777" w:rsidR="00BD01D4" w:rsidRPr="00821ECE" w:rsidRDefault="00BD01D4" w:rsidP="00BD01D4">
            <w:pPr>
              <w:pStyle w:val="TT"/>
              <w:spacing w:after="240" w:line="240" w:lineRule="auto"/>
              <w:jc w:val="center"/>
              <w:rPr>
                <w:noProof/>
                <w:color w:val="auto"/>
              </w:rPr>
            </w:pPr>
          </w:p>
        </w:tc>
        <w:tc>
          <w:tcPr>
            <w:tcW w:w="840" w:type="dxa"/>
          </w:tcPr>
          <w:p w14:paraId="7003C82A" w14:textId="77777777" w:rsidR="00BD01D4" w:rsidRPr="00821ECE" w:rsidRDefault="00BD01D4" w:rsidP="00BD01D4">
            <w:pPr>
              <w:pStyle w:val="TT"/>
              <w:spacing w:after="240" w:line="240" w:lineRule="auto"/>
              <w:jc w:val="center"/>
              <w:rPr>
                <w:noProof/>
                <w:color w:val="auto"/>
              </w:rPr>
            </w:pPr>
          </w:p>
        </w:tc>
        <w:tc>
          <w:tcPr>
            <w:tcW w:w="1080" w:type="dxa"/>
          </w:tcPr>
          <w:p w14:paraId="5C22E9DE" w14:textId="77777777" w:rsidR="00BD01D4" w:rsidRPr="00821ECE" w:rsidRDefault="00BD01D4" w:rsidP="00BD01D4">
            <w:pPr>
              <w:pStyle w:val="TT"/>
              <w:spacing w:after="240" w:line="240" w:lineRule="auto"/>
              <w:jc w:val="center"/>
              <w:rPr>
                <w:noProof/>
                <w:color w:val="auto"/>
              </w:rPr>
            </w:pPr>
          </w:p>
        </w:tc>
        <w:tc>
          <w:tcPr>
            <w:tcW w:w="840" w:type="dxa"/>
          </w:tcPr>
          <w:p w14:paraId="4272D82B" w14:textId="77777777" w:rsidR="00BD01D4" w:rsidRPr="00821ECE" w:rsidRDefault="00BD01D4" w:rsidP="00BD01D4">
            <w:pPr>
              <w:pStyle w:val="TT"/>
              <w:spacing w:after="240" w:line="240" w:lineRule="auto"/>
              <w:jc w:val="center"/>
              <w:rPr>
                <w:noProof/>
                <w:color w:val="auto"/>
              </w:rPr>
            </w:pPr>
          </w:p>
        </w:tc>
        <w:tc>
          <w:tcPr>
            <w:tcW w:w="840" w:type="dxa"/>
            <w:hideMark/>
          </w:tcPr>
          <w:p w14:paraId="4ADBC063" w14:textId="77777777" w:rsidR="00BD01D4" w:rsidRPr="00821ECE" w:rsidRDefault="00BD01D4" w:rsidP="00BD01D4">
            <w:pPr>
              <w:pStyle w:val="TT"/>
              <w:spacing w:after="240" w:line="240" w:lineRule="auto"/>
              <w:jc w:val="center"/>
              <w:rPr>
                <w:noProof/>
                <w:color w:val="auto"/>
                <w:sz w:val="24"/>
              </w:rPr>
            </w:pPr>
            <w:commentRangeStart w:id="239"/>
            <w:r w:rsidRPr="00821ECE">
              <w:rPr>
                <w:rFonts w:ascii="Symbol" w:hAnsi="Symbol"/>
                <w:noProof/>
                <w:color w:val="auto"/>
              </w:rPr>
              <w:sym w:font="Symbol" w:char="002D"/>
            </w:r>
            <w:r w:rsidRPr="00821ECE">
              <w:rPr>
                <w:noProof/>
                <w:color w:val="auto"/>
              </w:rPr>
              <w:t>.06</w:t>
            </w:r>
          </w:p>
          <w:p w14:paraId="6B707CD7" w14:textId="77777777" w:rsidR="00BD01D4" w:rsidRPr="00821ECE" w:rsidRDefault="00BD01D4" w:rsidP="00BD01D4">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.16, .05]</w:t>
            </w:r>
          </w:p>
        </w:tc>
        <w:tc>
          <w:tcPr>
            <w:tcW w:w="962" w:type="dxa"/>
            <w:hideMark/>
          </w:tcPr>
          <w:p w14:paraId="55722D01" w14:textId="77777777" w:rsidR="00BD01D4" w:rsidRPr="00821ECE" w:rsidRDefault="00BD01D4" w:rsidP="00BD01D4">
            <w:pPr>
              <w:pStyle w:val="TT"/>
              <w:spacing w:after="240" w:line="240" w:lineRule="auto"/>
              <w:jc w:val="center"/>
              <w:rPr>
                <w:noProof/>
                <w:color w:val="auto"/>
                <w:sz w:val="24"/>
              </w:rPr>
            </w:pPr>
            <w:r w:rsidRPr="00821ECE">
              <w:rPr>
                <w:noProof/>
                <w:color w:val="auto"/>
              </w:rPr>
              <w:t>.05</w:t>
            </w:r>
          </w:p>
          <w:p w14:paraId="18356498" w14:textId="77777777" w:rsidR="00BD01D4" w:rsidRPr="00821ECE" w:rsidRDefault="00BD01D4" w:rsidP="00BD01D4">
            <w:pPr>
              <w:pStyle w:val="TT"/>
              <w:spacing w:after="240" w:line="240" w:lineRule="auto"/>
              <w:jc w:val="center"/>
              <w:rPr>
                <w:noProof/>
                <w:color w:val="auto"/>
              </w:rPr>
            </w:pPr>
            <w:r w:rsidRPr="00821ECE">
              <w:rPr>
                <w:noProof/>
                <w:color w:val="auto"/>
              </w:rPr>
              <w:t>(.248)</w:t>
            </w:r>
            <w:commentRangeEnd w:id="239"/>
            <w:r w:rsidR="00F60304">
              <w:rPr>
                <w:rStyle w:val="CommentReference"/>
                <w:rFonts w:asciiTheme="minorHAnsi" w:eastAsiaTheme="minorHAnsi" w:hAnsiTheme="minorHAnsi" w:cstheme="minorBidi"/>
                <w:color w:val="auto"/>
              </w:rPr>
              <w:commentReference w:id="239"/>
            </w:r>
          </w:p>
        </w:tc>
      </w:tr>
      <w:tr w:rsidR="00BD01D4" w:rsidRPr="00821ECE" w14:paraId="64CFC4D6" w14:textId="77777777" w:rsidTr="00075289">
        <w:tblPrEx>
          <w:tblW w:w="5000" w:type="pct"/>
          <w:tblPrExChange w:id="240" w:author="Emily Grijalva" w:date="2015-10-19T18:11:00Z">
            <w:tblPrEx>
              <w:tblW w:w="5000" w:type="pct"/>
            </w:tblPrEx>
          </w:tblPrExChange>
        </w:tblPrEx>
        <w:trPr>
          <w:trHeight w:val="459"/>
          <w:trPrChange w:id="241" w:author="Emily Grijalva" w:date="2015-10-19T18:11:00Z">
            <w:trPr>
              <w:trHeight w:val="20"/>
            </w:trPr>
          </w:trPrChange>
        </w:trPr>
        <w:tc>
          <w:tcPr>
            <w:tcW w:w="2506" w:type="dxa"/>
            <w:hideMark/>
            <w:tcPrChange w:id="242" w:author="Emily Grijalva" w:date="2015-10-19T18:11:00Z">
              <w:tcPr>
                <w:tcW w:w="2506" w:type="dxa"/>
                <w:hideMark/>
              </w:tcPr>
            </w:tcPrChange>
          </w:tcPr>
          <w:p w14:paraId="462DDA15" w14:textId="77777777" w:rsidR="00357A7E" w:rsidRDefault="00BD01D4" w:rsidP="00C37C40">
            <w:pPr>
              <w:pStyle w:val="TT"/>
              <w:spacing w:line="240" w:lineRule="auto"/>
              <w:ind w:left="140" w:hanging="140"/>
              <w:rPr>
                <w:ins w:id="243" w:author="Emily Grijalva" w:date="2015-10-19T18:00:00Z"/>
              </w:rPr>
            </w:pPr>
            <w:r w:rsidRPr="00821ECE">
              <w:rPr>
                <w:noProof/>
                <w:color w:val="auto"/>
              </w:rPr>
              <w:t xml:space="preserve">Dummy code = 0 </w:t>
            </w:r>
          </w:p>
          <w:p w14:paraId="6814386F" w14:textId="77777777" w:rsidR="00BD01D4" w:rsidRPr="00821ECE" w:rsidRDefault="00357A7E" w:rsidP="00C37C40">
            <w:pPr>
              <w:pStyle w:val="TT"/>
              <w:spacing w:line="240" w:lineRule="auto"/>
              <w:ind w:left="140" w:hanging="140"/>
              <w:rPr>
                <w:noProof/>
                <w:color w:val="auto"/>
              </w:rPr>
            </w:pPr>
            <w:ins w:id="244" w:author="Emily Grijalva" w:date="2015-10-19T18:00:00Z">
              <w:r>
                <w:t>(</w:t>
              </w:r>
            </w:ins>
            <w:r w:rsidR="00BD01D4" w:rsidRPr="00821ECE">
              <w:rPr>
                <w:i/>
                <w:iCs/>
                <w:noProof/>
                <w:color w:val="auto"/>
              </w:rPr>
              <w:t>k</w:t>
            </w:r>
            <w:r w:rsidR="00BD01D4" w:rsidRPr="00821ECE">
              <w:rPr>
                <w:noProof/>
                <w:color w:val="auto"/>
              </w:rPr>
              <w:t>, number of samples</w:t>
            </w:r>
            <w:ins w:id="245" w:author="Emily Grijalva" w:date="2015-10-19T18:00:00Z">
              <w:r>
                <w:t>)</w:t>
              </w:r>
            </w:ins>
          </w:p>
        </w:tc>
        <w:tc>
          <w:tcPr>
            <w:tcW w:w="1814" w:type="dxa"/>
            <w:gridSpan w:val="3"/>
            <w:tcPrChange w:id="246" w:author="Emily Grijalva" w:date="2015-10-19T18:11:00Z">
              <w:tcPr>
                <w:tcW w:w="1814" w:type="dxa"/>
                <w:gridSpan w:val="3"/>
              </w:tcPr>
            </w:tcPrChange>
          </w:tcPr>
          <w:p w14:paraId="6AC5EE3C" w14:textId="77777777" w:rsidR="00BD01D4" w:rsidRPr="00821ECE" w:rsidRDefault="00BD01D4" w:rsidP="00BD01D4">
            <w:pPr>
              <w:pStyle w:val="TT"/>
              <w:spacing w:line="240" w:lineRule="auto"/>
              <w:jc w:val="center"/>
              <w:rPr>
                <w:noProof/>
                <w:color w:val="auto"/>
              </w:rPr>
            </w:pPr>
          </w:p>
        </w:tc>
        <w:tc>
          <w:tcPr>
            <w:tcW w:w="2040" w:type="dxa"/>
            <w:gridSpan w:val="3"/>
            <w:tcPrChange w:id="247" w:author="Emily Grijalva" w:date="2015-10-19T18:11:00Z">
              <w:tcPr>
                <w:tcW w:w="2040" w:type="dxa"/>
                <w:gridSpan w:val="3"/>
              </w:tcPr>
            </w:tcPrChange>
          </w:tcPr>
          <w:p w14:paraId="465173ED" w14:textId="77777777" w:rsidR="00BD01D4" w:rsidRPr="00821ECE" w:rsidRDefault="00BD01D4" w:rsidP="00BD01D4">
            <w:pPr>
              <w:pStyle w:val="TT"/>
              <w:spacing w:line="240" w:lineRule="auto"/>
              <w:jc w:val="center"/>
              <w:rPr>
                <w:noProof/>
                <w:color w:val="auto"/>
              </w:rPr>
            </w:pPr>
          </w:p>
        </w:tc>
        <w:tc>
          <w:tcPr>
            <w:tcW w:w="1920" w:type="dxa"/>
            <w:gridSpan w:val="2"/>
            <w:hideMark/>
            <w:tcPrChange w:id="248" w:author="Emily Grijalva" w:date="2015-10-19T18:11:00Z">
              <w:tcPr>
                <w:tcW w:w="1920" w:type="dxa"/>
                <w:gridSpan w:val="2"/>
                <w:hideMark/>
              </w:tcPr>
            </w:tcPrChange>
          </w:tcPr>
          <w:p w14:paraId="3DD915F4" w14:textId="77777777" w:rsidR="00BD01D4" w:rsidRPr="00821ECE" w:rsidRDefault="00BD01D4" w:rsidP="00BD01D4">
            <w:pPr>
              <w:pStyle w:val="TT"/>
              <w:spacing w:line="240" w:lineRule="auto"/>
              <w:jc w:val="center"/>
              <w:rPr>
                <w:noProof/>
                <w:color w:val="auto"/>
              </w:rPr>
            </w:pPr>
            <w:r w:rsidRPr="00821ECE">
              <w:rPr>
                <w:noProof/>
                <w:color w:val="auto"/>
              </w:rPr>
              <w:t>48, 12</w:t>
            </w:r>
          </w:p>
        </w:tc>
        <w:tc>
          <w:tcPr>
            <w:tcW w:w="2040" w:type="dxa"/>
            <w:gridSpan w:val="2"/>
            <w:hideMark/>
            <w:tcPrChange w:id="249" w:author="Emily Grijalva" w:date="2015-10-19T18:11:00Z">
              <w:tcPr>
                <w:tcW w:w="2040" w:type="dxa"/>
                <w:gridSpan w:val="2"/>
                <w:hideMark/>
              </w:tcPr>
            </w:tcPrChange>
          </w:tcPr>
          <w:p w14:paraId="4C2BF6B9" w14:textId="77777777" w:rsidR="00BD01D4" w:rsidRPr="00821ECE" w:rsidRDefault="00BD01D4" w:rsidP="00BD01D4">
            <w:pPr>
              <w:pStyle w:val="TT"/>
              <w:spacing w:line="240" w:lineRule="auto"/>
              <w:jc w:val="center"/>
              <w:rPr>
                <w:noProof/>
                <w:color w:val="auto"/>
              </w:rPr>
            </w:pPr>
            <w:r w:rsidRPr="00821ECE">
              <w:rPr>
                <w:noProof/>
                <w:color w:val="auto"/>
              </w:rPr>
              <w:t>9, 9</w:t>
            </w:r>
            <w:r w:rsidRPr="00821ECE">
              <w:rPr>
                <w:noProof/>
                <w:color w:val="auto"/>
                <w:vertAlign w:val="superscript"/>
              </w:rPr>
              <w:t>a</w:t>
            </w:r>
          </w:p>
        </w:tc>
        <w:tc>
          <w:tcPr>
            <w:tcW w:w="1920" w:type="dxa"/>
            <w:gridSpan w:val="2"/>
            <w:hideMark/>
            <w:tcPrChange w:id="250" w:author="Emily Grijalva" w:date="2015-10-19T18:11:00Z">
              <w:tcPr>
                <w:tcW w:w="1920" w:type="dxa"/>
                <w:gridSpan w:val="2"/>
                <w:hideMark/>
              </w:tcPr>
            </w:tcPrChange>
          </w:tcPr>
          <w:p w14:paraId="4DA5032E" w14:textId="77777777" w:rsidR="00BD01D4" w:rsidRPr="00821ECE" w:rsidRDefault="00BD01D4" w:rsidP="00BD01D4">
            <w:pPr>
              <w:pStyle w:val="TT"/>
              <w:spacing w:line="240" w:lineRule="auto"/>
              <w:jc w:val="center"/>
              <w:rPr>
                <w:noProof/>
                <w:color w:val="auto"/>
              </w:rPr>
            </w:pPr>
            <w:r w:rsidRPr="00821ECE">
              <w:rPr>
                <w:noProof/>
                <w:color w:val="auto"/>
              </w:rPr>
              <w:t>22, 7</w:t>
            </w:r>
            <w:r w:rsidRPr="00821ECE">
              <w:rPr>
                <w:noProof/>
                <w:color w:val="auto"/>
                <w:vertAlign w:val="superscript"/>
              </w:rPr>
              <w:t>a</w:t>
            </w:r>
          </w:p>
        </w:tc>
        <w:tc>
          <w:tcPr>
            <w:tcW w:w="1802" w:type="dxa"/>
            <w:gridSpan w:val="2"/>
            <w:hideMark/>
            <w:tcPrChange w:id="251" w:author="Emily Grijalva" w:date="2015-10-19T18:11:00Z">
              <w:tcPr>
                <w:tcW w:w="1802" w:type="dxa"/>
                <w:gridSpan w:val="2"/>
                <w:hideMark/>
              </w:tcPr>
            </w:tcPrChange>
          </w:tcPr>
          <w:p w14:paraId="4E77CBBC" w14:textId="77777777" w:rsidR="00BD01D4" w:rsidRPr="00821ECE" w:rsidRDefault="00BD01D4" w:rsidP="00BD01D4">
            <w:pPr>
              <w:pStyle w:val="TT"/>
              <w:spacing w:line="240" w:lineRule="auto"/>
              <w:jc w:val="center"/>
              <w:rPr>
                <w:noProof/>
                <w:color w:val="auto"/>
              </w:rPr>
            </w:pPr>
            <w:r w:rsidRPr="00821ECE">
              <w:rPr>
                <w:noProof/>
                <w:color w:val="auto"/>
              </w:rPr>
              <w:t>13, 5</w:t>
            </w:r>
          </w:p>
        </w:tc>
      </w:tr>
      <w:tr w:rsidR="00BD01D4" w:rsidRPr="00821ECE" w14:paraId="52F02CDD" w14:textId="77777777" w:rsidTr="00F60304">
        <w:tblPrEx>
          <w:tblW w:w="5000" w:type="pct"/>
          <w:tblPrExChange w:id="252" w:author="Emily Grijalva" w:date="2015-10-19T18:09:00Z">
            <w:tblPrEx>
              <w:tblW w:w="5000" w:type="pct"/>
            </w:tblPrEx>
          </w:tblPrExChange>
        </w:tblPrEx>
        <w:trPr>
          <w:trHeight w:val="486"/>
          <w:trPrChange w:id="253" w:author="Emily Grijalva" w:date="2015-10-19T18:09:00Z">
            <w:trPr>
              <w:trHeight w:val="20"/>
            </w:trPr>
          </w:trPrChange>
        </w:trPr>
        <w:tc>
          <w:tcPr>
            <w:tcW w:w="2506" w:type="dxa"/>
            <w:hideMark/>
            <w:tcPrChange w:id="254" w:author="Emily Grijalva" w:date="2015-10-19T18:09:00Z">
              <w:tcPr>
                <w:tcW w:w="2506" w:type="dxa"/>
                <w:hideMark/>
              </w:tcPr>
            </w:tcPrChange>
          </w:tcPr>
          <w:p w14:paraId="11BF21E8" w14:textId="77777777" w:rsidR="00357A7E" w:rsidRDefault="00BD01D4" w:rsidP="00BD01D4">
            <w:pPr>
              <w:pStyle w:val="TT"/>
              <w:spacing w:line="240" w:lineRule="auto"/>
              <w:ind w:left="140" w:hanging="140"/>
              <w:rPr>
                <w:ins w:id="255" w:author="Emily Grijalva" w:date="2015-10-19T18:00:00Z"/>
              </w:rPr>
            </w:pPr>
            <w:r w:rsidRPr="00821ECE">
              <w:rPr>
                <w:noProof/>
                <w:color w:val="auto"/>
              </w:rPr>
              <w:t xml:space="preserve">Dummy code = 1 </w:t>
            </w:r>
          </w:p>
          <w:p w14:paraId="6C8484CA" w14:textId="77777777" w:rsidR="00BD01D4" w:rsidRPr="00821ECE" w:rsidRDefault="00357A7E" w:rsidP="00BD01D4">
            <w:pPr>
              <w:pStyle w:val="TT"/>
              <w:spacing w:line="240" w:lineRule="auto"/>
              <w:ind w:left="140" w:hanging="140"/>
              <w:rPr>
                <w:noProof/>
                <w:color w:val="auto"/>
              </w:rPr>
            </w:pPr>
            <w:ins w:id="256" w:author="Emily Grijalva" w:date="2015-10-19T18:00:00Z">
              <w:r>
                <w:t>(</w:t>
              </w:r>
            </w:ins>
            <w:r w:rsidR="00BD01D4" w:rsidRPr="00821ECE">
              <w:rPr>
                <w:i/>
                <w:iCs/>
                <w:noProof/>
                <w:color w:val="auto"/>
              </w:rPr>
              <w:t>k</w:t>
            </w:r>
            <w:r w:rsidR="00BD01D4" w:rsidRPr="00821ECE">
              <w:rPr>
                <w:noProof/>
                <w:color w:val="auto"/>
              </w:rPr>
              <w:t>, number of samples</w:t>
            </w:r>
            <w:ins w:id="257" w:author="Emily Grijalva" w:date="2015-10-19T18:00:00Z">
              <w:r>
                <w:t>)</w:t>
              </w:r>
            </w:ins>
          </w:p>
        </w:tc>
        <w:tc>
          <w:tcPr>
            <w:tcW w:w="1814" w:type="dxa"/>
            <w:gridSpan w:val="3"/>
            <w:tcPrChange w:id="258" w:author="Emily Grijalva" w:date="2015-10-19T18:09:00Z">
              <w:tcPr>
                <w:tcW w:w="1814" w:type="dxa"/>
                <w:gridSpan w:val="3"/>
              </w:tcPr>
            </w:tcPrChange>
          </w:tcPr>
          <w:p w14:paraId="32E72C79" w14:textId="77777777" w:rsidR="00BD01D4" w:rsidRPr="00821ECE" w:rsidRDefault="00BD01D4" w:rsidP="00BD01D4">
            <w:pPr>
              <w:pStyle w:val="TT"/>
              <w:spacing w:line="240" w:lineRule="auto"/>
              <w:jc w:val="center"/>
              <w:rPr>
                <w:noProof/>
                <w:color w:val="auto"/>
              </w:rPr>
            </w:pPr>
          </w:p>
        </w:tc>
        <w:tc>
          <w:tcPr>
            <w:tcW w:w="2040" w:type="dxa"/>
            <w:gridSpan w:val="3"/>
            <w:tcPrChange w:id="259" w:author="Emily Grijalva" w:date="2015-10-19T18:09:00Z">
              <w:tcPr>
                <w:tcW w:w="2040" w:type="dxa"/>
                <w:gridSpan w:val="3"/>
              </w:tcPr>
            </w:tcPrChange>
          </w:tcPr>
          <w:p w14:paraId="69A1F7CB" w14:textId="77777777" w:rsidR="00BD01D4" w:rsidRPr="00821ECE" w:rsidRDefault="00BD01D4" w:rsidP="00BD01D4">
            <w:pPr>
              <w:pStyle w:val="TT"/>
              <w:spacing w:line="240" w:lineRule="auto"/>
              <w:jc w:val="center"/>
              <w:rPr>
                <w:noProof/>
                <w:color w:val="auto"/>
              </w:rPr>
            </w:pPr>
          </w:p>
        </w:tc>
        <w:tc>
          <w:tcPr>
            <w:tcW w:w="1920" w:type="dxa"/>
            <w:gridSpan w:val="2"/>
            <w:hideMark/>
            <w:tcPrChange w:id="260" w:author="Emily Grijalva" w:date="2015-10-19T18:09:00Z">
              <w:tcPr>
                <w:tcW w:w="1920" w:type="dxa"/>
                <w:gridSpan w:val="2"/>
                <w:hideMark/>
              </w:tcPr>
            </w:tcPrChange>
          </w:tcPr>
          <w:p w14:paraId="05AC1EC9" w14:textId="77777777" w:rsidR="00BD01D4" w:rsidRPr="00821ECE" w:rsidRDefault="00BD01D4" w:rsidP="00BD01D4">
            <w:pPr>
              <w:pStyle w:val="TT"/>
              <w:spacing w:line="240" w:lineRule="auto"/>
              <w:jc w:val="center"/>
              <w:rPr>
                <w:noProof/>
                <w:color w:val="auto"/>
              </w:rPr>
            </w:pPr>
            <w:r w:rsidRPr="00821ECE">
              <w:rPr>
                <w:noProof/>
                <w:color w:val="auto"/>
              </w:rPr>
              <w:t>82, 13</w:t>
            </w:r>
          </w:p>
        </w:tc>
        <w:tc>
          <w:tcPr>
            <w:tcW w:w="2040" w:type="dxa"/>
            <w:gridSpan w:val="2"/>
            <w:hideMark/>
            <w:tcPrChange w:id="261" w:author="Emily Grijalva" w:date="2015-10-19T18:09:00Z">
              <w:tcPr>
                <w:tcW w:w="2040" w:type="dxa"/>
                <w:gridSpan w:val="2"/>
                <w:hideMark/>
              </w:tcPr>
            </w:tcPrChange>
          </w:tcPr>
          <w:p w14:paraId="3725B80C" w14:textId="77777777" w:rsidR="00BD01D4" w:rsidRPr="00821ECE" w:rsidRDefault="00BD01D4" w:rsidP="00BD01D4">
            <w:pPr>
              <w:pStyle w:val="TT"/>
              <w:spacing w:line="240" w:lineRule="auto"/>
              <w:jc w:val="center"/>
              <w:rPr>
                <w:noProof/>
                <w:color w:val="auto"/>
              </w:rPr>
            </w:pPr>
            <w:r w:rsidRPr="00821ECE">
              <w:rPr>
                <w:noProof/>
                <w:color w:val="auto"/>
              </w:rPr>
              <w:t>121, 20</w:t>
            </w:r>
            <w:r w:rsidRPr="00821ECE">
              <w:rPr>
                <w:noProof/>
                <w:color w:val="auto"/>
                <w:vertAlign w:val="superscript"/>
              </w:rPr>
              <w:t>a</w:t>
            </w:r>
          </w:p>
        </w:tc>
        <w:tc>
          <w:tcPr>
            <w:tcW w:w="1920" w:type="dxa"/>
            <w:gridSpan w:val="2"/>
            <w:hideMark/>
            <w:tcPrChange w:id="262" w:author="Emily Grijalva" w:date="2015-10-19T18:09:00Z">
              <w:tcPr>
                <w:tcW w:w="1920" w:type="dxa"/>
                <w:gridSpan w:val="2"/>
                <w:hideMark/>
              </w:tcPr>
            </w:tcPrChange>
          </w:tcPr>
          <w:p w14:paraId="3D127296" w14:textId="77777777" w:rsidR="00BD01D4" w:rsidRPr="00821ECE" w:rsidRDefault="00BD01D4" w:rsidP="00BD01D4">
            <w:pPr>
              <w:pStyle w:val="TT"/>
              <w:spacing w:line="240" w:lineRule="auto"/>
              <w:jc w:val="center"/>
              <w:rPr>
                <w:noProof/>
                <w:color w:val="auto"/>
              </w:rPr>
            </w:pPr>
            <w:r w:rsidRPr="00821ECE">
              <w:rPr>
                <w:noProof/>
                <w:color w:val="auto"/>
              </w:rPr>
              <w:t>108, 19</w:t>
            </w:r>
            <w:r w:rsidRPr="00821ECE">
              <w:rPr>
                <w:noProof/>
                <w:color w:val="auto"/>
                <w:vertAlign w:val="superscript"/>
              </w:rPr>
              <w:t>a</w:t>
            </w:r>
          </w:p>
        </w:tc>
        <w:tc>
          <w:tcPr>
            <w:tcW w:w="1802" w:type="dxa"/>
            <w:gridSpan w:val="2"/>
            <w:hideMark/>
            <w:tcPrChange w:id="263" w:author="Emily Grijalva" w:date="2015-10-19T18:09:00Z">
              <w:tcPr>
                <w:tcW w:w="1802" w:type="dxa"/>
                <w:gridSpan w:val="2"/>
                <w:hideMark/>
              </w:tcPr>
            </w:tcPrChange>
          </w:tcPr>
          <w:p w14:paraId="07C2B040" w14:textId="77777777" w:rsidR="00BD01D4" w:rsidRPr="00821ECE" w:rsidRDefault="00BD01D4" w:rsidP="00BD01D4">
            <w:pPr>
              <w:pStyle w:val="TT"/>
              <w:spacing w:line="240" w:lineRule="auto"/>
              <w:jc w:val="center"/>
              <w:rPr>
                <w:noProof/>
                <w:color w:val="auto"/>
              </w:rPr>
            </w:pPr>
            <w:r w:rsidRPr="00821ECE">
              <w:rPr>
                <w:noProof/>
                <w:color w:val="auto"/>
              </w:rPr>
              <w:t>117, 20</w:t>
            </w:r>
          </w:p>
        </w:tc>
      </w:tr>
      <w:tr w:rsidR="00BD01D4" w:rsidRPr="00821ECE" w14:paraId="4587EF95" w14:textId="77777777" w:rsidTr="00F60304">
        <w:tblPrEx>
          <w:tblW w:w="5000" w:type="pct"/>
          <w:tblPrExChange w:id="264" w:author="Emily Grijalva" w:date="2015-10-19T18:09:00Z">
            <w:tblPrEx>
              <w:tblW w:w="5000" w:type="pct"/>
            </w:tblPrEx>
          </w:tblPrExChange>
        </w:tblPrEx>
        <w:trPr>
          <w:trHeight w:val="540"/>
          <w:trPrChange w:id="265" w:author="Emily Grijalva" w:date="2015-10-19T18:09:00Z">
            <w:trPr>
              <w:trHeight w:val="20"/>
            </w:trPr>
          </w:trPrChange>
        </w:trPr>
        <w:tc>
          <w:tcPr>
            <w:tcW w:w="2506" w:type="dxa"/>
            <w:hideMark/>
            <w:tcPrChange w:id="266" w:author="Emily Grijalva" w:date="2015-10-19T18:09:00Z">
              <w:tcPr>
                <w:tcW w:w="2506" w:type="dxa"/>
                <w:hideMark/>
              </w:tcPr>
            </w:tcPrChange>
          </w:tcPr>
          <w:p w14:paraId="62F5FB2A" w14:textId="7FB09563" w:rsidR="00BD01D4" w:rsidRPr="00821ECE" w:rsidDel="00A91239" w:rsidRDefault="00BD01D4">
            <w:pPr>
              <w:pStyle w:val="TT"/>
              <w:spacing w:line="240" w:lineRule="auto"/>
              <w:rPr>
                <w:del w:id="267" w:author="Grijalva, Emily" w:date="2015-10-21T21:15:00Z"/>
                <w:noProof/>
                <w:color w:val="auto"/>
                <w:sz w:val="24"/>
              </w:rPr>
            </w:pPr>
            <w:r w:rsidRPr="00821ECE">
              <w:rPr>
                <w:noProof/>
                <w:color w:val="auto"/>
              </w:rPr>
              <w:t>Total</w:t>
            </w:r>
            <w:ins w:id="268" w:author="Grijalva, Emily" w:date="2015-10-21T21:15:00Z">
              <w:r w:rsidR="00A91239">
                <w:t xml:space="preserve">:  </w:t>
              </w:r>
            </w:ins>
          </w:p>
          <w:p w14:paraId="11B17525" w14:textId="184DDF7D" w:rsidR="00BD01D4" w:rsidRPr="00821ECE" w:rsidRDefault="00BD01D4">
            <w:pPr>
              <w:pStyle w:val="TT"/>
              <w:spacing w:line="240" w:lineRule="auto"/>
              <w:rPr>
                <w:noProof/>
                <w:color w:val="auto"/>
              </w:rPr>
            </w:pPr>
            <w:r w:rsidRPr="00821ECE">
              <w:rPr>
                <w:i/>
                <w:iCs/>
                <w:noProof/>
                <w:color w:val="auto"/>
              </w:rPr>
              <w:t>k</w:t>
            </w:r>
            <w:r w:rsidRPr="00821ECE">
              <w:rPr>
                <w:noProof/>
                <w:color w:val="auto"/>
              </w:rPr>
              <w:t>, number of samples</w:t>
            </w:r>
            <w:ins w:id="269" w:author="Grijalva, Emily" w:date="2015-10-21T21:16:00Z">
              <w:r w:rsidR="00A91239">
                <w:t xml:space="preserve">, </w:t>
              </w:r>
            </w:ins>
            <w:ins w:id="270" w:author="Emily Grijalva" w:date="2015-10-19T18:02:00Z">
              <w:del w:id="271" w:author="Grijalva, Emily" w:date="2015-10-21T21:15:00Z">
                <w:r w:rsidR="00F60304" w:rsidDel="00A91239">
                  <w:delText>,</w:delText>
                </w:r>
              </w:del>
            </w:ins>
            <w:del w:id="272" w:author="Grijalva, Emily" w:date="2015-10-21T21:15:00Z">
              <w:r w:rsidRPr="00821ECE" w:rsidDel="00A91239">
                <w:rPr>
                  <w:noProof/>
                  <w:color w:val="auto"/>
                </w:rPr>
                <w:delText xml:space="preserve"> </w:delText>
              </w:r>
            </w:del>
            <w:r w:rsidRPr="00821ECE">
              <w:rPr>
                <w:noProof/>
                <w:color w:val="auto"/>
              </w:rPr>
              <w:t>(</w:t>
            </w:r>
            <w:r w:rsidRPr="00821ECE">
              <w:rPr>
                <w:i/>
                <w:iCs/>
                <w:noProof/>
                <w:color w:val="auto"/>
              </w:rPr>
              <w:t>N</w:t>
            </w:r>
            <w:r w:rsidRPr="00821ECE">
              <w:rPr>
                <w:noProof/>
                <w:color w:val="auto"/>
              </w:rPr>
              <w:t>)</w:t>
            </w:r>
          </w:p>
        </w:tc>
        <w:tc>
          <w:tcPr>
            <w:tcW w:w="1814" w:type="dxa"/>
            <w:gridSpan w:val="3"/>
            <w:hideMark/>
            <w:tcPrChange w:id="273" w:author="Emily Grijalva" w:date="2015-10-19T18:09:00Z">
              <w:tcPr>
                <w:tcW w:w="1814" w:type="dxa"/>
                <w:gridSpan w:val="3"/>
                <w:hideMark/>
              </w:tcPr>
            </w:tcPrChange>
          </w:tcPr>
          <w:p w14:paraId="5FE7BBB8"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58197349"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2040" w:type="dxa"/>
            <w:gridSpan w:val="3"/>
            <w:hideMark/>
            <w:tcPrChange w:id="274" w:author="Emily Grijalva" w:date="2015-10-19T18:09:00Z">
              <w:tcPr>
                <w:tcW w:w="2040" w:type="dxa"/>
                <w:gridSpan w:val="3"/>
                <w:hideMark/>
              </w:tcPr>
            </w:tcPrChange>
          </w:tcPr>
          <w:p w14:paraId="63689182"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3DA307D6"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920" w:type="dxa"/>
            <w:gridSpan w:val="2"/>
            <w:hideMark/>
            <w:tcPrChange w:id="275" w:author="Emily Grijalva" w:date="2015-10-19T18:09:00Z">
              <w:tcPr>
                <w:tcW w:w="1920" w:type="dxa"/>
                <w:gridSpan w:val="2"/>
                <w:hideMark/>
              </w:tcPr>
            </w:tcPrChange>
          </w:tcPr>
          <w:p w14:paraId="32706DE4"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1E3492CE"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2040" w:type="dxa"/>
            <w:gridSpan w:val="2"/>
            <w:hideMark/>
            <w:tcPrChange w:id="276" w:author="Emily Grijalva" w:date="2015-10-19T18:09:00Z">
              <w:tcPr>
                <w:tcW w:w="2040" w:type="dxa"/>
                <w:gridSpan w:val="2"/>
                <w:hideMark/>
              </w:tcPr>
            </w:tcPrChange>
          </w:tcPr>
          <w:p w14:paraId="61F0AD8B"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693E9CFD"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920" w:type="dxa"/>
            <w:gridSpan w:val="2"/>
            <w:hideMark/>
            <w:tcPrChange w:id="277" w:author="Emily Grijalva" w:date="2015-10-19T18:09:00Z">
              <w:tcPr>
                <w:tcW w:w="1920" w:type="dxa"/>
                <w:gridSpan w:val="2"/>
                <w:hideMark/>
              </w:tcPr>
            </w:tcPrChange>
          </w:tcPr>
          <w:p w14:paraId="22197A8A"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467ED7CD"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802" w:type="dxa"/>
            <w:gridSpan w:val="2"/>
            <w:hideMark/>
            <w:tcPrChange w:id="278" w:author="Emily Grijalva" w:date="2015-10-19T18:09:00Z">
              <w:tcPr>
                <w:tcW w:w="1802" w:type="dxa"/>
                <w:gridSpan w:val="2"/>
                <w:hideMark/>
              </w:tcPr>
            </w:tcPrChange>
          </w:tcPr>
          <w:p w14:paraId="0B299AE2"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5627878C"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r>
      <w:commentRangeStart w:id="279"/>
      <w:tr w:rsidR="00BD01D4" w:rsidRPr="00821ECE" w14:paraId="6C69A902" w14:textId="77777777" w:rsidTr="00BD01D4">
        <w:trPr>
          <w:trHeight w:val="20"/>
        </w:trPr>
        <w:tc>
          <w:tcPr>
            <w:tcW w:w="2506" w:type="dxa"/>
            <w:hideMark/>
          </w:tcPr>
          <w:p w14:paraId="0AFF0C49" w14:textId="77777777" w:rsidR="00BD01D4" w:rsidRPr="00821ECE" w:rsidRDefault="00BD01D4" w:rsidP="00BD01D4">
            <w:pPr>
              <w:pStyle w:val="TT"/>
              <w:spacing w:line="240" w:lineRule="auto"/>
              <w:rPr>
                <w:noProof/>
                <w:color w:val="auto"/>
              </w:rPr>
            </w:pPr>
            <w:r w:rsidRPr="00821ECE">
              <w:rPr>
                <w:rFonts w:ascii="Symbol" w:hAnsi="Symbol"/>
                <w:noProof/>
                <w:color w:val="auto"/>
                <w:position w:val="-12"/>
                <w:sz w:val="24"/>
              </w:rPr>
              <w:object w:dxaOrig="260" w:dyaOrig="380" w14:anchorId="638AD70A">
                <v:shape id="_x0000_i1027" type="#_x0000_t75" style="width:12pt;height:19pt" o:ole="">
                  <v:imagedata r:id="rId17" o:title=""/>
                </v:shape>
                <o:OLEObject Type="Embed" ProgID="Equation.DSMT4" ShapeID="_x0000_i1027" DrawAspect="Content" ObjectID="_1507669062" r:id="rId21"/>
              </w:object>
            </w:r>
            <w:r w:rsidRPr="00821ECE">
              <w:rPr>
                <w:noProof/>
                <w:color w:val="auto"/>
              </w:rPr>
              <w:t>,</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1814" w:type="dxa"/>
            <w:gridSpan w:val="3"/>
            <w:hideMark/>
          </w:tcPr>
          <w:p w14:paraId="7587083C" w14:textId="77777777" w:rsidR="00BD01D4" w:rsidRPr="00821ECE" w:rsidRDefault="00BD01D4" w:rsidP="00BD01D4">
            <w:pPr>
              <w:pStyle w:val="TT"/>
              <w:spacing w:line="240" w:lineRule="auto"/>
              <w:jc w:val="center"/>
              <w:rPr>
                <w:noProof/>
                <w:color w:val="auto"/>
              </w:rPr>
            </w:pPr>
            <w:r w:rsidRPr="00821ECE">
              <w:rPr>
                <w:noProof/>
                <w:color w:val="auto"/>
              </w:rPr>
              <w:t>.0000, 3.755</w:t>
            </w:r>
          </w:p>
        </w:tc>
        <w:tc>
          <w:tcPr>
            <w:tcW w:w="2040" w:type="dxa"/>
            <w:gridSpan w:val="3"/>
            <w:hideMark/>
          </w:tcPr>
          <w:p w14:paraId="5853DD15" w14:textId="77777777" w:rsidR="00BD01D4" w:rsidRPr="00821ECE" w:rsidRDefault="00BD01D4" w:rsidP="00BD01D4">
            <w:pPr>
              <w:pStyle w:val="TT"/>
              <w:spacing w:line="240" w:lineRule="auto"/>
              <w:jc w:val="center"/>
              <w:rPr>
                <w:noProof/>
                <w:color w:val="auto"/>
              </w:rPr>
            </w:pPr>
            <w:r w:rsidRPr="00821ECE">
              <w:rPr>
                <w:noProof/>
                <w:color w:val="auto"/>
              </w:rPr>
              <w:t>.0000, 4.950</w:t>
            </w:r>
          </w:p>
        </w:tc>
        <w:tc>
          <w:tcPr>
            <w:tcW w:w="1920" w:type="dxa"/>
            <w:gridSpan w:val="2"/>
            <w:hideMark/>
          </w:tcPr>
          <w:p w14:paraId="24554F10" w14:textId="77777777" w:rsidR="00BD01D4" w:rsidRPr="00821ECE" w:rsidRDefault="00BD01D4" w:rsidP="00BD01D4">
            <w:pPr>
              <w:pStyle w:val="TT"/>
              <w:spacing w:line="240" w:lineRule="auto"/>
              <w:jc w:val="center"/>
              <w:rPr>
                <w:noProof/>
                <w:color w:val="auto"/>
              </w:rPr>
            </w:pPr>
            <w:r w:rsidRPr="00821ECE">
              <w:rPr>
                <w:noProof/>
                <w:color w:val="auto"/>
              </w:rPr>
              <w:t>.0000, 4.950</w:t>
            </w:r>
          </w:p>
        </w:tc>
        <w:tc>
          <w:tcPr>
            <w:tcW w:w="2040" w:type="dxa"/>
            <w:gridSpan w:val="2"/>
            <w:hideMark/>
          </w:tcPr>
          <w:p w14:paraId="77C6E9E2" w14:textId="77777777" w:rsidR="00BD01D4" w:rsidRPr="00821ECE" w:rsidRDefault="00BD01D4" w:rsidP="00BD01D4">
            <w:pPr>
              <w:pStyle w:val="TT"/>
              <w:spacing w:line="240" w:lineRule="auto"/>
              <w:jc w:val="center"/>
              <w:rPr>
                <w:noProof/>
                <w:color w:val="auto"/>
              </w:rPr>
            </w:pPr>
            <w:r w:rsidRPr="00821ECE">
              <w:rPr>
                <w:noProof/>
                <w:color w:val="auto"/>
              </w:rPr>
              <w:t>.0000, 4.836</w:t>
            </w:r>
          </w:p>
        </w:tc>
        <w:tc>
          <w:tcPr>
            <w:tcW w:w="1920" w:type="dxa"/>
            <w:gridSpan w:val="2"/>
            <w:hideMark/>
          </w:tcPr>
          <w:p w14:paraId="25077179" w14:textId="77777777" w:rsidR="00BD01D4" w:rsidRPr="00821ECE" w:rsidRDefault="00BD01D4" w:rsidP="00BD01D4">
            <w:pPr>
              <w:pStyle w:val="TT"/>
              <w:spacing w:line="240" w:lineRule="auto"/>
              <w:jc w:val="center"/>
              <w:rPr>
                <w:noProof/>
                <w:color w:val="auto"/>
              </w:rPr>
            </w:pPr>
            <w:r w:rsidRPr="00821ECE">
              <w:rPr>
                <w:noProof/>
                <w:color w:val="auto"/>
              </w:rPr>
              <w:t>.0012, 4.823</w:t>
            </w:r>
          </w:p>
        </w:tc>
        <w:tc>
          <w:tcPr>
            <w:tcW w:w="1802" w:type="dxa"/>
            <w:gridSpan w:val="2"/>
            <w:hideMark/>
          </w:tcPr>
          <w:p w14:paraId="2998F7DD" w14:textId="77777777" w:rsidR="00BD01D4" w:rsidRPr="00821ECE" w:rsidRDefault="00BD01D4" w:rsidP="00BD01D4">
            <w:pPr>
              <w:pStyle w:val="TT"/>
              <w:spacing w:line="240" w:lineRule="auto"/>
              <w:jc w:val="center"/>
              <w:rPr>
                <w:noProof/>
                <w:color w:val="auto"/>
              </w:rPr>
            </w:pPr>
            <w:r w:rsidRPr="00821ECE">
              <w:rPr>
                <w:noProof/>
                <w:color w:val="auto"/>
              </w:rPr>
              <w:t>.0014, 4.795</w:t>
            </w:r>
            <w:commentRangeEnd w:id="279"/>
            <w:r w:rsidR="00F60304">
              <w:rPr>
                <w:rStyle w:val="CommentReference"/>
                <w:rFonts w:asciiTheme="minorHAnsi" w:eastAsiaTheme="minorHAnsi" w:hAnsiTheme="minorHAnsi" w:cstheme="minorBidi"/>
                <w:color w:val="auto"/>
              </w:rPr>
              <w:commentReference w:id="279"/>
            </w:r>
          </w:p>
        </w:tc>
      </w:tr>
      <w:tr w:rsidR="00BD01D4" w:rsidRPr="00821ECE" w14:paraId="76629BF9" w14:textId="77777777" w:rsidTr="00C37C40">
        <w:trPr>
          <w:trHeight w:val="20"/>
        </w:trPr>
        <w:tc>
          <w:tcPr>
            <w:tcW w:w="2506" w:type="dxa"/>
            <w:hideMark/>
          </w:tcPr>
          <w:p w14:paraId="2C8595C2" w14:textId="77777777" w:rsidR="00BD01D4" w:rsidRPr="00821ECE" w:rsidRDefault="00BD01D4" w:rsidP="00BD01D4">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232" w:type="dxa"/>
          </w:tcPr>
          <w:p w14:paraId="1BCEF9D6" w14:textId="77777777" w:rsidR="00BD01D4" w:rsidRPr="00821ECE" w:rsidRDefault="00BD01D4" w:rsidP="00BD01D4">
            <w:pPr>
              <w:pStyle w:val="TT"/>
              <w:spacing w:line="240" w:lineRule="auto"/>
              <w:jc w:val="center"/>
              <w:rPr>
                <w:noProof/>
                <w:color w:val="auto"/>
              </w:rPr>
            </w:pPr>
          </w:p>
        </w:tc>
        <w:tc>
          <w:tcPr>
            <w:tcW w:w="1582" w:type="dxa"/>
            <w:gridSpan w:val="2"/>
          </w:tcPr>
          <w:p w14:paraId="6E534FB8" w14:textId="77777777" w:rsidR="00BD01D4" w:rsidRPr="00821ECE" w:rsidRDefault="00BD01D4" w:rsidP="00BD01D4">
            <w:pPr>
              <w:pStyle w:val="TT"/>
              <w:spacing w:line="240" w:lineRule="auto"/>
              <w:jc w:val="center"/>
              <w:rPr>
                <w:noProof/>
                <w:color w:val="auto"/>
              </w:rPr>
            </w:pPr>
          </w:p>
        </w:tc>
        <w:tc>
          <w:tcPr>
            <w:tcW w:w="466" w:type="dxa"/>
          </w:tcPr>
          <w:p w14:paraId="0D2642E7" w14:textId="77777777" w:rsidR="00BD01D4" w:rsidRPr="00821ECE" w:rsidRDefault="00BD01D4" w:rsidP="00BD01D4">
            <w:pPr>
              <w:pStyle w:val="TT"/>
              <w:spacing w:line="240" w:lineRule="auto"/>
              <w:jc w:val="center"/>
              <w:rPr>
                <w:noProof/>
                <w:color w:val="auto"/>
              </w:rPr>
            </w:pPr>
          </w:p>
        </w:tc>
        <w:tc>
          <w:tcPr>
            <w:tcW w:w="1574" w:type="dxa"/>
            <w:gridSpan w:val="2"/>
          </w:tcPr>
          <w:p w14:paraId="0FE1518B" w14:textId="77777777" w:rsidR="00BD01D4" w:rsidRPr="00821ECE" w:rsidRDefault="00BD01D4" w:rsidP="00BD01D4">
            <w:pPr>
              <w:pStyle w:val="TT"/>
              <w:spacing w:line="240" w:lineRule="auto"/>
              <w:jc w:val="center"/>
              <w:rPr>
                <w:noProof/>
                <w:color w:val="auto"/>
              </w:rPr>
            </w:pPr>
            <w:commentRangeStart w:id="280"/>
          </w:p>
        </w:tc>
        <w:tc>
          <w:tcPr>
            <w:tcW w:w="960" w:type="dxa"/>
            <w:hideMark/>
          </w:tcPr>
          <w:p w14:paraId="5201E8C2" w14:textId="77777777" w:rsidR="00BD01D4" w:rsidRPr="00821ECE" w:rsidRDefault="00BD01D4" w:rsidP="00BD01D4">
            <w:pPr>
              <w:pStyle w:val="TT"/>
              <w:spacing w:line="240" w:lineRule="auto"/>
              <w:jc w:val="center"/>
              <w:rPr>
                <w:noProof/>
                <w:color w:val="auto"/>
              </w:rPr>
            </w:pPr>
            <w:r w:rsidRPr="00821ECE">
              <w:rPr>
                <w:noProof/>
                <w:color w:val="auto"/>
              </w:rPr>
              <w:t>.00</w:t>
            </w:r>
          </w:p>
        </w:tc>
        <w:tc>
          <w:tcPr>
            <w:tcW w:w="960" w:type="dxa"/>
          </w:tcPr>
          <w:p w14:paraId="2E4B3B36" w14:textId="77777777" w:rsidR="00BD01D4" w:rsidRPr="00821ECE" w:rsidRDefault="00BD01D4" w:rsidP="00BD01D4">
            <w:pPr>
              <w:pStyle w:val="TT"/>
              <w:spacing w:line="240" w:lineRule="auto"/>
              <w:jc w:val="center"/>
              <w:rPr>
                <w:noProof/>
                <w:color w:val="auto"/>
              </w:rPr>
            </w:pPr>
          </w:p>
        </w:tc>
        <w:tc>
          <w:tcPr>
            <w:tcW w:w="1200" w:type="dxa"/>
            <w:hideMark/>
          </w:tcPr>
          <w:p w14:paraId="172B4D34" w14:textId="77777777" w:rsidR="00BD01D4" w:rsidRPr="00821ECE" w:rsidRDefault="00BD01D4" w:rsidP="00BD01D4">
            <w:pPr>
              <w:pStyle w:val="TT"/>
              <w:spacing w:line="240" w:lineRule="auto"/>
              <w:jc w:val="center"/>
              <w:rPr>
                <w:noProof/>
                <w:color w:val="auto"/>
              </w:rPr>
            </w:pPr>
            <w:r w:rsidRPr="00821ECE">
              <w:rPr>
                <w:noProof/>
                <w:color w:val="auto"/>
              </w:rPr>
              <w:t>.02</w:t>
            </w:r>
          </w:p>
        </w:tc>
        <w:tc>
          <w:tcPr>
            <w:tcW w:w="840" w:type="dxa"/>
          </w:tcPr>
          <w:p w14:paraId="733D7B69" w14:textId="77777777" w:rsidR="00BD01D4" w:rsidRPr="00821ECE" w:rsidRDefault="00BD01D4" w:rsidP="00BD01D4">
            <w:pPr>
              <w:pStyle w:val="TT"/>
              <w:spacing w:line="240" w:lineRule="auto"/>
              <w:jc w:val="center"/>
              <w:rPr>
                <w:noProof/>
                <w:color w:val="auto"/>
              </w:rPr>
            </w:pPr>
          </w:p>
        </w:tc>
        <w:tc>
          <w:tcPr>
            <w:tcW w:w="1080" w:type="dxa"/>
            <w:hideMark/>
          </w:tcPr>
          <w:p w14:paraId="18B45BD7" w14:textId="77777777" w:rsidR="00BD01D4" w:rsidRPr="00821ECE" w:rsidRDefault="00BD01D4" w:rsidP="00BD01D4">
            <w:pPr>
              <w:pStyle w:val="TT"/>
              <w:spacing w:line="240" w:lineRule="auto"/>
              <w:jc w:val="center"/>
              <w:rPr>
                <w:noProof/>
                <w:color w:val="auto"/>
              </w:rPr>
            </w:pPr>
            <w:r w:rsidRPr="00821ECE">
              <w:rPr>
                <w:noProof/>
                <w:color w:val="auto"/>
              </w:rPr>
              <w:t>.02</w:t>
            </w:r>
          </w:p>
        </w:tc>
        <w:tc>
          <w:tcPr>
            <w:tcW w:w="840" w:type="dxa"/>
          </w:tcPr>
          <w:p w14:paraId="5A3401C6" w14:textId="77777777" w:rsidR="00BD01D4" w:rsidRPr="00821ECE" w:rsidRDefault="00BD01D4" w:rsidP="00BD01D4">
            <w:pPr>
              <w:pStyle w:val="TT"/>
              <w:spacing w:line="240" w:lineRule="auto"/>
              <w:jc w:val="center"/>
              <w:rPr>
                <w:noProof/>
                <w:color w:val="auto"/>
              </w:rPr>
            </w:pPr>
          </w:p>
        </w:tc>
        <w:tc>
          <w:tcPr>
            <w:tcW w:w="840" w:type="dxa"/>
            <w:hideMark/>
          </w:tcPr>
          <w:p w14:paraId="1834EB63" w14:textId="77777777" w:rsidR="00BD01D4" w:rsidRPr="00821ECE" w:rsidRDefault="00BD01D4" w:rsidP="00BD01D4">
            <w:pPr>
              <w:pStyle w:val="TT"/>
              <w:spacing w:line="240" w:lineRule="auto"/>
              <w:jc w:val="center"/>
              <w:rPr>
                <w:noProof/>
                <w:color w:val="auto"/>
              </w:rPr>
            </w:pPr>
            <w:r w:rsidRPr="00821ECE">
              <w:rPr>
                <w:noProof/>
                <w:color w:val="auto"/>
              </w:rPr>
              <w:t>.03</w:t>
            </w:r>
            <w:commentRangeEnd w:id="280"/>
            <w:r w:rsidR="002C74F9">
              <w:rPr>
                <w:rStyle w:val="CommentReference"/>
                <w:rFonts w:asciiTheme="minorHAnsi" w:eastAsiaTheme="minorHAnsi" w:hAnsiTheme="minorHAnsi" w:cstheme="minorBidi"/>
                <w:color w:val="auto"/>
              </w:rPr>
              <w:commentReference w:id="280"/>
            </w:r>
          </w:p>
        </w:tc>
        <w:tc>
          <w:tcPr>
            <w:tcW w:w="962" w:type="dxa"/>
          </w:tcPr>
          <w:p w14:paraId="4137025E" w14:textId="77777777" w:rsidR="00BD01D4" w:rsidRPr="00821ECE" w:rsidRDefault="00BD01D4" w:rsidP="00BD01D4">
            <w:pPr>
              <w:pStyle w:val="TT"/>
              <w:spacing w:line="240" w:lineRule="auto"/>
              <w:jc w:val="center"/>
              <w:rPr>
                <w:noProof/>
                <w:color w:val="auto"/>
              </w:rPr>
            </w:pPr>
          </w:p>
        </w:tc>
      </w:tr>
    </w:tbl>
    <w:p w14:paraId="400698C4" w14:textId="03635D9D" w:rsidR="00BD01D4" w:rsidRPr="00821ECE" w:rsidRDefault="00BD01D4" w:rsidP="00BD01D4">
      <w:pPr>
        <w:pStyle w:val="CPSO"/>
        <w:spacing w:line="240" w:lineRule="auto"/>
        <w:rPr>
          <w:b/>
          <w:noProof/>
          <w:color w:val="800000"/>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Observer vs. objective (1 = </w:t>
      </w:r>
      <w:r w:rsidRPr="00821ECE">
        <w:rPr>
          <w:i/>
          <w:noProof/>
          <w:color w:val="auto"/>
        </w:rPr>
        <w:t>observer report</w:t>
      </w:r>
      <w:r w:rsidRPr="00821ECE">
        <w:rPr>
          <w:noProof/>
          <w:color w:val="auto"/>
        </w:rPr>
        <w:t xml:space="preserve">, 0 = </w:t>
      </w:r>
      <w:r w:rsidRPr="00821ECE">
        <w:rPr>
          <w:i/>
          <w:noProof/>
          <w:color w:val="auto"/>
        </w:rPr>
        <w:t>objective measure</w:t>
      </w:r>
      <w:r w:rsidRPr="00821ECE">
        <w:rPr>
          <w:noProof/>
          <w:color w:val="auto"/>
        </w:rPr>
        <w:t xml:space="preserve">); NPI vs. other measure (1 = </w:t>
      </w:r>
      <w:r w:rsidRPr="00821ECE">
        <w:rPr>
          <w:i/>
          <w:noProof/>
          <w:color w:val="auto"/>
        </w:rPr>
        <w:t>NPI</w:t>
      </w:r>
      <w:r w:rsidRPr="00821ECE">
        <w:rPr>
          <w:noProof/>
          <w:color w:val="auto"/>
        </w:rPr>
        <w:t xml:space="preserve">, 0 = </w:t>
      </w:r>
      <w:r w:rsidRPr="00821ECE">
        <w:rPr>
          <w:i/>
          <w:noProof/>
          <w:color w:val="auto"/>
        </w:rPr>
        <w:t>other measures</w:t>
      </w:r>
      <w:r w:rsidRPr="00821ECE">
        <w:rPr>
          <w:noProof/>
          <w:color w:val="auto"/>
        </w:rPr>
        <w:t xml:space="preserve">); NPI = Narcissistic Personality Inventory; Student vs. non-student sample (1 = </w:t>
      </w:r>
      <w:r w:rsidRPr="00821ECE">
        <w:rPr>
          <w:i/>
          <w:noProof/>
          <w:color w:val="auto"/>
        </w:rPr>
        <w:t>student</w:t>
      </w:r>
      <w:r w:rsidRPr="00821ECE">
        <w:rPr>
          <w:noProof/>
          <w:color w:val="auto"/>
        </w:rPr>
        <w:t xml:space="preserve">, 0 = </w:t>
      </w:r>
      <w:r w:rsidRPr="00821ECE">
        <w:rPr>
          <w:i/>
          <w:noProof/>
          <w:color w:val="auto"/>
        </w:rPr>
        <w:t>non-student</w:t>
      </w:r>
      <w:r w:rsidRPr="00821ECE">
        <w:rPr>
          <w:noProof/>
          <w:color w:val="auto"/>
        </w:rPr>
        <w:t xml:space="preserve">);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60687D3D">
          <v:shape id="_x0000_i1028" type="#_x0000_t75" style="width:9pt;height:14pt" o:ole="">
            <v:imagedata r:id="rId17" o:title=""/>
          </v:shape>
          <o:OLEObject Type="Embed" ProgID="Equation.DSMT4" ShapeID="_x0000_i1028" DrawAspect="Content" ObjectID="_1507669063" r:id="rId22"/>
        </w:object>
      </w:r>
      <w:r w:rsidRPr="00821ECE">
        <w:rPr>
          <w:i/>
          <w:iCs/>
          <w:noProof/>
          <w:color w:val="auto"/>
        </w:rPr>
        <w:t xml:space="preserve"> =</w:t>
      </w:r>
      <w:r w:rsidRPr="00821ECE">
        <w:rPr>
          <w:noProof/>
          <w:color w:val="auto"/>
        </w:rPr>
        <w:t xml:space="preserve"> intercept variance across groups</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281" w:author="Grijalva, Emily" w:date="2015-10-21T21:04:00Z">
        <w:r w:rsidRPr="00821ECE" w:rsidDel="006F067C">
          <w:rPr>
            <w:noProof/>
            <w:color w:val="auto"/>
          </w:rPr>
          <w:delText xml:space="preserve">Footnote </w:delText>
        </w:r>
      </w:del>
      <w:ins w:id="282" w:author="Grijalva, Emily" w:date="2015-10-21T21:04:00Z">
        <w:r w:rsidR="006F067C">
          <w:t>N</w:t>
        </w:r>
        <w:r w:rsidR="006F067C" w:rsidRPr="00821ECE">
          <w:rPr>
            <w:noProof/>
            <w:color w:val="auto"/>
          </w:rPr>
          <w:t xml:space="preserve">ote </w:t>
        </w:r>
      </w:ins>
      <w:ins w:id="283" w:author="Emily Grijalva" w:date="2015-10-19T17:55:00Z">
        <w:r w:rsidR="00357A7E">
          <w:t>2</w:t>
        </w:r>
      </w:ins>
      <w:del w:id="284" w:author="Emily Grijalva" w:date="2015-10-19T17:55: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bookmarkStart w:id="285" w:name="aq3"/>
      <w:r w:rsidR="00B20999">
        <w:rPr>
          <w:rStyle w:val="AQ"/>
          <w:b w:val="0"/>
          <w:noProof/>
        </w:rPr>
        <w:fldChar w:fldCharType="begin"/>
      </w:r>
      <w:r w:rsidR="00B20999">
        <w:rPr>
          <w:rStyle w:val="AQ"/>
          <w:b w:val="0"/>
          <w:noProof/>
        </w:rPr>
        <w:instrText xml:space="preserve"> HYPERLINK "#raq3" </w:instrText>
      </w:r>
      <w:r w:rsidR="00B20999">
        <w:rPr>
          <w:rStyle w:val="AQ"/>
          <w:b w:val="0"/>
          <w:noProof/>
        </w:rPr>
        <w:fldChar w:fldCharType="separate"/>
      </w:r>
      <w:r w:rsidRPr="00B20999">
        <w:rPr>
          <w:rStyle w:val="Hyperlink"/>
          <w:b/>
          <w:noProof/>
          <w:color w:val="FF0000"/>
          <w:shd w:val="clear" w:color="auto" w:fill="FFF21F"/>
        </w:rPr>
        <w:t>[AQ3]</w:t>
      </w:r>
      <w:bookmarkEnd w:id="285"/>
      <w:r w:rsidR="00B20999">
        <w:rPr>
          <w:rStyle w:val="AQ"/>
          <w:b w:val="0"/>
          <w:noProof/>
        </w:rPr>
        <w:fldChar w:fldCharType="end"/>
      </w:r>
    </w:p>
    <w:p w14:paraId="581F740A" w14:textId="77777777" w:rsidR="00BD01D4" w:rsidRPr="00821ECE" w:rsidRDefault="00BD01D4" w:rsidP="00BD01D4">
      <w:pPr>
        <w:pStyle w:val="CPSO"/>
        <w:spacing w:line="240" w:lineRule="auto"/>
        <w:rPr>
          <w:noProof/>
          <w:color w:val="auto"/>
        </w:rPr>
      </w:pPr>
      <w:bookmarkStart w:id="286" w:name="tblfn3"/>
      <w:r w:rsidRPr="00821ECE">
        <w:rPr>
          <w:noProof/>
          <w:color w:val="auto"/>
          <w:vertAlign w:val="superscript"/>
        </w:rPr>
        <w:t>a</w:t>
      </w:r>
      <w:r w:rsidRPr="00821ECE">
        <w:rPr>
          <w:noProof/>
          <w:color w:val="auto"/>
        </w:rPr>
        <w:t>Some samples had effects sizes for both the 0 and 1 dummy coded categories.</w:t>
      </w:r>
    </w:p>
    <w:p w14:paraId="49B37F7F" w14:textId="77777777" w:rsidR="00BD01D4" w:rsidRPr="00821ECE" w:rsidRDefault="00BD01D4" w:rsidP="00BD01D4">
      <w:pPr>
        <w:pStyle w:val="CPSO"/>
        <w:spacing w:line="240" w:lineRule="auto"/>
        <w:rPr>
          <w:noProof/>
          <w:color w:val="auto"/>
        </w:rPr>
      </w:pPr>
      <w:r w:rsidRPr="00821ECE">
        <w:rPr>
          <w:noProof/>
          <w:color w:val="auto"/>
        </w:rPr>
        <w:t>*</w:t>
      </w:r>
      <w:bookmarkEnd w:id="286"/>
      <w:r w:rsidRPr="00821ECE">
        <w:rPr>
          <w:i/>
          <w:iCs/>
          <w:noProof/>
          <w:color w:val="auto"/>
        </w:rPr>
        <w:t>p</w:t>
      </w:r>
      <w:r w:rsidRPr="00821ECE">
        <w:rPr>
          <w:noProof/>
          <w:color w:val="auto"/>
        </w:rPr>
        <w:t xml:space="preserve"> &lt; .05.</w:t>
      </w:r>
    </w:p>
    <w:p w14:paraId="062EF924" w14:textId="77777777" w:rsidR="00BD01D4" w:rsidRDefault="00BD01D4" w:rsidP="00821ECE">
      <w:pPr>
        <w:pStyle w:val="TEXT"/>
        <w:spacing w:line="240" w:lineRule="auto"/>
        <w:rPr>
          <w:noProof/>
          <w:color w:val="auto"/>
        </w:rPr>
      </w:pPr>
    </w:p>
    <w:p w14:paraId="531890ED" w14:textId="77777777" w:rsidR="00BD01D4" w:rsidRDefault="00BD01D4" w:rsidP="00821ECE">
      <w:pPr>
        <w:pStyle w:val="TEXT"/>
        <w:spacing w:line="240" w:lineRule="auto"/>
        <w:rPr>
          <w:noProof/>
          <w:color w:val="auto"/>
        </w:rPr>
        <w:sectPr w:rsidR="00BD01D4" w:rsidSect="00BD01D4">
          <w:headerReference w:type="first" r:id="rId23"/>
          <w:pgSz w:w="15842" w:h="12242" w:orient="landscape" w:code="177"/>
          <w:pgMar w:top="1260" w:right="840" w:bottom="960" w:left="960" w:header="780" w:footer="1008" w:gutter="0"/>
          <w:pgNumType w:start="10"/>
          <w:cols w:space="360"/>
          <w:titlePg/>
          <w:docGrid w:linePitch="360"/>
        </w:sectPr>
      </w:pPr>
    </w:p>
    <w:p w14:paraId="707CAC6F" w14:textId="77777777" w:rsidR="00361177" w:rsidRPr="00821ECE" w:rsidRDefault="00361177" w:rsidP="00361177">
      <w:pPr>
        <w:pStyle w:val="CPB"/>
        <w:spacing w:line="240" w:lineRule="auto"/>
        <w:rPr>
          <w:noProof/>
          <w:color w:val="auto"/>
        </w:rPr>
      </w:pPr>
      <w:bookmarkStart w:id="287" w:name="tbl5"/>
      <w:r w:rsidRPr="00361177">
        <w:rPr>
          <w:rStyle w:val="CPBCharacter"/>
          <w:noProof/>
        </w:rPr>
        <w:lastRenderedPageBreak/>
        <w:t>Table 5</w:t>
      </w:r>
      <w:bookmarkEnd w:id="287"/>
      <w:r w:rsidRPr="00361177">
        <w:rPr>
          <w:rStyle w:val="CPBCharacter"/>
          <w:noProof/>
        </w:rPr>
        <w:t>.</w:t>
      </w:r>
      <w:r>
        <w:rPr>
          <w:noProof/>
          <w:color w:val="auto"/>
        </w:rPr>
        <w:t xml:space="preserve"> </w:t>
      </w:r>
      <w:r w:rsidRPr="00821ECE">
        <w:rPr>
          <w:noProof/>
          <w:color w:val="auto"/>
        </w:rPr>
        <w:t>Summary of Multilevel WLS Results Predicting Narcissism’s Relationship With Self-Enhancement in Agentic Criteria.</w:t>
      </w:r>
    </w:p>
    <w:tbl>
      <w:tblPr>
        <w:tblStyle w:val="CFTABLE"/>
        <w:tblW w:w="5000" w:type="pct"/>
        <w:tblLook w:val="04A0" w:firstRow="1" w:lastRow="0" w:firstColumn="1" w:lastColumn="0" w:noHBand="0" w:noVBand="1"/>
      </w:tblPr>
      <w:tblGrid>
        <w:gridCol w:w="2088"/>
        <w:gridCol w:w="953"/>
        <w:gridCol w:w="697"/>
        <w:gridCol w:w="953"/>
        <w:gridCol w:w="998"/>
        <w:gridCol w:w="1061"/>
        <w:gridCol w:w="589"/>
        <w:gridCol w:w="930"/>
        <w:gridCol w:w="703"/>
        <w:gridCol w:w="929"/>
        <w:gridCol w:w="703"/>
        <w:gridCol w:w="929"/>
        <w:gridCol w:w="815"/>
        <w:gridCol w:w="828"/>
        <w:gridCol w:w="866"/>
        <w:tblGridChange w:id="288">
          <w:tblGrid>
            <w:gridCol w:w="2088"/>
            <w:gridCol w:w="58"/>
            <w:gridCol w:w="895"/>
            <w:gridCol w:w="697"/>
            <w:gridCol w:w="88"/>
            <w:gridCol w:w="865"/>
            <w:gridCol w:w="998"/>
            <w:gridCol w:w="131"/>
            <w:gridCol w:w="930"/>
            <w:gridCol w:w="589"/>
            <w:gridCol w:w="163"/>
            <w:gridCol w:w="767"/>
            <w:gridCol w:w="703"/>
            <w:gridCol w:w="195"/>
            <w:gridCol w:w="734"/>
            <w:gridCol w:w="703"/>
            <w:gridCol w:w="227"/>
            <w:gridCol w:w="702"/>
            <w:gridCol w:w="815"/>
            <w:gridCol w:w="264"/>
            <w:gridCol w:w="564"/>
            <w:gridCol w:w="866"/>
          </w:tblGrid>
        </w:tblGridChange>
      </w:tblGrid>
      <w:tr w:rsidR="00361177" w:rsidRPr="00821ECE" w14:paraId="439DE35B"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2146" w:type="dxa"/>
            <w:vMerge w:val="restart"/>
            <w:vAlign w:val="bottom"/>
            <w:hideMark/>
          </w:tcPr>
          <w:p w14:paraId="79F02471" w14:textId="77777777" w:rsidR="00361177" w:rsidRPr="00821ECE" w:rsidRDefault="00361177" w:rsidP="00C37C40">
            <w:pPr>
              <w:pStyle w:val="TCH"/>
              <w:spacing w:before="0" w:after="0" w:line="240" w:lineRule="auto"/>
              <w:rPr>
                <w:noProof/>
                <w:color w:val="auto"/>
              </w:rPr>
            </w:pPr>
            <w:r w:rsidRPr="00821ECE">
              <w:rPr>
                <w:noProof/>
                <w:color w:val="auto"/>
              </w:rPr>
              <w:t>Predictor</w:t>
            </w:r>
          </w:p>
        </w:tc>
        <w:tc>
          <w:tcPr>
            <w:tcW w:w="1680" w:type="dxa"/>
            <w:gridSpan w:val="2"/>
            <w:hideMark/>
          </w:tcPr>
          <w:p w14:paraId="0CB308A7" w14:textId="77777777" w:rsidR="00361177" w:rsidRPr="00821ECE" w:rsidRDefault="00361177" w:rsidP="00DD6F28">
            <w:pPr>
              <w:pStyle w:val="TCH"/>
              <w:spacing w:before="0" w:after="0" w:line="240" w:lineRule="auto"/>
              <w:jc w:val="center"/>
              <w:rPr>
                <w:noProof/>
                <w:color w:val="auto"/>
              </w:rPr>
            </w:pPr>
            <w:r w:rsidRPr="00821ECE">
              <w:rPr>
                <w:noProof/>
                <w:color w:val="auto"/>
              </w:rPr>
              <w:t>Uncorrected overall self-enhancement</w:t>
            </w:r>
          </w:p>
        </w:tc>
        <w:tc>
          <w:tcPr>
            <w:tcW w:w="1994" w:type="dxa"/>
            <w:gridSpan w:val="2"/>
            <w:hideMark/>
          </w:tcPr>
          <w:p w14:paraId="4B5F9D0C" w14:textId="77777777" w:rsidR="00361177" w:rsidRPr="00821ECE" w:rsidRDefault="00361177" w:rsidP="00DD6F28">
            <w:pPr>
              <w:pStyle w:val="TCH"/>
              <w:spacing w:before="0" w:after="0" w:line="240" w:lineRule="auto"/>
              <w:jc w:val="center"/>
              <w:rPr>
                <w:noProof/>
                <w:color w:val="auto"/>
              </w:rPr>
            </w:pPr>
            <w:r w:rsidRPr="00821ECE">
              <w:rPr>
                <w:noProof/>
                <w:color w:val="auto"/>
              </w:rPr>
              <w:t>Corrected overall self-enhancement</w:t>
            </w:r>
          </w:p>
        </w:tc>
        <w:tc>
          <w:tcPr>
            <w:tcW w:w="1682" w:type="dxa"/>
            <w:gridSpan w:val="2"/>
            <w:hideMark/>
          </w:tcPr>
          <w:p w14:paraId="2E18BFE9" w14:textId="77777777" w:rsidR="00361177" w:rsidRPr="00821ECE" w:rsidRDefault="00361177" w:rsidP="00DD6F28">
            <w:pPr>
              <w:pStyle w:val="TCH"/>
              <w:spacing w:before="0" w:after="0" w:line="240" w:lineRule="auto"/>
              <w:jc w:val="center"/>
              <w:rPr>
                <w:noProof/>
                <w:color w:val="auto"/>
              </w:rPr>
            </w:pPr>
            <w:r w:rsidRPr="00821ECE">
              <w:rPr>
                <w:noProof/>
                <w:color w:val="auto"/>
              </w:rPr>
              <w:t>Residual vs. difference score</w:t>
            </w:r>
          </w:p>
        </w:tc>
        <w:tc>
          <w:tcPr>
            <w:tcW w:w="1665" w:type="dxa"/>
            <w:gridSpan w:val="2"/>
            <w:hideMark/>
          </w:tcPr>
          <w:p w14:paraId="06870C5D" w14:textId="77777777" w:rsidR="00361177" w:rsidRPr="00821ECE" w:rsidRDefault="00361177" w:rsidP="00DD6F28">
            <w:pPr>
              <w:pStyle w:val="TCH"/>
              <w:spacing w:before="0" w:after="0" w:line="240" w:lineRule="auto"/>
              <w:jc w:val="center"/>
              <w:rPr>
                <w:noProof/>
                <w:color w:val="auto"/>
              </w:rPr>
            </w:pPr>
            <w:r w:rsidRPr="00821ECE">
              <w:rPr>
                <w:noProof/>
                <w:color w:val="auto"/>
              </w:rPr>
              <w:t>Publication type</w:t>
            </w:r>
          </w:p>
        </w:tc>
        <w:tc>
          <w:tcPr>
            <w:tcW w:w="1664" w:type="dxa"/>
            <w:gridSpan w:val="2"/>
            <w:hideMark/>
          </w:tcPr>
          <w:p w14:paraId="05F2008A" w14:textId="77777777" w:rsidR="00361177" w:rsidRPr="00821ECE" w:rsidRDefault="00361177" w:rsidP="00DD6F28">
            <w:pPr>
              <w:pStyle w:val="TCH"/>
              <w:spacing w:before="0" w:after="0" w:line="240" w:lineRule="auto"/>
              <w:jc w:val="center"/>
              <w:rPr>
                <w:noProof/>
                <w:color w:val="auto"/>
              </w:rPr>
            </w:pPr>
            <w:r w:rsidRPr="00821ECE">
              <w:rPr>
                <w:noProof/>
                <w:color w:val="auto"/>
              </w:rPr>
              <w:t>Observer vs. objective</w:t>
            </w:r>
          </w:p>
        </w:tc>
        <w:tc>
          <w:tcPr>
            <w:tcW w:w="1781" w:type="dxa"/>
            <w:gridSpan w:val="2"/>
            <w:hideMark/>
          </w:tcPr>
          <w:p w14:paraId="300B5CD0" w14:textId="77777777" w:rsidR="00361177" w:rsidRPr="00821ECE" w:rsidRDefault="00361177" w:rsidP="00DD6F28">
            <w:pPr>
              <w:pStyle w:val="TCH"/>
              <w:spacing w:before="0" w:after="0" w:line="240" w:lineRule="auto"/>
              <w:jc w:val="center"/>
              <w:rPr>
                <w:noProof/>
                <w:color w:val="auto"/>
              </w:rPr>
            </w:pPr>
            <w:r w:rsidRPr="00821ECE">
              <w:rPr>
                <w:noProof/>
                <w:color w:val="auto"/>
              </w:rPr>
              <w:t>NPI vs. other narcissism measure</w:t>
            </w:r>
          </w:p>
        </w:tc>
        <w:tc>
          <w:tcPr>
            <w:tcW w:w="1430" w:type="dxa"/>
            <w:gridSpan w:val="2"/>
            <w:hideMark/>
          </w:tcPr>
          <w:p w14:paraId="3EF4779F" w14:textId="77777777" w:rsidR="00361177" w:rsidRPr="00821ECE" w:rsidRDefault="00361177" w:rsidP="00DD6F28">
            <w:pPr>
              <w:pStyle w:val="TCH"/>
              <w:spacing w:before="0" w:after="0" w:line="240" w:lineRule="auto"/>
              <w:jc w:val="center"/>
              <w:rPr>
                <w:noProof/>
                <w:color w:val="auto"/>
              </w:rPr>
            </w:pPr>
            <w:r w:rsidRPr="00821ECE">
              <w:rPr>
                <w:noProof/>
                <w:color w:val="auto"/>
              </w:rPr>
              <w:t>Student vs. non-student sample</w:t>
            </w:r>
          </w:p>
        </w:tc>
      </w:tr>
      <w:tr w:rsidR="00361177" w:rsidRPr="00821ECE" w14:paraId="625E2E55" w14:textId="77777777" w:rsidTr="00C37C40">
        <w:trPr>
          <w:trHeight w:val="20"/>
        </w:trPr>
        <w:tc>
          <w:tcPr>
            <w:tcW w:w="2146" w:type="dxa"/>
            <w:vMerge/>
            <w:hideMark/>
          </w:tcPr>
          <w:p w14:paraId="1B27F6AC" w14:textId="77777777" w:rsidR="00361177" w:rsidRPr="00821ECE" w:rsidRDefault="00361177" w:rsidP="00361177">
            <w:pPr>
              <w:rPr>
                <w:noProof/>
                <w:sz w:val="24"/>
                <w:szCs w:val="24"/>
              </w:rPr>
            </w:pPr>
          </w:p>
        </w:tc>
        <w:tc>
          <w:tcPr>
            <w:tcW w:w="1680" w:type="dxa"/>
            <w:gridSpan w:val="2"/>
            <w:tcBorders>
              <w:top w:val="single" w:sz="4" w:space="0" w:color="auto"/>
              <w:bottom w:val="single" w:sz="4" w:space="0" w:color="auto"/>
            </w:tcBorders>
            <w:hideMark/>
          </w:tcPr>
          <w:p w14:paraId="672EEB70" w14:textId="77777777" w:rsidR="00361177" w:rsidRPr="00821ECE" w:rsidRDefault="00361177" w:rsidP="00DD6F28">
            <w:pPr>
              <w:pStyle w:val="TCH"/>
              <w:spacing w:before="0" w:after="0" w:line="240" w:lineRule="auto"/>
              <w:jc w:val="center"/>
              <w:rPr>
                <w:noProof/>
                <w:color w:val="auto"/>
              </w:rPr>
            </w:pPr>
            <w:r w:rsidRPr="00821ECE">
              <w:rPr>
                <w:noProof/>
                <w:color w:val="auto"/>
              </w:rPr>
              <w:t>Model 1</w:t>
            </w:r>
          </w:p>
        </w:tc>
        <w:tc>
          <w:tcPr>
            <w:tcW w:w="1994" w:type="dxa"/>
            <w:gridSpan w:val="2"/>
            <w:tcBorders>
              <w:top w:val="single" w:sz="4" w:space="0" w:color="auto"/>
              <w:bottom w:val="single" w:sz="4" w:space="0" w:color="auto"/>
            </w:tcBorders>
            <w:hideMark/>
          </w:tcPr>
          <w:p w14:paraId="0E0B286B" w14:textId="77777777" w:rsidR="00361177" w:rsidRPr="00821ECE" w:rsidRDefault="00361177" w:rsidP="00DD6F28">
            <w:pPr>
              <w:pStyle w:val="TCH"/>
              <w:spacing w:before="0" w:after="0" w:line="240" w:lineRule="auto"/>
              <w:jc w:val="center"/>
              <w:rPr>
                <w:noProof/>
                <w:color w:val="auto"/>
              </w:rPr>
            </w:pPr>
            <w:r w:rsidRPr="00821ECE">
              <w:rPr>
                <w:noProof/>
                <w:color w:val="auto"/>
              </w:rPr>
              <w:t>Model 2</w:t>
            </w:r>
          </w:p>
        </w:tc>
        <w:tc>
          <w:tcPr>
            <w:tcW w:w="1682" w:type="dxa"/>
            <w:gridSpan w:val="2"/>
            <w:tcBorders>
              <w:top w:val="single" w:sz="4" w:space="0" w:color="auto"/>
              <w:bottom w:val="single" w:sz="4" w:space="0" w:color="auto"/>
            </w:tcBorders>
            <w:hideMark/>
          </w:tcPr>
          <w:p w14:paraId="5D1A4698" w14:textId="77777777" w:rsidR="00361177" w:rsidRPr="00821ECE" w:rsidRDefault="00361177" w:rsidP="00DD6F28">
            <w:pPr>
              <w:pStyle w:val="TCH"/>
              <w:spacing w:before="0" w:after="0" w:line="240" w:lineRule="auto"/>
              <w:jc w:val="center"/>
              <w:rPr>
                <w:noProof/>
                <w:color w:val="auto"/>
              </w:rPr>
            </w:pPr>
            <w:r w:rsidRPr="00821ECE">
              <w:rPr>
                <w:noProof/>
                <w:color w:val="auto"/>
              </w:rPr>
              <w:t>Model 3</w:t>
            </w:r>
          </w:p>
        </w:tc>
        <w:tc>
          <w:tcPr>
            <w:tcW w:w="1665" w:type="dxa"/>
            <w:gridSpan w:val="2"/>
            <w:tcBorders>
              <w:top w:val="single" w:sz="4" w:space="0" w:color="auto"/>
              <w:bottom w:val="single" w:sz="4" w:space="0" w:color="auto"/>
            </w:tcBorders>
            <w:hideMark/>
          </w:tcPr>
          <w:p w14:paraId="54131820" w14:textId="77777777" w:rsidR="00361177" w:rsidRPr="00821ECE" w:rsidRDefault="00361177" w:rsidP="00DD6F28">
            <w:pPr>
              <w:pStyle w:val="TCH"/>
              <w:spacing w:before="0" w:after="0" w:line="240" w:lineRule="auto"/>
              <w:jc w:val="center"/>
              <w:rPr>
                <w:noProof/>
                <w:color w:val="auto"/>
              </w:rPr>
            </w:pPr>
            <w:r w:rsidRPr="00821ECE">
              <w:rPr>
                <w:noProof/>
                <w:color w:val="auto"/>
              </w:rPr>
              <w:t>Model 4</w:t>
            </w:r>
          </w:p>
        </w:tc>
        <w:tc>
          <w:tcPr>
            <w:tcW w:w="1664" w:type="dxa"/>
            <w:gridSpan w:val="2"/>
            <w:tcBorders>
              <w:top w:val="single" w:sz="4" w:space="0" w:color="auto"/>
              <w:bottom w:val="single" w:sz="4" w:space="0" w:color="auto"/>
            </w:tcBorders>
            <w:hideMark/>
          </w:tcPr>
          <w:p w14:paraId="7B915478" w14:textId="77777777" w:rsidR="00361177" w:rsidRPr="00821ECE" w:rsidRDefault="00361177" w:rsidP="00DD6F28">
            <w:pPr>
              <w:pStyle w:val="TCH"/>
              <w:spacing w:before="0" w:after="0" w:line="240" w:lineRule="auto"/>
              <w:jc w:val="center"/>
              <w:rPr>
                <w:noProof/>
                <w:color w:val="auto"/>
              </w:rPr>
            </w:pPr>
            <w:r w:rsidRPr="00821ECE">
              <w:rPr>
                <w:noProof/>
                <w:color w:val="auto"/>
              </w:rPr>
              <w:t>Model 5</w:t>
            </w:r>
          </w:p>
        </w:tc>
        <w:tc>
          <w:tcPr>
            <w:tcW w:w="1781" w:type="dxa"/>
            <w:gridSpan w:val="2"/>
            <w:tcBorders>
              <w:top w:val="single" w:sz="4" w:space="0" w:color="auto"/>
              <w:bottom w:val="single" w:sz="4" w:space="0" w:color="auto"/>
            </w:tcBorders>
            <w:hideMark/>
          </w:tcPr>
          <w:p w14:paraId="11627F6D" w14:textId="77777777" w:rsidR="00361177" w:rsidRPr="00821ECE" w:rsidRDefault="00361177" w:rsidP="00DD6F28">
            <w:pPr>
              <w:pStyle w:val="TCH"/>
              <w:spacing w:before="0" w:after="0" w:line="240" w:lineRule="auto"/>
              <w:jc w:val="center"/>
              <w:rPr>
                <w:noProof/>
                <w:color w:val="auto"/>
              </w:rPr>
            </w:pPr>
            <w:r w:rsidRPr="00821ECE">
              <w:rPr>
                <w:noProof/>
                <w:color w:val="auto"/>
              </w:rPr>
              <w:t>Model 6</w:t>
            </w:r>
          </w:p>
        </w:tc>
        <w:tc>
          <w:tcPr>
            <w:tcW w:w="1430" w:type="dxa"/>
            <w:gridSpan w:val="2"/>
            <w:tcBorders>
              <w:top w:val="single" w:sz="4" w:space="0" w:color="auto"/>
              <w:bottom w:val="single" w:sz="4" w:space="0" w:color="auto"/>
            </w:tcBorders>
            <w:hideMark/>
          </w:tcPr>
          <w:p w14:paraId="0ABF2795" w14:textId="77777777" w:rsidR="00361177" w:rsidRPr="00821ECE" w:rsidRDefault="00361177" w:rsidP="00DD6F28">
            <w:pPr>
              <w:pStyle w:val="TCH"/>
              <w:spacing w:before="0" w:after="0" w:line="240" w:lineRule="auto"/>
              <w:jc w:val="center"/>
              <w:rPr>
                <w:noProof/>
                <w:color w:val="auto"/>
              </w:rPr>
            </w:pPr>
            <w:r w:rsidRPr="00821ECE">
              <w:rPr>
                <w:noProof/>
                <w:color w:val="auto"/>
              </w:rPr>
              <w:t>Model 7</w:t>
            </w:r>
          </w:p>
        </w:tc>
      </w:tr>
      <w:tr w:rsidR="00DD6F28" w:rsidRPr="00821ECE" w14:paraId="4F956EBF" w14:textId="77777777" w:rsidTr="00C37C40">
        <w:trPr>
          <w:trHeight w:val="20"/>
        </w:trPr>
        <w:tc>
          <w:tcPr>
            <w:tcW w:w="2146" w:type="dxa"/>
            <w:vMerge/>
            <w:tcBorders>
              <w:bottom w:val="single" w:sz="4" w:space="0" w:color="auto"/>
            </w:tcBorders>
            <w:hideMark/>
          </w:tcPr>
          <w:p w14:paraId="52245D5A" w14:textId="77777777" w:rsidR="00361177" w:rsidRPr="00821ECE" w:rsidRDefault="00361177" w:rsidP="00361177">
            <w:pPr>
              <w:rPr>
                <w:noProof/>
                <w:sz w:val="24"/>
                <w:szCs w:val="24"/>
              </w:rPr>
            </w:pPr>
          </w:p>
        </w:tc>
        <w:tc>
          <w:tcPr>
            <w:tcW w:w="974" w:type="dxa"/>
            <w:tcBorders>
              <w:top w:val="single" w:sz="4" w:space="0" w:color="auto"/>
              <w:bottom w:val="single" w:sz="4" w:space="0" w:color="auto"/>
            </w:tcBorders>
            <w:hideMark/>
          </w:tcPr>
          <w:p w14:paraId="581E23CE"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7507513"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06" w:type="dxa"/>
            <w:tcBorders>
              <w:top w:val="single" w:sz="4" w:space="0" w:color="auto"/>
              <w:bottom w:val="single" w:sz="4" w:space="0" w:color="auto"/>
            </w:tcBorders>
            <w:hideMark/>
          </w:tcPr>
          <w:p w14:paraId="04A80836"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3D4FBCD6"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74" w:type="dxa"/>
            <w:tcBorders>
              <w:top w:val="single" w:sz="4" w:space="0" w:color="auto"/>
              <w:bottom w:val="single" w:sz="4" w:space="0" w:color="auto"/>
            </w:tcBorders>
            <w:hideMark/>
          </w:tcPr>
          <w:p w14:paraId="370C2094"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674AA880"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1020" w:type="dxa"/>
            <w:tcBorders>
              <w:top w:val="single" w:sz="4" w:space="0" w:color="auto"/>
              <w:bottom w:val="single" w:sz="4" w:space="0" w:color="auto"/>
            </w:tcBorders>
            <w:hideMark/>
          </w:tcPr>
          <w:p w14:paraId="362F356E"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C218B43"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6" w:type="dxa"/>
            <w:tcBorders>
              <w:top w:val="single" w:sz="4" w:space="0" w:color="auto"/>
              <w:bottom w:val="single" w:sz="4" w:space="0" w:color="auto"/>
            </w:tcBorders>
            <w:hideMark/>
          </w:tcPr>
          <w:p w14:paraId="3DE85C10"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62099AC"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596" w:type="dxa"/>
            <w:tcBorders>
              <w:top w:val="single" w:sz="4" w:space="0" w:color="auto"/>
              <w:bottom w:val="single" w:sz="4" w:space="0" w:color="auto"/>
            </w:tcBorders>
            <w:hideMark/>
          </w:tcPr>
          <w:p w14:paraId="7BB41660"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6CB583C"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50" w:type="dxa"/>
            <w:tcBorders>
              <w:top w:val="single" w:sz="4" w:space="0" w:color="auto"/>
              <w:bottom w:val="single" w:sz="4" w:space="0" w:color="auto"/>
            </w:tcBorders>
            <w:hideMark/>
          </w:tcPr>
          <w:p w14:paraId="0204DD47"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0FA99A5A"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15" w:type="dxa"/>
            <w:tcBorders>
              <w:top w:val="single" w:sz="4" w:space="0" w:color="auto"/>
              <w:bottom w:val="single" w:sz="4" w:space="0" w:color="auto"/>
            </w:tcBorders>
            <w:hideMark/>
          </w:tcPr>
          <w:p w14:paraId="789332F4"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216BDB1"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49" w:type="dxa"/>
            <w:tcBorders>
              <w:top w:val="single" w:sz="4" w:space="0" w:color="auto"/>
              <w:bottom w:val="single" w:sz="4" w:space="0" w:color="auto"/>
            </w:tcBorders>
            <w:hideMark/>
          </w:tcPr>
          <w:p w14:paraId="7D77FD4C"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7F3D502E"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15" w:type="dxa"/>
            <w:tcBorders>
              <w:top w:val="single" w:sz="4" w:space="0" w:color="auto"/>
              <w:bottom w:val="single" w:sz="4" w:space="0" w:color="auto"/>
            </w:tcBorders>
            <w:hideMark/>
          </w:tcPr>
          <w:p w14:paraId="6E39F36A"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03C0957"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49" w:type="dxa"/>
            <w:tcBorders>
              <w:top w:val="single" w:sz="4" w:space="0" w:color="auto"/>
              <w:bottom w:val="single" w:sz="4" w:space="0" w:color="auto"/>
            </w:tcBorders>
            <w:hideMark/>
          </w:tcPr>
          <w:p w14:paraId="5A3F34BB"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45D6D9E0"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832" w:type="dxa"/>
            <w:tcBorders>
              <w:top w:val="single" w:sz="4" w:space="0" w:color="auto"/>
              <w:bottom w:val="single" w:sz="4" w:space="0" w:color="auto"/>
            </w:tcBorders>
            <w:hideMark/>
          </w:tcPr>
          <w:p w14:paraId="5E714E73"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3BDB7715"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831" w:type="dxa"/>
            <w:tcBorders>
              <w:top w:val="single" w:sz="4" w:space="0" w:color="auto"/>
              <w:bottom w:val="single" w:sz="4" w:space="0" w:color="auto"/>
            </w:tcBorders>
            <w:hideMark/>
          </w:tcPr>
          <w:p w14:paraId="6D742A48"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C86FB34"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599" w:type="dxa"/>
            <w:tcBorders>
              <w:top w:val="single" w:sz="4" w:space="0" w:color="auto"/>
              <w:bottom w:val="single" w:sz="4" w:space="0" w:color="auto"/>
            </w:tcBorders>
            <w:hideMark/>
          </w:tcPr>
          <w:p w14:paraId="015FB4DD"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FAA33E3"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DD6F28" w:rsidRPr="00821ECE" w14:paraId="0B575A89" w14:textId="77777777" w:rsidTr="00C37C40">
        <w:trPr>
          <w:trHeight w:val="20"/>
        </w:trPr>
        <w:tc>
          <w:tcPr>
            <w:tcW w:w="2146" w:type="dxa"/>
            <w:tcBorders>
              <w:top w:val="single" w:sz="4" w:space="0" w:color="auto"/>
            </w:tcBorders>
            <w:hideMark/>
          </w:tcPr>
          <w:p w14:paraId="32C66E2E" w14:textId="77777777" w:rsidR="00361177" w:rsidRPr="00821ECE" w:rsidRDefault="00361177" w:rsidP="00361177">
            <w:pPr>
              <w:pStyle w:val="TT"/>
              <w:spacing w:line="240" w:lineRule="auto"/>
              <w:rPr>
                <w:noProof/>
                <w:color w:val="auto"/>
              </w:rPr>
            </w:pPr>
            <w:r w:rsidRPr="00821ECE">
              <w:rPr>
                <w:noProof/>
                <w:color w:val="auto"/>
              </w:rPr>
              <w:t>Intercept</w:t>
            </w:r>
          </w:p>
        </w:tc>
        <w:tc>
          <w:tcPr>
            <w:tcW w:w="974" w:type="dxa"/>
            <w:tcBorders>
              <w:top w:val="single" w:sz="4" w:space="0" w:color="auto"/>
            </w:tcBorders>
            <w:hideMark/>
          </w:tcPr>
          <w:p w14:paraId="017D978F" w14:textId="77777777" w:rsidR="00361177" w:rsidRPr="00821ECE" w:rsidRDefault="00361177" w:rsidP="00DD6F28">
            <w:pPr>
              <w:pStyle w:val="TT"/>
              <w:spacing w:line="240" w:lineRule="auto"/>
              <w:jc w:val="center"/>
              <w:rPr>
                <w:noProof/>
                <w:color w:val="auto"/>
                <w:sz w:val="24"/>
              </w:rPr>
            </w:pPr>
            <w:r w:rsidRPr="00821ECE">
              <w:rPr>
                <w:noProof/>
                <w:color w:val="auto"/>
              </w:rPr>
              <w:t>.26*</w:t>
            </w:r>
          </w:p>
          <w:p w14:paraId="4A2BE8F1" w14:textId="77777777" w:rsidR="00361177" w:rsidRPr="00821ECE" w:rsidRDefault="00361177" w:rsidP="00DD6F28">
            <w:pPr>
              <w:pStyle w:val="TT"/>
              <w:spacing w:line="240" w:lineRule="auto"/>
              <w:jc w:val="center"/>
              <w:rPr>
                <w:noProof/>
                <w:color w:val="auto"/>
              </w:rPr>
            </w:pPr>
            <w:r w:rsidRPr="00821ECE">
              <w:rPr>
                <w:noProof/>
                <w:color w:val="auto"/>
              </w:rPr>
              <w:t>[.22, .29]</w:t>
            </w:r>
          </w:p>
        </w:tc>
        <w:tc>
          <w:tcPr>
            <w:tcW w:w="706" w:type="dxa"/>
            <w:tcBorders>
              <w:top w:val="single" w:sz="4" w:space="0" w:color="auto"/>
            </w:tcBorders>
            <w:hideMark/>
          </w:tcPr>
          <w:p w14:paraId="119454E6" w14:textId="77777777" w:rsidR="00361177" w:rsidRPr="00821ECE" w:rsidRDefault="00361177" w:rsidP="00DD6F28">
            <w:pPr>
              <w:pStyle w:val="TT"/>
              <w:spacing w:line="240" w:lineRule="auto"/>
              <w:jc w:val="center"/>
              <w:rPr>
                <w:noProof/>
                <w:color w:val="auto"/>
                <w:sz w:val="24"/>
              </w:rPr>
            </w:pPr>
            <w:r w:rsidRPr="00821ECE">
              <w:rPr>
                <w:noProof/>
                <w:color w:val="auto"/>
              </w:rPr>
              <w:t>.02</w:t>
            </w:r>
          </w:p>
          <w:p w14:paraId="0289B75A"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74" w:type="dxa"/>
            <w:tcBorders>
              <w:top w:val="single" w:sz="4" w:space="0" w:color="auto"/>
            </w:tcBorders>
            <w:hideMark/>
          </w:tcPr>
          <w:p w14:paraId="784BA938" w14:textId="77777777" w:rsidR="00361177" w:rsidRPr="00821ECE" w:rsidRDefault="00361177" w:rsidP="00DD6F28">
            <w:pPr>
              <w:pStyle w:val="TT"/>
              <w:spacing w:line="240" w:lineRule="auto"/>
              <w:jc w:val="center"/>
              <w:rPr>
                <w:noProof/>
                <w:color w:val="auto"/>
                <w:sz w:val="24"/>
              </w:rPr>
            </w:pPr>
            <w:r w:rsidRPr="00821ECE">
              <w:rPr>
                <w:noProof/>
                <w:color w:val="auto"/>
              </w:rPr>
              <w:t>.29*</w:t>
            </w:r>
          </w:p>
          <w:p w14:paraId="09A7CC06" w14:textId="77777777" w:rsidR="00361177" w:rsidRPr="00821ECE" w:rsidRDefault="00361177" w:rsidP="00DD6F28">
            <w:pPr>
              <w:pStyle w:val="TT"/>
              <w:spacing w:line="240" w:lineRule="auto"/>
              <w:jc w:val="center"/>
              <w:rPr>
                <w:noProof/>
                <w:color w:val="auto"/>
              </w:rPr>
            </w:pPr>
            <w:r w:rsidRPr="00821ECE">
              <w:rPr>
                <w:noProof/>
                <w:color w:val="auto"/>
              </w:rPr>
              <w:t>[.25, .33]</w:t>
            </w:r>
          </w:p>
        </w:tc>
        <w:tc>
          <w:tcPr>
            <w:tcW w:w="1020" w:type="dxa"/>
            <w:tcBorders>
              <w:top w:val="single" w:sz="4" w:space="0" w:color="auto"/>
            </w:tcBorders>
            <w:hideMark/>
          </w:tcPr>
          <w:p w14:paraId="054AC458" w14:textId="77777777" w:rsidR="00361177" w:rsidRPr="00821ECE" w:rsidRDefault="00361177" w:rsidP="00DD6F28">
            <w:pPr>
              <w:pStyle w:val="TT"/>
              <w:spacing w:line="240" w:lineRule="auto"/>
              <w:jc w:val="center"/>
              <w:rPr>
                <w:noProof/>
                <w:color w:val="auto"/>
                <w:sz w:val="24"/>
              </w:rPr>
            </w:pPr>
            <w:r w:rsidRPr="00821ECE">
              <w:rPr>
                <w:noProof/>
                <w:color w:val="auto"/>
              </w:rPr>
              <w:t>.02</w:t>
            </w:r>
          </w:p>
          <w:p w14:paraId="205B265C"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1086" w:type="dxa"/>
            <w:tcBorders>
              <w:top w:val="single" w:sz="4" w:space="0" w:color="auto"/>
            </w:tcBorders>
            <w:hideMark/>
          </w:tcPr>
          <w:p w14:paraId="63DB4859" w14:textId="091370ED" w:rsidR="00361177" w:rsidRPr="00821ECE" w:rsidRDefault="00361177" w:rsidP="00DD6F28">
            <w:pPr>
              <w:pStyle w:val="TT"/>
              <w:spacing w:line="240" w:lineRule="auto"/>
              <w:jc w:val="center"/>
              <w:rPr>
                <w:noProof/>
                <w:color w:val="auto"/>
                <w:sz w:val="24"/>
              </w:rPr>
            </w:pPr>
            <w:r w:rsidRPr="00821ECE">
              <w:rPr>
                <w:noProof/>
                <w:color w:val="auto"/>
              </w:rPr>
              <w:t>.</w:t>
            </w:r>
            <w:ins w:id="289" w:author="Grijalva, Emily" w:date="2015-10-29T22:01:00Z">
              <w:r w:rsidR="00ED4C79">
                <w:t>31</w:t>
              </w:r>
            </w:ins>
            <w:del w:id="290" w:author="Grijalva, Emily" w:date="2015-10-29T22:01:00Z">
              <w:r w:rsidRPr="00821ECE" w:rsidDel="00ED4C79">
                <w:rPr>
                  <w:noProof/>
                  <w:color w:val="auto"/>
                </w:rPr>
                <w:delText>22</w:delText>
              </w:r>
            </w:del>
            <w:r w:rsidRPr="00821ECE">
              <w:rPr>
                <w:noProof/>
                <w:color w:val="auto"/>
              </w:rPr>
              <w:t>*</w:t>
            </w:r>
          </w:p>
          <w:p w14:paraId="6E736F9F" w14:textId="5F6FED35" w:rsidR="00361177" w:rsidRPr="00821ECE" w:rsidRDefault="00361177" w:rsidP="00DD6F28">
            <w:pPr>
              <w:pStyle w:val="TT"/>
              <w:spacing w:line="240" w:lineRule="auto"/>
              <w:jc w:val="center"/>
              <w:rPr>
                <w:noProof/>
                <w:color w:val="auto"/>
              </w:rPr>
            </w:pPr>
            <w:r w:rsidRPr="00821ECE">
              <w:rPr>
                <w:noProof/>
                <w:color w:val="auto"/>
              </w:rPr>
              <w:t>[.</w:t>
            </w:r>
            <w:ins w:id="291" w:author="Grijalva, Emily" w:date="2015-10-29T22:02:00Z">
              <w:r w:rsidR="00ED4C79">
                <w:t>26</w:t>
              </w:r>
            </w:ins>
            <w:del w:id="292" w:author="Grijalva, Emily" w:date="2015-10-29T22:02:00Z">
              <w:r w:rsidRPr="00821ECE" w:rsidDel="00ED4C79">
                <w:rPr>
                  <w:noProof/>
                  <w:color w:val="auto"/>
                </w:rPr>
                <w:delText>12</w:delText>
              </w:r>
            </w:del>
            <w:r w:rsidRPr="00821ECE">
              <w:rPr>
                <w:noProof/>
                <w:color w:val="auto"/>
              </w:rPr>
              <w:t>, .3</w:t>
            </w:r>
            <w:ins w:id="293" w:author="Grijalva, Emily" w:date="2015-10-29T22:02:00Z">
              <w:r w:rsidR="00ED4C79">
                <w:t>6</w:t>
              </w:r>
            </w:ins>
            <w:del w:id="294" w:author="Grijalva, Emily" w:date="2015-10-29T22:02:00Z">
              <w:r w:rsidRPr="00821ECE" w:rsidDel="00ED4C79">
                <w:rPr>
                  <w:noProof/>
                  <w:color w:val="auto"/>
                </w:rPr>
                <w:delText>2</w:delText>
              </w:r>
            </w:del>
            <w:r w:rsidRPr="00821ECE">
              <w:rPr>
                <w:noProof/>
                <w:color w:val="auto"/>
              </w:rPr>
              <w:t>]</w:t>
            </w:r>
          </w:p>
        </w:tc>
        <w:tc>
          <w:tcPr>
            <w:tcW w:w="596" w:type="dxa"/>
            <w:tcBorders>
              <w:top w:val="single" w:sz="4" w:space="0" w:color="auto"/>
            </w:tcBorders>
            <w:hideMark/>
          </w:tcPr>
          <w:p w14:paraId="5D8E192D" w14:textId="49DFFB81" w:rsidR="00361177" w:rsidRPr="00821ECE" w:rsidRDefault="00361177" w:rsidP="00DD6F28">
            <w:pPr>
              <w:pStyle w:val="TT"/>
              <w:spacing w:line="240" w:lineRule="auto"/>
              <w:jc w:val="center"/>
              <w:rPr>
                <w:noProof/>
                <w:color w:val="auto"/>
                <w:sz w:val="24"/>
              </w:rPr>
            </w:pPr>
            <w:r w:rsidRPr="00821ECE">
              <w:rPr>
                <w:noProof/>
                <w:color w:val="auto"/>
              </w:rPr>
              <w:t>.0</w:t>
            </w:r>
            <w:ins w:id="295" w:author="Grijalva, Emily" w:date="2015-10-29T22:01:00Z">
              <w:r w:rsidR="00ED4C79">
                <w:t>2</w:t>
              </w:r>
            </w:ins>
            <w:del w:id="296" w:author="Grijalva, Emily" w:date="2015-10-29T22:01:00Z">
              <w:r w:rsidRPr="00821ECE" w:rsidDel="00ED4C79">
                <w:rPr>
                  <w:noProof/>
                  <w:color w:val="auto"/>
                </w:rPr>
                <w:delText>5</w:delText>
              </w:r>
            </w:del>
          </w:p>
          <w:p w14:paraId="2F68BB46"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50" w:type="dxa"/>
            <w:tcBorders>
              <w:top w:val="single" w:sz="4" w:space="0" w:color="auto"/>
            </w:tcBorders>
            <w:hideMark/>
          </w:tcPr>
          <w:p w14:paraId="5FE543CB" w14:textId="63EBEF68" w:rsidR="00361177" w:rsidRPr="00821ECE" w:rsidRDefault="00361177" w:rsidP="00DD6F28">
            <w:pPr>
              <w:pStyle w:val="TT"/>
              <w:spacing w:line="240" w:lineRule="auto"/>
              <w:jc w:val="center"/>
              <w:rPr>
                <w:noProof/>
                <w:color w:val="auto"/>
                <w:sz w:val="24"/>
              </w:rPr>
            </w:pPr>
            <w:r w:rsidRPr="00821ECE">
              <w:rPr>
                <w:noProof/>
                <w:color w:val="auto"/>
              </w:rPr>
              <w:t>.</w:t>
            </w:r>
            <w:ins w:id="297" w:author="Grijalva, Emily" w:date="2015-10-29T22:03:00Z">
              <w:r w:rsidR="00ED4C79">
                <w:t>27</w:t>
              </w:r>
            </w:ins>
            <w:del w:id="298" w:author="Grijalva, Emily" w:date="2015-10-29T22:03:00Z">
              <w:r w:rsidRPr="00821ECE" w:rsidDel="00ED4C79">
                <w:rPr>
                  <w:noProof/>
                  <w:color w:val="auto"/>
                </w:rPr>
                <w:delText>31</w:delText>
              </w:r>
            </w:del>
            <w:r w:rsidRPr="00821ECE">
              <w:rPr>
                <w:noProof/>
                <w:color w:val="auto"/>
              </w:rPr>
              <w:t>*</w:t>
            </w:r>
          </w:p>
          <w:p w14:paraId="7966BB01" w14:textId="1F584FF6" w:rsidR="00361177" w:rsidRPr="00821ECE" w:rsidRDefault="00361177" w:rsidP="00DD6F28">
            <w:pPr>
              <w:pStyle w:val="TT"/>
              <w:spacing w:line="240" w:lineRule="auto"/>
              <w:jc w:val="center"/>
              <w:rPr>
                <w:noProof/>
                <w:color w:val="auto"/>
              </w:rPr>
            </w:pPr>
            <w:r w:rsidRPr="00821ECE">
              <w:rPr>
                <w:noProof/>
                <w:color w:val="auto"/>
              </w:rPr>
              <w:t>[.2</w:t>
            </w:r>
            <w:ins w:id="299" w:author="Grijalva, Emily" w:date="2015-10-29T22:03:00Z">
              <w:r w:rsidR="00F612EA">
                <w:t>1</w:t>
              </w:r>
            </w:ins>
            <w:del w:id="300" w:author="Grijalva, Emily" w:date="2015-10-29T22:03:00Z">
              <w:r w:rsidRPr="00821ECE" w:rsidDel="00F612EA">
                <w:rPr>
                  <w:noProof/>
                  <w:color w:val="auto"/>
                </w:rPr>
                <w:delText>5</w:delText>
              </w:r>
            </w:del>
            <w:r w:rsidRPr="00821ECE">
              <w:rPr>
                <w:noProof/>
                <w:color w:val="auto"/>
              </w:rPr>
              <w:t>, .3</w:t>
            </w:r>
            <w:ins w:id="301" w:author="Grijalva, Emily" w:date="2015-10-29T22:03:00Z">
              <w:r w:rsidR="00F612EA">
                <w:t>3</w:t>
              </w:r>
            </w:ins>
            <w:del w:id="302" w:author="Grijalva, Emily" w:date="2015-10-29T22:03:00Z">
              <w:r w:rsidRPr="00821ECE" w:rsidDel="00F612EA">
                <w:rPr>
                  <w:noProof/>
                  <w:color w:val="auto"/>
                </w:rPr>
                <w:delText>8</w:delText>
              </w:r>
            </w:del>
            <w:r w:rsidRPr="00821ECE">
              <w:rPr>
                <w:noProof/>
                <w:color w:val="auto"/>
              </w:rPr>
              <w:t>)]</w:t>
            </w:r>
          </w:p>
        </w:tc>
        <w:tc>
          <w:tcPr>
            <w:tcW w:w="715" w:type="dxa"/>
            <w:tcBorders>
              <w:top w:val="single" w:sz="4" w:space="0" w:color="auto"/>
            </w:tcBorders>
            <w:hideMark/>
          </w:tcPr>
          <w:p w14:paraId="752103A8"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0E962C43"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49" w:type="dxa"/>
            <w:tcBorders>
              <w:top w:val="single" w:sz="4" w:space="0" w:color="auto"/>
            </w:tcBorders>
            <w:hideMark/>
          </w:tcPr>
          <w:p w14:paraId="322CACEE" w14:textId="04C427C9" w:rsidR="00361177" w:rsidRPr="00821ECE" w:rsidRDefault="00361177" w:rsidP="00DD6F28">
            <w:pPr>
              <w:pStyle w:val="TT"/>
              <w:spacing w:line="240" w:lineRule="auto"/>
              <w:jc w:val="center"/>
              <w:rPr>
                <w:noProof/>
                <w:color w:val="auto"/>
                <w:sz w:val="24"/>
              </w:rPr>
            </w:pPr>
            <w:r w:rsidRPr="00821ECE">
              <w:rPr>
                <w:noProof/>
                <w:color w:val="auto"/>
              </w:rPr>
              <w:t>.</w:t>
            </w:r>
            <w:del w:id="303" w:author="Grijalva, Emily" w:date="2015-10-29T22:05:00Z">
              <w:r w:rsidRPr="00821ECE" w:rsidDel="00F612EA">
                <w:rPr>
                  <w:noProof/>
                  <w:color w:val="auto"/>
                </w:rPr>
                <w:delText>2</w:delText>
              </w:r>
            </w:del>
            <w:ins w:id="304" w:author="Grijalva, Emily" w:date="2015-10-29T22:05:00Z">
              <w:r w:rsidR="00BC3E90">
                <w:t>30</w:t>
              </w:r>
            </w:ins>
            <w:del w:id="305" w:author="Grijalva, Emily" w:date="2015-10-29T22:05:00Z">
              <w:r w:rsidRPr="00821ECE" w:rsidDel="00F612EA">
                <w:rPr>
                  <w:noProof/>
                  <w:color w:val="auto"/>
                </w:rPr>
                <w:delText>7</w:delText>
              </w:r>
            </w:del>
            <w:r w:rsidRPr="00821ECE">
              <w:rPr>
                <w:noProof/>
                <w:color w:val="auto"/>
              </w:rPr>
              <w:t>*</w:t>
            </w:r>
          </w:p>
          <w:p w14:paraId="76F2EED7" w14:textId="689576C9" w:rsidR="00361177" w:rsidRPr="00821ECE" w:rsidRDefault="00361177" w:rsidP="00DD6F28">
            <w:pPr>
              <w:pStyle w:val="TT"/>
              <w:spacing w:line="240" w:lineRule="auto"/>
              <w:jc w:val="center"/>
              <w:rPr>
                <w:noProof/>
                <w:color w:val="auto"/>
              </w:rPr>
            </w:pPr>
            <w:r w:rsidRPr="00821ECE">
              <w:rPr>
                <w:noProof/>
                <w:color w:val="auto"/>
              </w:rPr>
              <w:t>[.2</w:t>
            </w:r>
            <w:ins w:id="306" w:author="Grijalva, Emily" w:date="2015-10-29T22:05:00Z">
              <w:r w:rsidR="00BC3E90">
                <w:t>5</w:t>
              </w:r>
            </w:ins>
            <w:del w:id="307" w:author="Grijalva, Emily" w:date="2015-10-29T22:05:00Z">
              <w:r w:rsidRPr="00821ECE" w:rsidDel="00F612EA">
                <w:rPr>
                  <w:noProof/>
                  <w:color w:val="auto"/>
                </w:rPr>
                <w:delText>0</w:delText>
              </w:r>
            </w:del>
            <w:r w:rsidRPr="00821ECE">
              <w:rPr>
                <w:noProof/>
                <w:color w:val="auto"/>
              </w:rPr>
              <w:t>, .3</w:t>
            </w:r>
            <w:ins w:id="308" w:author="Grijalva, Emily" w:date="2015-10-29T23:01:00Z">
              <w:r w:rsidR="00BC3E90">
                <w:t>5</w:t>
              </w:r>
            </w:ins>
            <w:del w:id="309" w:author="Grijalva, Emily" w:date="2015-10-29T22:05:00Z">
              <w:r w:rsidRPr="00821ECE" w:rsidDel="00F612EA">
                <w:rPr>
                  <w:noProof/>
                  <w:color w:val="auto"/>
                </w:rPr>
                <w:delText>4</w:delText>
              </w:r>
            </w:del>
            <w:r w:rsidRPr="00821ECE">
              <w:rPr>
                <w:noProof/>
                <w:color w:val="auto"/>
              </w:rPr>
              <w:t>]</w:t>
            </w:r>
          </w:p>
        </w:tc>
        <w:tc>
          <w:tcPr>
            <w:tcW w:w="715" w:type="dxa"/>
            <w:tcBorders>
              <w:top w:val="single" w:sz="4" w:space="0" w:color="auto"/>
            </w:tcBorders>
            <w:hideMark/>
          </w:tcPr>
          <w:p w14:paraId="60C199C7"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7E3541E1"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49" w:type="dxa"/>
            <w:tcBorders>
              <w:top w:val="single" w:sz="4" w:space="0" w:color="auto"/>
            </w:tcBorders>
            <w:hideMark/>
          </w:tcPr>
          <w:p w14:paraId="5C2D45BB" w14:textId="02FAB059" w:rsidR="00361177" w:rsidRPr="00821ECE" w:rsidRDefault="00361177" w:rsidP="00DD6F28">
            <w:pPr>
              <w:pStyle w:val="TT"/>
              <w:spacing w:line="240" w:lineRule="auto"/>
              <w:jc w:val="center"/>
              <w:rPr>
                <w:noProof/>
                <w:color w:val="auto"/>
                <w:sz w:val="24"/>
              </w:rPr>
            </w:pPr>
            <w:r w:rsidRPr="00821ECE">
              <w:rPr>
                <w:noProof/>
                <w:color w:val="auto"/>
              </w:rPr>
              <w:t>.</w:t>
            </w:r>
            <w:ins w:id="310" w:author="Grijalva, Emily" w:date="2015-10-29T22:31:00Z">
              <w:r w:rsidR="002F383C">
                <w:t>27</w:t>
              </w:r>
            </w:ins>
            <w:del w:id="311" w:author="Grijalva, Emily" w:date="2015-10-29T22:31:00Z">
              <w:r w:rsidRPr="00821ECE" w:rsidDel="002F383C">
                <w:rPr>
                  <w:noProof/>
                  <w:color w:val="auto"/>
                </w:rPr>
                <w:delText>34</w:delText>
              </w:r>
            </w:del>
            <w:r w:rsidRPr="00821ECE">
              <w:rPr>
                <w:noProof/>
                <w:color w:val="auto"/>
              </w:rPr>
              <w:t>*</w:t>
            </w:r>
          </w:p>
          <w:p w14:paraId="4FD8ED7A" w14:textId="278CD247" w:rsidR="00361177" w:rsidRPr="00821ECE" w:rsidRDefault="00361177" w:rsidP="00DD6F28">
            <w:pPr>
              <w:pStyle w:val="TT"/>
              <w:spacing w:line="240" w:lineRule="auto"/>
              <w:jc w:val="center"/>
              <w:rPr>
                <w:noProof/>
                <w:color w:val="auto"/>
              </w:rPr>
            </w:pPr>
            <w:r w:rsidRPr="00821ECE">
              <w:rPr>
                <w:noProof/>
                <w:color w:val="auto"/>
              </w:rPr>
              <w:t>[.2</w:t>
            </w:r>
            <w:ins w:id="312" w:author="Grijalva, Emily" w:date="2015-10-29T22:31:00Z">
              <w:r w:rsidR="002F383C">
                <w:t>2</w:t>
              </w:r>
            </w:ins>
            <w:del w:id="313" w:author="Grijalva, Emily" w:date="2015-10-29T22:31:00Z">
              <w:r w:rsidRPr="00821ECE" w:rsidDel="002F383C">
                <w:rPr>
                  <w:noProof/>
                  <w:color w:val="auto"/>
                </w:rPr>
                <w:delText>6</w:delText>
              </w:r>
            </w:del>
            <w:r w:rsidRPr="00821ECE">
              <w:rPr>
                <w:noProof/>
                <w:color w:val="auto"/>
              </w:rPr>
              <w:t>, .</w:t>
            </w:r>
            <w:ins w:id="314" w:author="Grijalva, Emily" w:date="2015-10-29T22:31:00Z">
              <w:r w:rsidR="002F383C">
                <w:t>32</w:t>
              </w:r>
            </w:ins>
            <w:del w:id="315" w:author="Grijalva, Emily" w:date="2015-10-29T22:31:00Z">
              <w:r w:rsidRPr="00821ECE" w:rsidDel="002F383C">
                <w:rPr>
                  <w:noProof/>
                  <w:color w:val="auto"/>
                </w:rPr>
                <w:delText>43</w:delText>
              </w:r>
            </w:del>
            <w:r w:rsidRPr="00821ECE">
              <w:rPr>
                <w:noProof/>
                <w:color w:val="auto"/>
              </w:rPr>
              <w:t>]</w:t>
            </w:r>
          </w:p>
        </w:tc>
        <w:tc>
          <w:tcPr>
            <w:tcW w:w="832" w:type="dxa"/>
            <w:tcBorders>
              <w:top w:val="single" w:sz="4" w:space="0" w:color="auto"/>
            </w:tcBorders>
            <w:hideMark/>
          </w:tcPr>
          <w:p w14:paraId="501B334B" w14:textId="664BF469" w:rsidR="00361177" w:rsidRPr="00821ECE" w:rsidRDefault="00361177" w:rsidP="00DD6F28">
            <w:pPr>
              <w:pStyle w:val="TT"/>
              <w:spacing w:line="240" w:lineRule="auto"/>
              <w:jc w:val="center"/>
              <w:rPr>
                <w:noProof/>
                <w:color w:val="auto"/>
                <w:sz w:val="24"/>
              </w:rPr>
            </w:pPr>
            <w:r w:rsidRPr="00821ECE">
              <w:rPr>
                <w:noProof/>
                <w:color w:val="auto"/>
              </w:rPr>
              <w:t>.0</w:t>
            </w:r>
            <w:ins w:id="316" w:author="Grijalva, Emily" w:date="2015-10-29T22:31:00Z">
              <w:r w:rsidR="002F383C">
                <w:t>2</w:t>
              </w:r>
            </w:ins>
            <w:del w:id="317" w:author="Grijalva, Emily" w:date="2015-10-29T22:31:00Z">
              <w:r w:rsidRPr="00821ECE" w:rsidDel="002F383C">
                <w:rPr>
                  <w:noProof/>
                  <w:color w:val="auto"/>
                </w:rPr>
                <w:delText>4</w:delText>
              </w:r>
            </w:del>
          </w:p>
          <w:p w14:paraId="3E8B9325"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831" w:type="dxa"/>
            <w:tcBorders>
              <w:top w:val="single" w:sz="4" w:space="0" w:color="auto"/>
            </w:tcBorders>
            <w:hideMark/>
          </w:tcPr>
          <w:p w14:paraId="0B98D68D" w14:textId="606BBE57" w:rsidR="00361177" w:rsidRPr="00821ECE" w:rsidRDefault="00361177" w:rsidP="00DD6F28">
            <w:pPr>
              <w:pStyle w:val="TT"/>
              <w:spacing w:line="240" w:lineRule="auto"/>
              <w:jc w:val="center"/>
              <w:rPr>
                <w:noProof/>
                <w:color w:val="auto"/>
                <w:sz w:val="24"/>
              </w:rPr>
            </w:pPr>
            <w:r w:rsidRPr="00821ECE">
              <w:rPr>
                <w:noProof/>
                <w:color w:val="auto"/>
              </w:rPr>
              <w:t>.2</w:t>
            </w:r>
            <w:ins w:id="318" w:author="Grijalva, Emily" w:date="2015-10-29T22:32:00Z">
              <w:r w:rsidR="002F383C">
                <w:t>9</w:t>
              </w:r>
            </w:ins>
            <w:del w:id="319" w:author="Grijalva, Emily" w:date="2015-10-29T22:32:00Z">
              <w:r w:rsidRPr="00821ECE" w:rsidDel="002F383C">
                <w:rPr>
                  <w:noProof/>
                  <w:color w:val="auto"/>
                </w:rPr>
                <w:delText>8</w:delText>
              </w:r>
            </w:del>
            <w:r w:rsidRPr="00821ECE">
              <w:rPr>
                <w:noProof/>
                <w:color w:val="auto"/>
              </w:rPr>
              <w:t>*</w:t>
            </w:r>
          </w:p>
          <w:p w14:paraId="016B861D" w14:textId="75CDD89E" w:rsidR="00361177" w:rsidRPr="00821ECE" w:rsidRDefault="00361177" w:rsidP="00DD6F28">
            <w:pPr>
              <w:pStyle w:val="TT"/>
              <w:spacing w:line="240" w:lineRule="auto"/>
              <w:jc w:val="center"/>
              <w:rPr>
                <w:noProof/>
                <w:color w:val="auto"/>
              </w:rPr>
            </w:pPr>
            <w:r w:rsidRPr="00821ECE">
              <w:rPr>
                <w:noProof/>
                <w:color w:val="auto"/>
              </w:rPr>
              <w:t>[.</w:t>
            </w:r>
            <w:ins w:id="320" w:author="Grijalva, Emily" w:date="2015-10-29T22:32:00Z">
              <w:r w:rsidR="002F383C">
                <w:t>24</w:t>
              </w:r>
            </w:ins>
            <w:del w:id="321" w:author="Grijalva, Emily" w:date="2015-10-29T22:32:00Z">
              <w:r w:rsidRPr="00821ECE" w:rsidDel="002F383C">
                <w:rPr>
                  <w:noProof/>
                  <w:color w:val="auto"/>
                </w:rPr>
                <w:delText>19</w:delText>
              </w:r>
            </w:del>
            <w:r w:rsidRPr="00821ECE">
              <w:rPr>
                <w:noProof/>
                <w:color w:val="auto"/>
              </w:rPr>
              <w:t>, .3</w:t>
            </w:r>
            <w:ins w:id="322" w:author="Grijalva, Emily" w:date="2015-10-29T22:32:00Z">
              <w:r w:rsidR="002F383C">
                <w:t>4</w:t>
              </w:r>
            </w:ins>
            <w:del w:id="323" w:author="Grijalva, Emily" w:date="2015-10-29T22:32:00Z">
              <w:r w:rsidRPr="00821ECE" w:rsidDel="002F383C">
                <w:rPr>
                  <w:noProof/>
                  <w:color w:val="auto"/>
                </w:rPr>
                <w:delText>8</w:delText>
              </w:r>
            </w:del>
            <w:r w:rsidRPr="00821ECE">
              <w:rPr>
                <w:noProof/>
                <w:color w:val="auto"/>
              </w:rPr>
              <w:t>]</w:t>
            </w:r>
          </w:p>
        </w:tc>
        <w:tc>
          <w:tcPr>
            <w:tcW w:w="599" w:type="dxa"/>
            <w:tcBorders>
              <w:top w:val="single" w:sz="4" w:space="0" w:color="auto"/>
            </w:tcBorders>
            <w:hideMark/>
          </w:tcPr>
          <w:p w14:paraId="1504C46E" w14:textId="2071F390" w:rsidR="00361177" w:rsidRPr="00821ECE" w:rsidRDefault="00361177" w:rsidP="00DD6F28">
            <w:pPr>
              <w:pStyle w:val="TT"/>
              <w:spacing w:line="240" w:lineRule="auto"/>
              <w:jc w:val="center"/>
              <w:rPr>
                <w:noProof/>
                <w:color w:val="auto"/>
                <w:sz w:val="24"/>
              </w:rPr>
            </w:pPr>
            <w:r w:rsidRPr="00821ECE">
              <w:rPr>
                <w:noProof/>
                <w:color w:val="auto"/>
              </w:rPr>
              <w:t>.0</w:t>
            </w:r>
            <w:ins w:id="324" w:author="Grijalva, Emily" w:date="2015-10-29T22:32:00Z">
              <w:r w:rsidR="002F383C">
                <w:t>3</w:t>
              </w:r>
            </w:ins>
            <w:del w:id="325" w:author="Grijalva, Emily" w:date="2015-10-29T22:32:00Z">
              <w:r w:rsidRPr="00821ECE" w:rsidDel="002F383C">
                <w:rPr>
                  <w:noProof/>
                  <w:color w:val="auto"/>
                </w:rPr>
                <w:delText>5</w:delText>
              </w:r>
            </w:del>
          </w:p>
          <w:p w14:paraId="72F064C9" w14:textId="77777777" w:rsidR="00361177" w:rsidRPr="00821ECE" w:rsidRDefault="00361177" w:rsidP="00DD6F28">
            <w:pPr>
              <w:pStyle w:val="TT"/>
              <w:spacing w:line="240" w:lineRule="auto"/>
              <w:jc w:val="center"/>
              <w:rPr>
                <w:noProof/>
                <w:color w:val="auto"/>
              </w:rPr>
            </w:pPr>
            <w:r w:rsidRPr="00821ECE">
              <w:rPr>
                <w:noProof/>
                <w:color w:val="auto"/>
              </w:rPr>
              <w:t>(.000)</w:t>
            </w:r>
          </w:p>
        </w:tc>
      </w:tr>
      <w:tr w:rsidR="00DD6F28" w:rsidRPr="00821ECE" w14:paraId="5C29A142" w14:textId="77777777" w:rsidTr="00DD6F28">
        <w:trPr>
          <w:trHeight w:val="20"/>
        </w:trPr>
        <w:tc>
          <w:tcPr>
            <w:tcW w:w="2146" w:type="dxa"/>
            <w:hideMark/>
          </w:tcPr>
          <w:p w14:paraId="3138FE08" w14:textId="77777777" w:rsidR="00361177" w:rsidRPr="00821ECE" w:rsidRDefault="00361177" w:rsidP="00361177">
            <w:pPr>
              <w:pStyle w:val="TT"/>
              <w:spacing w:line="240" w:lineRule="auto"/>
              <w:rPr>
                <w:noProof/>
                <w:color w:val="auto"/>
              </w:rPr>
            </w:pPr>
            <w:r w:rsidRPr="00821ECE">
              <w:rPr>
                <w:noProof/>
                <w:color w:val="auto"/>
              </w:rPr>
              <w:t>Residual</w:t>
            </w:r>
          </w:p>
        </w:tc>
        <w:tc>
          <w:tcPr>
            <w:tcW w:w="974" w:type="dxa"/>
          </w:tcPr>
          <w:p w14:paraId="72763E96" w14:textId="77777777" w:rsidR="00361177" w:rsidRPr="00821ECE" w:rsidRDefault="00361177" w:rsidP="00DD6F28">
            <w:pPr>
              <w:pStyle w:val="TT"/>
              <w:spacing w:line="240" w:lineRule="auto"/>
              <w:jc w:val="center"/>
              <w:rPr>
                <w:noProof/>
                <w:color w:val="auto"/>
              </w:rPr>
            </w:pPr>
          </w:p>
        </w:tc>
        <w:tc>
          <w:tcPr>
            <w:tcW w:w="706" w:type="dxa"/>
          </w:tcPr>
          <w:p w14:paraId="3D4BFDD9" w14:textId="77777777" w:rsidR="00361177" w:rsidRPr="00821ECE" w:rsidRDefault="00361177" w:rsidP="00DD6F28">
            <w:pPr>
              <w:pStyle w:val="TT"/>
              <w:spacing w:line="240" w:lineRule="auto"/>
              <w:jc w:val="center"/>
              <w:rPr>
                <w:noProof/>
                <w:color w:val="auto"/>
              </w:rPr>
            </w:pPr>
          </w:p>
        </w:tc>
        <w:tc>
          <w:tcPr>
            <w:tcW w:w="974" w:type="dxa"/>
          </w:tcPr>
          <w:p w14:paraId="27564354" w14:textId="77777777" w:rsidR="00361177" w:rsidRPr="00821ECE" w:rsidRDefault="00361177" w:rsidP="00DD6F28">
            <w:pPr>
              <w:pStyle w:val="TT"/>
              <w:spacing w:line="240" w:lineRule="auto"/>
              <w:jc w:val="center"/>
              <w:rPr>
                <w:noProof/>
                <w:color w:val="auto"/>
              </w:rPr>
            </w:pPr>
          </w:p>
        </w:tc>
        <w:tc>
          <w:tcPr>
            <w:tcW w:w="1020" w:type="dxa"/>
          </w:tcPr>
          <w:p w14:paraId="3361AAA9" w14:textId="77777777" w:rsidR="00361177" w:rsidRPr="00821ECE" w:rsidRDefault="00361177" w:rsidP="00DD6F28">
            <w:pPr>
              <w:pStyle w:val="TT"/>
              <w:spacing w:line="240" w:lineRule="auto"/>
              <w:jc w:val="center"/>
              <w:rPr>
                <w:noProof/>
                <w:color w:val="auto"/>
              </w:rPr>
            </w:pPr>
          </w:p>
        </w:tc>
        <w:tc>
          <w:tcPr>
            <w:tcW w:w="1086" w:type="dxa"/>
            <w:hideMark/>
          </w:tcPr>
          <w:p w14:paraId="44DCD143" w14:textId="77777777" w:rsidR="00361177" w:rsidRPr="00821ECE" w:rsidRDefault="00361177" w:rsidP="00DD6F28">
            <w:pPr>
              <w:pStyle w:val="TT"/>
              <w:spacing w:line="240" w:lineRule="auto"/>
              <w:jc w:val="center"/>
              <w:rPr>
                <w:noProof/>
                <w:color w:val="auto"/>
                <w:sz w:val="24"/>
              </w:rPr>
            </w:pPr>
            <w:r w:rsidRPr="00821ECE">
              <w:rPr>
                <w:noProof/>
                <w:color w:val="auto"/>
              </w:rPr>
              <w:t>.09</w:t>
            </w:r>
          </w:p>
          <w:p w14:paraId="6654D63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.02, .20]</w:t>
            </w:r>
          </w:p>
        </w:tc>
        <w:tc>
          <w:tcPr>
            <w:tcW w:w="596" w:type="dxa"/>
            <w:hideMark/>
          </w:tcPr>
          <w:p w14:paraId="5FAA3AB7" w14:textId="77777777" w:rsidR="00361177" w:rsidRPr="00821ECE" w:rsidRDefault="00361177" w:rsidP="00DD6F28">
            <w:pPr>
              <w:pStyle w:val="TT"/>
              <w:spacing w:line="240" w:lineRule="auto"/>
              <w:jc w:val="center"/>
              <w:rPr>
                <w:noProof/>
                <w:color w:val="auto"/>
                <w:sz w:val="24"/>
              </w:rPr>
            </w:pPr>
            <w:r w:rsidRPr="00821ECE">
              <w:rPr>
                <w:noProof/>
                <w:color w:val="auto"/>
              </w:rPr>
              <w:t>.05</w:t>
            </w:r>
          </w:p>
          <w:p w14:paraId="209B76AB" w14:textId="77777777" w:rsidR="00361177" w:rsidRPr="00821ECE" w:rsidRDefault="00361177" w:rsidP="00DD6F28">
            <w:pPr>
              <w:pStyle w:val="TT"/>
              <w:spacing w:line="240" w:lineRule="auto"/>
              <w:jc w:val="center"/>
              <w:rPr>
                <w:noProof/>
                <w:color w:val="auto"/>
              </w:rPr>
            </w:pPr>
            <w:r w:rsidRPr="00821ECE">
              <w:rPr>
                <w:noProof/>
                <w:color w:val="auto"/>
              </w:rPr>
              <w:t>(.11)</w:t>
            </w:r>
          </w:p>
        </w:tc>
        <w:tc>
          <w:tcPr>
            <w:tcW w:w="950" w:type="dxa"/>
          </w:tcPr>
          <w:p w14:paraId="07243F16" w14:textId="77777777" w:rsidR="00361177" w:rsidRPr="00821ECE" w:rsidRDefault="00361177" w:rsidP="00DD6F28">
            <w:pPr>
              <w:pStyle w:val="TT"/>
              <w:spacing w:line="240" w:lineRule="auto"/>
              <w:jc w:val="center"/>
              <w:rPr>
                <w:noProof/>
                <w:color w:val="auto"/>
              </w:rPr>
            </w:pPr>
          </w:p>
        </w:tc>
        <w:tc>
          <w:tcPr>
            <w:tcW w:w="715" w:type="dxa"/>
          </w:tcPr>
          <w:p w14:paraId="1494F4FA" w14:textId="77777777" w:rsidR="00361177" w:rsidRPr="00821ECE" w:rsidRDefault="00361177" w:rsidP="00DD6F28">
            <w:pPr>
              <w:pStyle w:val="TT"/>
              <w:spacing w:line="240" w:lineRule="auto"/>
              <w:jc w:val="center"/>
              <w:rPr>
                <w:noProof/>
                <w:color w:val="auto"/>
              </w:rPr>
            </w:pPr>
          </w:p>
        </w:tc>
        <w:tc>
          <w:tcPr>
            <w:tcW w:w="949" w:type="dxa"/>
          </w:tcPr>
          <w:p w14:paraId="3186E753" w14:textId="77777777" w:rsidR="00361177" w:rsidRPr="00821ECE" w:rsidRDefault="00361177" w:rsidP="00DD6F28">
            <w:pPr>
              <w:pStyle w:val="TT"/>
              <w:spacing w:line="240" w:lineRule="auto"/>
              <w:jc w:val="center"/>
              <w:rPr>
                <w:noProof/>
                <w:color w:val="auto"/>
              </w:rPr>
            </w:pPr>
          </w:p>
        </w:tc>
        <w:tc>
          <w:tcPr>
            <w:tcW w:w="715" w:type="dxa"/>
          </w:tcPr>
          <w:p w14:paraId="1F652017" w14:textId="77777777" w:rsidR="00361177" w:rsidRPr="00821ECE" w:rsidRDefault="00361177" w:rsidP="00DD6F28">
            <w:pPr>
              <w:pStyle w:val="TT"/>
              <w:spacing w:line="240" w:lineRule="auto"/>
              <w:jc w:val="center"/>
              <w:rPr>
                <w:noProof/>
                <w:color w:val="auto"/>
              </w:rPr>
            </w:pPr>
          </w:p>
        </w:tc>
        <w:tc>
          <w:tcPr>
            <w:tcW w:w="949" w:type="dxa"/>
          </w:tcPr>
          <w:p w14:paraId="058CCA08" w14:textId="77777777" w:rsidR="00361177" w:rsidRPr="00821ECE" w:rsidRDefault="00361177" w:rsidP="00DD6F28">
            <w:pPr>
              <w:pStyle w:val="TT"/>
              <w:spacing w:line="240" w:lineRule="auto"/>
              <w:jc w:val="center"/>
              <w:rPr>
                <w:noProof/>
                <w:color w:val="auto"/>
              </w:rPr>
            </w:pPr>
          </w:p>
        </w:tc>
        <w:tc>
          <w:tcPr>
            <w:tcW w:w="832" w:type="dxa"/>
          </w:tcPr>
          <w:p w14:paraId="052F46D0" w14:textId="77777777" w:rsidR="00361177" w:rsidRPr="00821ECE" w:rsidRDefault="00361177" w:rsidP="00DD6F28">
            <w:pPr>
              <w:pStyle w:val="TT"/>
              <w:spacing w:line="240" w:lineRule="auto"/>
              <w:jc w:val="center"/>
              <w:rPr>
                <w:noProof/>
                <w:color w:val="auto"/>
              </w:rPr>
            </w:pPr>
          </w:p>
        </w:tc>
        <w:tc>
          <w:tcPr>
            <w:tcW w:w="831" w:type="dxa"/>
          </w:tcPr>
          <w:p w14:paraId="01BC4BFE" w14:textId="77777777" w:rsidR="00361177" w:rsidRPr="00821ECE" w:rsidRDefault="00361177" w:rsidP="00DD6F28">
            <w:pPr>
              <w:pStyle w:val="TT"/>
              <w:spacing w:line="240" w:lineRule="auto"/>
              <w:jc w:val="center"/>
              <w:rPr>
                <w:noProof/>
                <w:color w:val="auto"/>
              </w:rPr>
            </w:pPr>
          </w:p>
        </w:tc>
        <w:tc>
          <w:tcPr>
            <w:tcW w:w="599" w:type="dxa"/>
          </w:tcPr>
          <w:p w14:paraId="2FBC0C1E" w14:textId="77777777" w:rsidR="00361177" w:rsidRPr="00821ECE" w:rsidRDefault="00361177" w:rsidP="00DD6F28">
            <w:pPr>
              <w:pStyle w:val="TT"/>
              <w:spacing w:line="240" w:lineRule="auto"/>
              <w:jc w:val="center"/>
              <w:rPr>
                <w:noProof/>
                <w:color w:val="auto"/>
              </w:rPr>
            </w:pPr>
          </w:p>
        </w:tc>
      </w:tr>
      <w:tr w:rsidR="00DD6F28" w:rsidRPr="00821ECE" w14:paraId="395B369B" w14:textId="77777777" w:rsidTr="00DD6F28">
        <w:trPr>
          <w:trHeight w:val="20"/>
        </w:trPr>
        <w:tc>
          <w:tcPr>
            <w:tcW w:w="2146" w:type="dxa"/>
            <w:hideMark/>
          </w:tcPr>
          <w:p w14:paraId="441C40F6" w14:textId="77777777" w:rsidR="00361177" w:rsidRPr="00821ECE" w:rsidRDefault="00361177" w:rsidP="00361177">
            <w:pPr>
              <w:pStyle w:val="TT"/>
              <w:spacing w:line="240" w:lineRule="auto"/>
              <w:rPr>
                <w:noProof/>
                <w:color w:val="auto"/>
              </w:rPr>
            </w:pPr>
            <w:r w:rsidRPr="00821ECE">
              <w:rPr>
                <w:noProof/>
                <w:color w:val="auto"/>
              </w:rPr>
              <w:t>Publication type</w:t>
            </w:r>
          </w:p>
        </w:tc>
        <w:tc>
          <w:tcPr>
            <w:tcW w:w="974" w:type="dxa"/>
          </w:tcPr>
          <w:p w14:paraId="0AF4EAFF" w14:textId="77777777" w:rsidR="00361177" w:rsidRPr="00821ECE" w:rsidRDefault="00361177" w:rsidP="00DD6F28">
            <w:pPr>
              <w:pStyle w:val="TT"/>
              <w:spacing w:line="240" w:lineRule="auto"/>
              <w:jc w:val="center"/>
              <w:rPr>
                <w:noProof/>
                <w:color w:val="auto"/>
              </w:rPr>
            </w:pPr>
          </w:p>
        </w:tc>
        <w:tc>
          <w:tcPr>
            <w:tcW w:w="706" w:type="dxa"/>
          </w:tcPr>
          <w:p w14:paraId="70E7F301" w14:textId="77777777" w:rsidR="00361177" w:rsidRPr="00821ECE" w:rsidRDefault="00361177" w:rsidP="00DD6F28">
            <w:pPr>
              <w:pStyle w:val="TT"/>
              <w:spacing w:line="240" w:lineRule="auto"/>
              <w:jc w:val="center"/>
              <w:rPr>
                <w:noProof/>
                <w:color w:val="auto"/>
              </w:rPr>
            </w:pPr>
          </w:p>
        </w:tc>
        <w:tc>
          <w:tcPr>
            <w:tcW w:w="974" w:type="dxa"/>
          </w:tcPr>
          <w:p w14:paraId="0D625A50" w14:textId="77777777" w:rsidR="00361177" w:rsidRPr="00821ECE" w:rsidRDefault="00361177" w:rsidP="00DD6F28">
            <w:pPr>
              <w:pStyle w:val="TT"/>
              <w:spacing w:line="240" w:lineRule="auto"/>
              <w:jc w:val="center"/>
              <w:rPr>
                <w:noProof/>
                <w:color w:val="auto"/>
              </w:rPr>
            </w:pPr>
          </w:p>
        </w:tc>
        <w:tc>
          <w:tcPr>
            <w:tcW w:w="1020" w:type="dxa"/>
          </w:tcPr>
          <w:p w14:paraId="112F66BD" w14:textId="77777777" w:rsidR="00361177" w:rsidRPr="00821ECE" w:rsidRDefault="00361177" w:rsidP="00DD6F28">
            <w:pPr>
              <w:pStyle w:val="TT"/>
              <w:spacing w:line="240" w:lineRule="auto"/>
              <w:jc w:val="center"/>
              <w:rPr>
                <w:noProof/>
                <w:color w:val="auto"/>
              </w:rPr>
            </w:pPr>
          </w:p>
        </w:tc>
        <w:tc>
          <w:tcPr>
            <w:tcW w:w="1086" w:type="dxa"/>
          </w:tcPr>
          <w:p w14:paraId="62851290" w14:textId="77777777" w:rsidR="00361177" w:rsidRPr="00821ECE" w:rsidRDefault="00361177" w:rsidP="00DD6F28">
            <w:pPr>
              <w:pStyle w:val="TT"/>
              <w:spacing w:line="240" w:lineRule="auto"/>
              <w:jc w:val="center"/>
              <w:rPr>
                <w:noProof/>
                <w:color w:val="auto"/>
              </w:rPr>
            </w:pPr>
          </w:p>
        </w:tc>
        <w:tc>
          <w:tcPr>
            <w:tcW w:w="596" w:type="dxa"/>
          </w:tcPr>
          <w:p w14:paraId="2625F71B" w14:textId="77777777" w:rsidR="00361177" w:rsidRPr="00821ECE" w:rsidRDefault="00361177" w:rsidP="00DD6F28">
            <w:pPr>
              <w:pStyle w:val="TT"/>
              <w:spacing w:line="240" w:lineRule="auto"/>
              <w:jc w:val="center"/>
              <w:rPr>
                <w:noProof/>
                <w:color w:val="auto"/>
              </w:rPr>
            </w:pPr>
          </w:p>
        </w:tc>
        <w:tc>
          <w:tcPr>
            <w:tcW w:w="950" w:type="dxa"/>
            <w:hideMark/>
          </w:tcPr>
          <w:p w14:paraId="198583A7" w14:textId="77777777" w:rsidR="00361177" w:rsidRPr="00821ECE" w:rsidRDefault="00361177" w:rsidP="00DD6F28">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.04</w:t>
            </w:r>
          </w:p>
          <w:p w14:paraId="32186407"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.14, .05]</w:t>
            </w:r>
          </w:p>
        </w:tc>
        <w:tc>
          <w:tcPr>
            <w:tcW w:w="715" w:type="dxa"/>
            <w:hideMark/>
          </w:tcPr>
          <w:p w14:paraId="6CC22985" w14:textId="77777777" w:rsidR="00361177" w:rsidRPr="00821ECE" w:rsidRDefault="00361177" w:rsidP="00DD6F28">
            <w:pPr>
              <w:pStyle w:val="TT"/>
              <w:spacing w:line="240" w:lineRule="auto"/>
              <w:jc w:val="center"/>
              <w:rPr>
                <w:noProof/>
                <w:color w:val="auto"/>
                <w:sz w:val="24"/>
              </w:rPr>
            </w:pPr>
            <w:r w:rsidRPr="00821ECE">
              <w:rPr>
                <w:noProof/>
                <w:color w:val="auto"/>
              </w:rPr>
              <w:t>.04</w:t>
            </w:r>
          </w:p>
          <w:p w14:paraId="6FBFD05F" w14:textId="77777777" w:rsidR="00361177" w:rsidRPr="00821ECE" w:rsidRDefault="00361177" w:rsidP="00DD6F28">
            <w:pPr>
              <w:pStyle w:val="TT"/>
              <w:spacing w:line="240" w:lineRule="auto"/>
              <w:jc w:val="center"/>
              <w:rPr>
                <w:noProof/>
                <w:color w:val="auto"/>
              </w:rPr>
            </w:pPr>
            <w:r w:rsidRPr="00821ECE">
              <w:rPr>
                <w:noProof/>
                <w:color w:val="auto"/>
              </w:rPr>
              <w:t>(.328)</w:t>
            </w:r>
          </w:p>
        </w:tc>
        <w:tc>
          <w:tcPr>
            <w:tcW w:w="949" w:type="dxa"/>
          </w:tcPr>
          <w:p w14:paraId="2CA9AC7F" w14:textId="77777777" w:rsidR="00361177" w:rsidRPr="00821ECE" w:rsidRDefault="00361177" w:rsidP="00DD6F28">
            <w:pPr>
              <w:pStyle w:val="TT"/>
              <w:spacing w:line="240" w:lineRule="auto"/>
              <w:jc w:val="center"/>
              <w:rPr>
                <w:noProof/>
                <w:color w:val="auto"/>
              </w:rPr>
            </w:pPr>
          </w:p>
        </w:tc>
        <w:tc>
          <w:tcPr>
            <w:tcW w:w="715" w:type="dxa"/>
          </w:tcPr>
          <w:p w14:paraId="044B51D7" w14:textId="77777777" w:rsidR="00361177" w:rsidRPr="00821ECE" w:rsidRDefault="00361177" w:rsidP="00DD6F28">
            <w:pPr>
              <w:pStyle w:val="TT"/>
              <w:spacing w:line="240" w:lineRule="auto"/>
              <w:jc w:val="center"/>
              <w:rPr>
                <w:noProof/>
                <w:color w:val="auto"/>
              </w:rPr>
            </w:pPr>
          </w:p>
        </w:tc>
        <w:tc>
          <w:tcPr>
            <w:tcW w:w="949" w:type="dxa"/>
          </w:tcPr>
          <w:p w14:paraId="588F6671" w14:textId="77777777" w:rsidR="00361177" w:rsidRPr="00821ECE" w:rsidRDefault="00361177" w:rsidP="00DD6F28">
            <w:pPr>
              <w:pStyle w:val="TT"/>
              <w:spacing w:line="240" w:lineRule="auto"/>
              <w:jc w:val="center"/>
              <w:rPr>
                <w:noProof/>
                <w:color w:val="auto"/>
              </w:rPr>
            </w:pPr>
          </w:p>
        </w:tc>
        <w:tc>
          <w:tcPr>
            <w:tcW w:w="832" w:type="dxa"/>
          </w:tcPr>
          <w:p w14:paraId="1059E5E1" w14:textId="77777777" w:rsidR="00361177" w:rsidRPr="00821ECE" w:rsidRDefault="00361177" w:rsidP="00DD6F28">
            <w:pPr>
              <w:pStyle w:val="TT"/>
              <w:spacing w:line="240" w:lineRule="auto"/>
              <w:jc w:val="center"/>
              <w:rPr>
                <w:noProof/>
                <w:color w:val="auto"/>
              </w:rPr>
            </w:pPr>
          </w:p>
        </w:tc>
        <w:tc>
          <w:tcPr>
            <w:tcW w:w="831" w:type="dxa"/>
          </w:tcPr>
          <w:p w14:paraId="63D4A0A2" w14:textId="77777777" w:rsidR="00361177" w:rsidRPr="00821ECE" w:rsidRDefault="00361177" w:rsidP="00DD6F28">
            <w:pPr>
              <w:pStyle w:val="TT"/>
              <w:spacing w:line="240" w:lineRule="auto"/>
              <w:jc w:val="center"/>
              <w:rPr>
                <w:noProof/>
                <w:color w:val="auto"/>
              </w:rPr>
            </w:pPr>
          </w:p>
        </w:tc>
        <w:tc>
          <w:tcPr>
            <w:tcW w:w="599" w:type="dxa"/>
          </w:tcPr>
          <w:p w14:paraId="6F235405" w14:textId="77777777" w:rsidR="00361177" w:rsidRPr="00821ECE" w:rsidRDefault="00361177" w:rsidP="00DD6F28">
            <w:pPr>
              <w:pStyle w:val="TT"/>
              <w:spacing w:line="240" w:lineRule="auto"/>
              <w:jc w:val="center"/>
              <w:rPr>
                <w:noProof/>
                <w:color w:val="auto"/>
              </w:rPr>
            </w:pPr>
          </w:p>
        </w:tc>
      </w:tr>
      <w:tr w:rsidR="00DD6F28" w:rsidRPr="00821ECE" w14:paraId="21BF66C5" w14:textId="77777777" w:rsidTr="00DD6F28">
        <w:trPr>
          <w:trHeight w:val="20"/>
        </w:trPr>
        <w:tc>
          <w:tcPr>
            <w:tcW w:w="2146" w:type="dxa"/>
            <w:hideMark/>
          </w:tcPr>
          <w:p w14:paraId="7B4ABCA2" w14:textId="77777777" w:rsidR="00361177" w:rsidRPr="00821ECE" w:rsidRDefault="00361177" w:rsidP="00361177">
            <w:pPr>
              <w:pStyle w:val="TT"/>
              <w:spacing w:line="240" w:lineRule="auto"/>
              <w:rPr>
                <w:noProof/>
                <w:color w:val="auto"/>
              </w:rPr>
            </w:pPr>
            <w:r w:rsidRPr="00821ECE">
              <w:rPr>
                <w:noProof/>
                <w:color w:val="auto"/>
              </w:rPr>
              <w:t xml:space="preserve">Observer vs. objective </w:t>
            </w:r>
          </w:p>
        </w:tc>
        <w:tc>
          <w:tcPr>
            <w:tcW w:w="974" w:type="dxa"/>
          </w:tcPr>
          <w:p w14:paraId="7D339B5E" w14:textId="77777777" w:rsidR="00361177" w:rsidRPr="00821ECE" w:rsidRDefault="00361177" w:rsidP="00DD6F28">
            <w:pPr>
              <w:pStyle w:val="TT"/>
              <w:spacing w:line="240" w:lineRule="auto"/>
              <w:jc w:val="center"/>
              <w:rPr>
                <w:noProof/>
                <w:color w:val="auto"/>
              </w:rPr>
            </w:pPr>
          </w:p>
        </w:tc>
        <w:tc>
          <w:tcPr>
            <w:tcW w:w="706" w:type="dxa"/>
          </w:tcPr>
          <w:p w14:paraId="3FDC638E" w14:textId="77777777" w:rsidR="00361177" w:rsidRPr="00821ECE" w:rsidRDefault="00361177" w:rsidP="00DD6F28">
            <w:pPr>
              <w:pStyle w:val="TT"/>
              <w:spacing w:line="240" w:lineRule="auto"/>
              <w:jc w:val="center"/>
              <w:rPr>
                <w:noProof/>
                <w:color w:val="auto"/>
              </w:rPr>
            </w:pPr>
          </w:p>
        </w:tc>
        <w:tc>
          <w:tcPr>
            <w:tcW w:w="974" w:type="dxa"/>
          </w:tcPr>
          <w:p w14:paraId="04E4028D" w14:textId="77777777" w:rsidR="00361177" w:rsidRPr="00821ECE" w:rsidRDefault="00361177" w:rsidP="00DD6F28">
            <w:pPr>
              <w:pStyle w:val="TT"/>
              <w:spacing w:line="240" w:lineRule="auto"/>
              <w:jc w:val="center"/>
              <w:rPr>
                <w:noProof/>
                <w:color w:val="auto"/>
              </w:rPr>
            </w:pPr>
          </w:p>
        </w:tc>
        <w:tc>
          <w:tcPr>
            <w:tcW w:w="1020" w:type="dxa"/>
          </w:tcPr>
          <w:p w14:paraId="3A428509" w14:textId="77777777" w:rsidR="00361177" w:rsidRPr="00821ECE" w:rsidRDefault="00361177" w:rsidP="00DD6F28">
            <w:pPr>
              <w:pStyle w:val="TT"/>
              <w:spacing w:line="240" w:lineRule="auto"/>
              <w:jc w:val="center"/>
              <w:rPr>
                <w:noProof/>
                <w:color w:val="auto"/>
              </w:rPr>
            </w:pPr>
          </w:p>
        </w:tc>
        <w:tc>
          <w:tcPr>
            <w:tcW w:w="1086" w:type="dxa"/>
          </w:tcPr>
          <w:p w14:paraId="24F66B62" w14:textId="77777777" w:rsidR="00361177" w:rsidRPr="00821ECE" w:rsidRDefault="00361177" w:rsidP="00DD6F28">
            <w:pPr>
              <w:pStyle w:val="TT"/>
              <w:spacing w:line="240" w:lineRule="auto"/>
              <w:jc w:val="center"/>
              <w:rPr>
                <w:noProof/>
                <w:color w:val="auto"/>
              </w:rPr>
            </w:pPr>
          </w:p>
        </w:tc>
        <w:tc>
          <w:tcPr>
            <w:tcW w:w="596" w:type="dxa"/>
          </w:tcPr>
          <w:p w14:paraId="1C826286" w14:textId="77777777" w:rsidR="00361177" w:rsidRPr="00821ECE" w:rsidRDefault="00361177" w:rsidP="00DD6F28">
            <w:pPr>
              <w:pStyle w:val="TT"/>
              <w:spacing w:line="240" w:lineRule="auto"/>
              <w:jc w:val="center"/>
              <w:rPr>
                <w:noProof/>
                <w:color w:val="auto"/>
              </w:rPr>
            </w:pPr>
          </w:p>
        </w:tc>
        <w:tc>
          <w:tcPr>
            <w:tcW w:w="950" w:type="dxa"/>
          </w:tcPr>
          <w:p w14:paraId="510A72F0" w14:textId="77777777" w:rsidR="00361177" w:rsidRPr="00821ECE" w:rsidRDefault="00361177" w:rsidP="00DD6F28">
            <w:pPr>
              <w:pStyle w:val="TT"/>
              <w:spacing w:line="240" w:lineRule="auto"/>
              <w:jc w:val="center"/>
              <w:rPr>
                <w:noProof/>
                <w:color w:val="auto"/>
              </w:rPr>
            </w:pPr>
          </w:p>
        </w:tc>
        <w:tc>
          <w:tcPr>
            <w:tcW w:w="715" w:type="dxa"/>
          </w:tcPr>
          <w:p w14:paraId="18E84D3D" w14:textId="77777777" w:rsidR="00361177" w:rsidRPr="00821ECE" w:rsidRDefault="00361177" w:rsidP="00DD6F28">
            <w:pPr>
              <w:pStyle w:val="TT"/>
              <w:spacing w:line="240" w:lineRule="auto"/>
              <w:jc w:val="center"/>
              <w:rPr>
                <w:noProof/>
                <w:color w:val="auto"/>
              </w:rPr>
            </w:pPr>
          </w:p>
        </w:tc>
        <w:tc>
          <w:tcPr>
            <w:tcW w:w="949" w:type="dxa"/>
            <w:hideMark/>
          </w:tcPr>
          <w:p w14:paraId="22E7CDCA"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31CE93CD"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.05, .11]</w:t>
            </w:r>
          </w:p>
        </w:tc>
        <w:tc>
          <w:tcPr>
            <w:tcW w:w="715" w:type="dxa"/>
            <w:hideMark/>
          </w:tcPr>
          <w:p w14:paraId="5D08FC02" w14:textId="77777777" w:rsidR="00361177" w:rsidRPr="00821ECE" w:rsidRDefault="00361177" w:rsidP="00DD6F28">
            <w:pPr>
              <w:pStyle w:val="TT"/>
              <w:spacing w:line="240" w:lineRule="auto"/>
              <w:jc w:val="center"/>
              <w:rPr>
                <w:noProof/>
                <w:color w:val="auto"/>
                <w:sz w:val="24"/>
              </w:rPr>
            </w:pPr>
            <w:r w:rsidRPr="00821ECE">
              <w:rPr>
                <w:noProof/>
                <w:color w:val="auto"/>
              </w:rPr>
              <w:t>.04</w:t>
            </w:r>
          </w:p>
          <w:p w14:paraId="3CB8BF14" w14:textId="77777777" w:rsidR="00361177" w:rsidRPr="00821ECE" w:rsidRDefault="00361177" w:rsidP="00DD6F28">
            <w:pPr>
              <w:pStyle w:val="TT"/>
              <w:spacing w:line="240" w:lineRule="auto"/>
              <w:jc w:val="center"/>
              <w:rPr>
                <w:noProof/>
                <w:color w:val="auto"/>
              </w:rPr>
            </w:pPr>
            <w:r w:rsidRPr="00821ECE">
              <w:rPr>
                <w:noProof/>
                <w:color w:val="auto"/>
              </w:rPr>
              <w:t>(.452)</w:t>
            </w:r>
          </w:p>
        </w:tc>
        <w:tc>
          <w:tcPr>
            <w:tcW w:w="949" w:type="dxa"/>
          </w:tcPr>
          <w:p w14:paraId="168740C1" w14:textId="77777777" w:rsidR="00361177" w:rsidRPr="00821ECE" w:rsidRDefault="00361177" w:rsidP="00DD6F28">
            <w:pPr>
              <w:pStyle w:val="TT"/>
              <w:spacing w:line="240" w:lineRule="auto"/>
              <w:jc w:val="center"/>
              <w:rPr>
                <w:noProof/>
                <w:color w:val="auto"/>
              </w:rPr>
            </w:pPr>
          </w:p>
        </w:tc>
        <w:tc>
          <w:tcPr>
            <w:tcW w:w="832" w:type="dxa"/>
          </w:tcPr>
          <w:p w14:paraId="5DCBE176" w14:textId="77777777" w:rsidR="00361177" w:rsidRPr="00821ECE" w:rsidRDefault="00361177" w:rsidP="00DD6F28">
            <w:pPr>
              <w:pStyle w:val="TT"/>
              <w:spacing w:line="240" w:lineRule="auto"/>
              <w:jc w:val="center"/>
              <w:rPr>
                <w:noProof/>
                <w:color w:val="auto"/>
              </w:rPr>
            </w:pPr>
          </w:p>
        </w:tc>
        <w:tc>
          <w:tcPr>
            <w:tcW w:w="831" w:type="dxa"/>
          </w:tcPr>
          <w:p w14:paraId="7195524B" w14:textId="77777777" w:rsidR="00361177" w:rsidRPr="00821ECE" w:rsidRDefault="00361177" w:rsidP="00DD6F28">
            <w:pPr>
              <w:pStyle w:val="TT"/>
              <w:spacing w:line="240" w:lineRule="auto"/>
              <w:jc w:val="center"/>
              <w:rPr>
                <w:noProof/>
                <w:color w:val="auto"/>
              </w:rPr>
            </w:pPr>
          </w:p>
        </w:tc>
        <w:tc>
          <w:tcPr>
            <w:tcW w:w="599" w:type="dxa"/>
          </w:tcPr>
          <w:p w14:paraId="0882ECB4" w14:textId="77777777" w:rsidR="00361177" w:rsidRPr="00821ECE" w:rsidRDefault="00361177" w:rsidP="00DD6F28">
            <w:pPr>
              <w:pStyle w:val="TT"/>
              <w:spacing w:line="240" w:lineRule="auto"/>
              <w:jc w:val="center"/>
              <w:rPr>
                <w:noProof/>
                <w:color w:val="auto"/>
              </w:rPr>
            </w:pPr>
          </w:p>
        </w:tc>
      </w:tr>
      <w:tr w:rsidR="00DD6F28" w:rsidRPr="00821ECE" w14:paraId="55DA5215" w14:textId="77777777" w:rsidTr="00DD6F28">
        <w:trPr>
          <w:trHeight w:val="20"/>
        </w:trPr>
        <w:tc>
          <w:tcPr>
            <w:tcW w:w="2146" w:type="dxa"/>
            <w:hideMark/>
          </w:tcPr>
          <w:p w14:paraId="46D661F1" w14:textId="77777777" w:rsidR="00361177" w:rsidRPr="00821ECE" w:rsidRDefault="00361177" w:rsidP="00361177">
            <w:pPr>
              <w:pStyle w:val="TT"/>
              <w:spacing w:line="240" w:lineRule="auto"/>
              <w:rPr>
                <w:noProof/>
                <w:color w:val="auto"/>
              </w:rPr>
            </w:pPr>
            <w:r w:rsidRPr="00821ECE">
              <w:rPr>
                <w:noProof/>
                <w:color w:val="auto"/>
              </w:rPr>
              <w:t>NPI</w:t>
            </w:r>
          </w:p>
        </w:tc>
        <w:tc>
          <w:tcPr>
            <w:tcW w:w="974" w:type="dxa"/>
          </w:tcPr>
          <w:p w14:paraId="2978343E" w14:textId="77777777" w:rsidR="00361177" w:rsidRPr="00821ECE" w:rsidRDefault="00361177" w:rsidP="00DD6F28">
            <w:pPr>
              <w:pStyle w:val="TT"/>
              <w:spacing w:line="240" w:lineRule="auto"/>
              <w:jc w:val="center"/>
              <w:rPr>
                <w:noProof/>
                <w:color w:val="auto"/>
              </w:rPr>
            </w:pPr>
          </w:p>
        </w:tc>
        <w:tc>
          <w:tcPr>
            <w:tcW w:w="706" w:type="dxa"/>
          </w:tcPr>
          <w:p w14:paraId="0378F243" w14:textId="77777777" w:rsidR="00361177" w:rsidRPr="00821ECE" w:rsidRDefault="00361177" w:rsidP="00DD6F28">
            <w:pPr>
              <w:pStyle w:val="TT"/>
              <w:spacing w:line="240" w:lineRule="auto"/>
              <w:jc w:val="center"/>
              <w:rPr>
                <w:noProof/>
                <w:color w:val="auto"/>
              </w:rPr>
            </w:pPr>
          </w:p>
        </w:tc>
        <w:tc>
          <w:tcPr>
            <w:tcW w:w="974" w:type="dxa"/>
          </w:tcPr>
          <w:p w14:paraId="51F2AF9B" w14:textId="77777777" w:rsidR="00361177" w:rsidRPr="00821ECE" w:rsidRDefault="00361177" w:rsidP="00DD6F28">
            <w:pPr>
              <w:pStyle w:val="TT"/>
              <w:spacing w:line="240" w:lineRule="auto"/>
              <w:jc w:val="center"/>
              <w:rPr>
                <w:noProof/>
                <w:color w:val="auto"/>
              </w:rPr>
            </w:pPr>
          </w:p>
        </w:tc>
        <w:tc>
          <w:tcPr>
            <w:tcW w:w="1020" w:type="dxa"/>
          </w:tcPr>
          <w:p w14:paraId="6647C125" w14:textId="77777777" w:rsidR="00361177" w:rsidRPr="00821ECE" w:rsidRDefault="00361177" w:rsidP="00DD6F28">
            <w:pPr>
              <w:pStyle w:val="TT"/>
              <w:spacing w:line="240" w:lineRule="auto"/>
              <w:jc w:val="center"/>
              <w:rPr>
                <w:noProof/>
                <w:color w:val="auto"/>
              </w:rPr>
            </w:pPr>
          </w:p>
        </w:tc>
        <w:tc>
          <w:tcPr>
            <w:tcW w:w="1086" w:type="dxa"/>
          </w:tcPr>
          <w:p w14:paraId="69C9A199" w14:textId="77777777" w:rsidR="00361177" w:rsidRPr="00821ECE" w:rsidRDefault="00361177" w:rsidP="00DD6F28">
            <w:pPr>
              <w:pStyle w:val="TT"/>
              <w:spacing w:line="240" w:lineRule="auto"/>
              <w:jc w:val="center"/>
              <w:rPr>
                <w:noProof/>
                <w:color w:val="auto"/>
              </w:rPr>
            </w:pPr>
          </w:p>
        </w:tc>
        <w:tc>
          <w:tcPr>
            <w:tcW w:w="596" w:type="dxa"/>
          </w:tcPr>
          <w:p w14:paraId="77495FC4" w14:textId="77777777" w:rsidR="00361177" w:rsidRPr="00821ECE" w:rsidRDefault="00361177" w:rsidP="00DD6F28">
            <w:pPr>
              <w:pStyle w:val="TT"/>
              <w:spacing w:line="240" w:lineRule="auto"/>
              <w:jc w:val="center"/>
              <w:rPr>
                <w:noProof/>
                <w:color w:val="auto"/>
              </w:rPr>
            </w:pPr>
          </w:p>
        </w:tc>
        <w:tc>
          <w:tcPr>
            <w:tcW w:w="950" w:type="dxa"/>
          </w:tcPr>
          <w:p w14:paraId="54EBE5B4" w14:textId="77777777" w:rsidR="00361177" w:rsidRPr="00821ECE" w:rsidRDefault="00361177" w:rsidP="00DD6F28">
            <w:pPr>
              <w:pStyle w:val="TT"/>
              <w:spacing w:line="240" w:lineRule="auto"/>
              <w:jc w:val="center"/>
              <w:rPr>
                <w:noProof/>
                <w:color w:val="auto"/>
              </w:rPr>
            </w:pPr>
          </w:p>
        </w:tc>
        <w:tc>
          <w:tcPr>
            <w:tcW w:w="715" w:type="dxa"/>
          </w:tcPr>
          <w:p w14:paraId="78D7FBD6" w14:textId="77777777" w:rsidR="00361177" w:rsidRPr="00821ECE" w:rsidRDefault="00361177" w:rsidP="00DD6F28">
            <w:pPr>
              <w:pStyle w:val="TT"/>
              <w:spacing w:line="240" w:lineRule="auto"/>
              <w:jc w:val="center"/>
              <w:rPr>
                <w:noProof/>
                <w:color w:val="auto"/>
              </w:rPr>
            </w:pPr>
          </w:p>
        </w:tc>
        <w:tc>
          <w:tcPr>
            <w:tcW w:w="949" w:type="dxa"/>
          </w:tcPr>
          <w:p w14:paraId="10E52B98" w14:textId="77777777" w:rsidR="00361177" w:rsidRPr="00821ECE" w:rsidRDefault="00361177" w:rsidP="00DD6F28">
            <w:pPr>
              <w:pStyle w:val="TT"/>
              <w:spacing w:line="240" w:lineRule="auto"/>
              <w:jc w:val="center"/>
              <w:rPr>
                <w:noProof/>
                <w:color w:val="auto"/>
              </w:rPr>
            </w:pPr>
          </w:p>
        </w:tc>
        <w:tc>
          <w:tcPr>
            <w:tcW w:w="715" w:type="dxa"/>
          </w:tcPr>
          <w:p w14:paraId="42C61A98" w14:textId="77777777" w:rsidR="00361177" w:rsidRPr="00821ECE" w:rsidRDefault="00361177" w:rsidP="00DD6F28">
            <w:pPr>
              <w:pStyle w:val="TT"/>
              <w:spacing w:line="240" w:lineRule="auto"/>
              <w:jc w:val="center"/>
              <w:rPr>
                <w:noProof/>
                <w:color w:val="auto"/>
              </w:rPr>
            </w:pPr>
          </w:p>
        </w:tc>
        <w:tc>
          <w:tcPr>
            <w:tcW w:w="949" w:type="dxa"/>
            <w:hideMark/>
          </w:tcPr>
          <w:p w14:paraId="44F711C9" w14:textId="77777777" w:rsidR="00361177" w:rsidRPr="00821ECE" w:rsidRDefault="00361177" w:rsidP="00DD6F28">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.07</w:t>
            </w:r>
          </w:p>
          <w:p w14:paraId="55721A5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.17, .03]</w:t>
            </w:r>
          </w:p>
        </w:tc>
        <w:tc>
          <w:tcPr>
            <w:tcW w:w="832" w:type="dxa"/>
            <w:hideMark/>
          </w:tcPr>
          <w:p w14:paraId="15688E83" w14:textId="77777777" w:rsidR="00361177" w:rsidRPr="00821ECE" w:rsidRDefault="00361177" w:rsidP="00DD6F28">
            <w:pPr>
              <w:pStyle w:val="TT"/>
              <w:spacing w:line="240" w:lineRule="auto"/>
              <w:jc w:val="center"/>
              <w:rPr>
                <w:noProof/>
                <w:color w:val="auto"/>
                <w:sz w:val="24"/>
              </w:rPr>
            </w:pPr>
            <w:r w:rsidRPr="00821ECE">
              <w:rPr>
                <w:noProof/>
                <w:color w:val="auto"/>
              </w:rPr>
              <w:t>.05</w:t>
            </w:r>
          </w:p>
          <w:p w14:paraId="672FFF72" w14:textId="77777777" w:rsidR="00361177" w:rsidRPr="00821ECE" w:rsidRDefault="00361177" w:rsidP="00DD6F28">
            <w:pPr>
              <w:pStyle w:val="TT"/>
              <w:spacing w:line="240" w:lineRule="auto"/>
              <w:jc w:val="center"/>
              <w:rPr>
                <w:noProof/>
                <w:color w:val="auto"/>
              </w:rPr>
            </w:pPr>
            <w:r w:rsidRPr="00821ECE">
              <w:rPr>
                <w:noProof/>
                <w:color w:val="auto"/>
              </w:rPr>
              <w:t>(.153)</w:t>
            </w:r>
          </w:p>
        </w:tc>
        <w:tc>
          <w:tcPr>
            <w:tcW w:w="831" w:type="dxa"/>
          </w:tcPr>
          <w:p w14:paraId="376799AC" w14:textId="77777777" w:rsidR="00361177" w:rsidRPr="00821ECE" w:rsidRDefault="00361177" w:rsidP="00DD6F28">
            <w:pPr>
              <w:pStyle w:val="TT"/>
              <w:spacing w:line="240" w:lineRule="auto"/>
              <w:jc w:val="center"/>
              <w:rPr>
                <w:noProof/>
                <w:color w:val="auto"/>
              </w:rPr>
            </w:pPr>
          </w:p>
        </w:tc>
        <w:tc>
          <w:tcPr>
            <w:tcW w:w="599" w:type="dxa"/>
          </w:tcPr>
          <w:p w14:paraId="1C7F2C7C" w14:textId="77777777" w:rsidR="00361177" w:rsidRPr="00821ECE" w:rsidRDefault="00361177" w:rsidP="00DD6F28">
            <w:pPr>
              <w:pStyle w:val="TT"/>
              <w:spacing w:line="240" w:lineRule="auto"/>
              <w:jc w:val="center"/>
              <w:rPr>
                <w:noProof/>
                <w:color w:val="auto"/>
              </w:rPr>
            </w:pPr>
          </w:p>
        </w:tc>
      </w:tr>
      <w:tr w:rsidR="00DD6F28" w:rsidRPr="00821ECE" w14:paraId="66B7DFFA" w14:textId="77777777" w:rsidTr="00DD6F28">
        <w:trPr>
          <w:trHeight w:val="20"/>
        </w:trPr>
        <w:tc>
          <w:tcPr>
            <w:tcW w:w="2146" w:type="dxa"/>
            <w:hideMark/>
          </w:tcPr>
          <w:p w14:paraId="338BE2F2" w14:textId="77777777" w:rsidR="00361177" w:rsidRPr="00821ECE" w:rsidRDefault="00361177" w:rsidP="00DD6F28">
            <w:pPr>
              <w:pStyle w:val="TT"/>
              <w:spacing w:after="240" w:line="240" w:lineRule="auto"/>
              <w:rPr>
                <w:noProof/>
                <w:color w:val="auto"/>
              </w:rPr>
            </w:pPr>
            <w:r w:rsidRPr="00821ECE">
              <w:rPr>
                <w:noProof/>
                <w:color w:val="auto"/>
              </w:rPr>
              <w:t>Student</w:t>
            </w:r>
          </w:p>
        </w:tc>
        <w:tc>
          <w:tcPr>
            <w:tcW w:w="974" w:type="dxa"/>
          </w:tcPr>
          <w:p w14:paraId="188E264C" w14:textId="77777777" w:rsidR="00361177" w:rsidRPr="00821ECE" w:rsidRDefault="00361177" w:rsidP="00DD6F28">
            <w:pPr>
              <w:pStyle w:val="TT"/>
              <w:spacing w:after="240" w:line="240" w:lineRule="auto"/>
              <w:jc w:val="center"/>
              <w:rPr>
                <w:noProof/>
                <w:color w:val="auto"/>
              </w:rPr>
            </w:pPr>
          </w:p>
        </w:tc>
        <w:tc>
          <w:tcPr>
            <w:tcW w:w="706" w:type="dxa"/>
          </w:tcPr>
          <w:p w14:paraId="205FF6EC" w14:textId="77777777" w:rsidR="00361177" w:rsidRPr="00821ECE" w:rsidRDefault="00361177" w:rsidP="00DD6F28">
            <w:pPr>
              <w:pStyle w:val="TT"/>
              <w:spacing w:after="240" w:line="240" w:lineRule="auto"/>
              <w:jc w:val="center"/>
              <w:rPr>
                <w:noProof/>
                <w:color w:val="auto"/>
              </w:rPr>
            </w:pPr>
          </w:p>
        </w:tc>
        <w:tc>
          <w:tcPr>
            <w:tcW w:w="974" w:type="dxa"/>
          </w:tcPr>
          <w:p w14:paraId="1C906FE3" w14:textId="77777777" w:rsidR="00361177" w:rsidRPr="00821ECE" w:rsidRDefault="00361177" w:rsidP="00DD6F28">
            <w:pPr>
              <w:pStyle w:val="TT"/>
              <w:spacing w:after="240" w:line="240" w:lineRule="auto"/>
              <w:jc w:val="center"/>
              <w:rPr>
                <w:noProof/>
                <w:color w:val="auto"/>
              </w:rPr>
            </w:pPr>
          </w:p>
        </w:tc>
        <w:tc>
          <w:tcPr>
            <w:tcW w:w="1020" w:type="dxa"/>
          </w:tcPr>
          <w:p w14:paraId="6C211B1F" w14:textId="77777777" w:rsidR="00361177" w:rsidRPr="00821ECE" w:rsidRDefault="00361177" w:rsidP="00DD6F28">
            <w:pPr>
              <w:pStyle w:val="TT"/>
              <w:spacing w:after="240" w:line="240" w:lineRule="auto"/>
              <w:jc w:val="center"/>
              <w:rPr>
                <w:noProof/>
                <w:color w:val="auto"/>
              </w:rPr>
            </w:pPr>
          </w:p>
        </w:tc>
        <w:tc>
          <w:tcPr>
            <w:tcW w:w="1086" w:type="dxa"/>
          </w:tcPr>
          <w:p w14:paraId="4D1A754A" w14:textId="77777777" w:rsidR="00361177" w:rsidRPr="00821ECE" w:rsidRDefault="00361177" w:rsidP="00DD6F28">
            <w:pPr>
              <w:pStyle w:val="TT"/>
              <w:spacing w:after="240" w:line="240" w:lineRule="auto"/>
              <w:jc w:val="center"/>
              <w:rPr>
                <w:noProof/>
                <w:color w:val="auto"/>
              </w:rPr>
            </w:pPr>
          </w:p>
        </w:tc>
        <w:tc>
          <w:tcPr>
            <w:tcW w:w="596" w:type="dxa"/>
          </w:tcPr>
          <w:p w14:paraId="0B1269A2" w14:textId="77777777" w:rsidR="00361177" w:rsidRPr="00821ECE" w:rsidRDefault="00361177" w:rsidP="00DD6F28">
            <w:pPr>
              <w:pStyle w:val="TT"/>
              <w:spacing w:after="240" w:line="240" w:lineRule="auto"/>
              <w:jc w:val="center"/>
              <w:rPr>
                <w:noProof/>
                <w:color w:val="auto"/>
              </w:rPr>
            </w:pPr>
          </w:p>
        </w:tc>
        <w:tc>
          <w:tcPr>
            <w:tcW w:w="950" w:type="dxa"/>
          </w:tcPr>
          <w:p w14:paraId="5C6B25D8" w14:textId="77777777" w:rsidR="00361177" w:rsidRPr="00821ECE" w:rsidRDefault="00361177" w:rsidP="00DD6F28">
            <w:pPr>
              <w:pStyle w:val="TT"/>
              <w:spacing w:after="240" w:line="240" w:lineRule="auto"/>
              <w:jc w:val="center"/>
              <w:rPr>
                <w:noProof/>
                <w:color w:val="auto"/>
              </w:rPr>
            </w:pPr>
          </w:p>
        </w:tc>
        <w:tc>
          <w:tcPr>
            <w:tcW w:w="715" w:type="dxa"/>
          </w:tcPr>
          <w:p w14:paraId="1597BFF0" w14:textId="77777777" w:rsidR="00361177" w:rsidRPr="00821ECE" w:rsidRDefault="00361177" w:rsidP="00DD6F28">
            <w:pPr>
              <w:pStyle w:val="TT"/>
              <w:spacing w:after="240" w:line="240" w:lineRule="auto"/>
              <w:jc w:val="center"/>
              <w:rPr>
                <w:noProof/>
                <w:color w:val="auto"/>
              </w:rPr>
            </w:pPr>
          </w:p>
        </w:tc>
        <w:tc>
          <w:tcPr>
            <w:tcW w:w="949" w:type="dxa"/>
          </w:tcPr>
          <w:p w14:paraId="79AB2650" w14:textId="77777777" w:rsidR="00361177" w:rsidRPr="00821ECE" w:rsidRDefault="00361177" w:rsidP="00DD6F28">
            <w:pPr>
              <w:pStyle w:val="TT"/>
              <w:spacing w:after="240" w:line="240" w:lineRule="auto"/>
              <w:jc w:val="center"/>
              <w:rPr>
                <w:noProof/>
                <w:color w:val="auto"/>
              </w:rPr>
            </w:pPr>
          </w:p>
        </w:tc>
        <w:tc>
          <w:tcPr>
            <w:tcW w:w="715" w:type="dxa"/>
          </w:tcPr>
          <w:p w14:paraId="35E9B9E2" w14:textId="77777777" w:rsidR="00361177" w:rsidRPr="00821ECE" w:rsidRDefault="00361177" w:rsidP="00DD6F28">
            <w:pPr>
              <w:pStyle w:val="TT"/>
              <w:spacing w:after="240" w:line="240" w:lineRule="auto"/>
              <w:jc w:val="center"/>
              <w:rPr>
                <w:noProof/>
                <w:color w:val="auto"/>
              </w:rPr>
            </w:pPr>
          </w:p>
        </w:tc>
        <w:tc>
          <w:tcPr>
            <w:tcW w:w="949" w:type="dxa"/>
          </w:tcPr>
          <w:p w14:paraId="628CDF74" w14:textId="77777777" w:rsidR="00361177" w:rsidRPr="00821ECE" w:rsidRDefault="00361177" w:rsidP="00DD6F28">
            <w:pPr>
              <w:pStyle w:val="TT"/>
              <w:spacing w:after="240" w:line="240" w:lineRule="auto"/>
              <w:jc w:val="center"/>
              <w:rPr>
                <w:noProof/>
                <w:color w:val="auto"/>
              </w:rPr>
            </w:pPr>
          </w:p>
        </w:tc>
        <w:tc>
          <w:tcPr>
            <w:tcW w:w="832" w:type="dxa"/>
          </w:tcPr>
          <w:p w14:paraId="51654280" w14:textId="77777777" w:rsidR="00361177" w:rsidRPr="00821ECE" w:rsidRDefault="00361177" w:rsidP="00DD6F28">
            <w:pPr>
              <w:pStyle w:val="TT"/>
              <w:spacing w:after="240" w:line="240" w:lineRule="auto"/>
              <w:jc w:val="center"/>
              <w:rPr>
                <w:noProof/>
                <w:color w:val="auto"/>
              </w:rPr>
            </w:pPr>
          </w:p>
        </w:tc>
        <w:tc>
          <w:tcPr>
            <w:tcW w:w="831" w:type="dxa"/>
            <w:hideMark/>
          </w:tcPr>
          <w:p w14:paraId="34B50EC7" w14:textId="77777777" w:rsidR="00361177" w:rsidRPr="00821ECE" w:rsidRDefault="00361177" w:rsidP="00DD6F28">
            <w:pPr>
              <w:pStyle w:val="TT"/>
              <w:spacing w:after="240" w:line="240" w:lineRule="auto"/>
              <w:jc w:val="center"/>
              <w:rPr>
                <w:noProof/>
                <w:color w:val="auto"/>
                <w:sz w:val="24"/>
              </w:rPr>
            </w:pPr>
            <w:commentRangeStart w:id="326"/>
            <w:r w:rsidRPr="00821ECE">
              <w:rPr>
                <w:noProof/>
                <w:color w:val="auto"/>
              </w:rPr>
              <w:t>.01</w:t>
            </w:r>
          </w:p>
          <w:p w14:paraId="2104BFD0" w14:textId="77777777" w:rsidR="00361177" w:rsidRPr="00821ECE" w:rsidRDefault="00361177" w:rsidP="00DD6F28">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.12]</w:t>
            </w:r>
          </w:p>
        </w:tc>
        <w:tc>
          <w:tcPr>
            <w:tcW w:w="599" w:type="dxa"/>
            <w:hideMark/>
          </w:tcPr>
          <w:p w14:paraId="4E3F4808" w14:textId="77777777" w:rsidR="00361177" w:rsidRPr="00821ECE" w:rsidRDefault="00361177" w:rsidP="00DD6F28">
            <w:pPr>
              <w:pStyle w:val="TT"/>
              <w:spacing w:after="240" w:line="240" w:lineRule="auto"/>
              <w:jc w:val="center"/>
              <w:rPr>
                <w:noProof/>
                <w:color w:val="auto"/>
                <w:sz w:val="24"/>
              </w:rPr>
            </w:pPr>
            <w:r w:rsidRPr="00821ECE">
              <w:rPr>
                <w:noProof/>
                <w:color w:val="auto"/>
              </w:rPr>
              <w:t>.05</w:t>
            </w:r>
          </w:p>
          <w:p w14:paraId="6CBB40F5" w14:textId="77777777" w:rsidR="00361177" w:rsidRPr="00821ECE" w:rsidRDefault="00361177" w:rsidP="00DD6F28">
            <w:pPr>
              <w:pStyle w:val="TT"/>
              <w:spacing w:after="240" w:line="240" w:lineRule="auto"/>
              <w:jc w:val="center"/>
              <w:rPr>
                <w:noProof/>
                <w:color w:val="auto"/>
              </w:rPr>
            </w:pPr>
            <w:r w:rsidRPr="00821ECE">
              <w:rPr>
                <w:noProof/>
                <w:color w:val="auto"/>
              </w:rPr>
              <w:t>(.833)</w:t>
            </w:r>
            <w:commentRangeEnd w:id="326"/>
            <w:r w:rsidR="00E51ADC">
              <w:rPr>
                <w:rStyle w:val="CommentReference"/>
                <w:rFonts w:asciiTheme="minorHAnsi" w:eastAsiaTheme="minorHAnsi" w:hAnsiTheme="minorHAnsi" w:cstheme="minorBidi"/>
                <w:color w:val="auto"/>
              </w:rPr>
              <w:commentReference w:id="326"/>
            </w:r>
          </w:p>
        </w:tc>
      </w:tr>
      <w:tr w:rsidR="00361177" w:rsidRPr="00821ECE" w14:paraId="7A85DA83" w14:textId="77777777" w:rsidTr="00075289">
        <w:tblPrEx>
          <w:tblW w:w="5000" w:type="pct"/>
          <w:tblPrExChange w:id="327" w:author="Emily Grijalva" w:date="2015-10-19T18:11:00Z">
            <w:tblPrEx>
              <w:tblW w:w="5000" w:type="pct"/>
            </w:tblPrEx>
          </w:tblPrExChange>
        </w:tblPrEx>
        <w:trPr>
          <w:trHeight w:val="486"/>
          <w:trPrChange w:id="328" w:author="Emily Grijalva" w:date="2015-10-19T18:11:00Z">
            <w:trPr>
              <w:trHeight w:val="20"/>
            </w:trPr>
          </w:trPrChange>
        </w:trPr>
        <w:tc>
          <w:tcPr>
            <w:tcW w:w="2146" w:type="dxa"/>
            <w:hideMark/>
            <w:tcPrChange w:id="329" w:author="Emily Grijalva" w:date="2015-10-19T18:11:00Z">
              <w:tcPr>
                <w:tcW w:w="2146" w:type="dxa"/>
                <w:gridSpan w:val="2"/>
                <w:hideMark/>
              </w:tcPr>
            </w:tcPrChange>
          </w:tcPr>
          <w:p w14:paraId="37186618" w14:textId="77777777" w:rsidR="00075289" w:rsidRDefault="00361177" w:rsidP="00DD6F28">
            <w:pPr>
              <w:pStyle w:val="TT"/>
              <w:spacing w:line="240" w:lineRule="auto"/>
              <w:ind w:left="140" w:hanging="140"/>
              <w:rPr>
                <w:ins w:id="330" w:author="Emily Grijalva" w:date="2015-10-19T18:13:00Z"/>
              </w:rPr>
            </w:pPr>
            <w:r w:rsidRPr="00821ECE">
              <w:rPr>
                <w:noProof/>
                <w:color w:val="auto"/>
              </w:rPr>
              <w:t xml:space="preserve">Dummy code = 0 </w:t>
            </w:r>
          </w:p>
          <w:p w14:paraId="3E116C41" w14:textId="77777777" w:rsidR="00361177" w:rsidRPr="00821ECE" w:rsidRDefault="00075289">
            <w:pPr>
              <w:pStyle w:val="TT"/>
              <w:spacing w:line="240" w:lineRule="auto"/>
              <w:ind w:left="140" w:hanging="140"/>
              <w:rPr>
                <w:noProof/>
                <w:color w:val="auto"/>
              </w:rPr>
            </w:pPr>
            <w:ins w:id="331" w:author="Emily Grijalva" w:date="2015-10-19T18:11:00Z">
              <w:r>
                <w:t>(</w:t>
              </w:r>
            </w:ins>
            <w:r w:rsidR="00361177" w:rsidRPr="00821ECE">
              <w:rPr>
                <w:i/>
                <w:iCs/>
                <w:noProof/>
                <w:color w:val="auto"/>
              </w:rPr>
              <w:t>k</w:t>
            </w:r>
            <w:r w:rsidR="00361177" w:rsidRPr="00821ECE">
              <w:rPr>
                <w:noProof/>
                <w:color w:val="auto"/>
              </w:rPr>
              <w:t>, number of samples</w:t>
            </w:r>
            <w:ins w:id="332" w:author="Emily Grijalva" w:date="2015-10-19T18:11:00Z">
              <w:r>
                <w:t>)</w:t>
              </w:r>
            </w:ins>
          </w:p>
        </w:tc>
        <w:tc>
          <w:tcPr>
            <w:tcW w:w="1680" w:type="dxa"/>
            <w:gridSpan w:val="2"/>
            <w:tcPrChange w:id="333" w:author="Emily Grijalva" w:date="2015-10-19T18:11:00Z">
              <w:tcPr>
                <w:tcW w:w="1680" w:type="dxa"/>
                <w:gridSpan w:val="3"/>
              </w:tcPr>
            </w:tcPrChange>
          </w:tcPr>
          <w:p w14:paraId="3D72C2AB" w14:textId="77777777" w:rsidR="00361177" w:rsidRPr="00821ECE" w:rsidRDefault="00361177" w:rsidP="00DD6F28">
            <w:pPr>
              <w:pStyle w:val="TT"/>
              <w:spacing w:line="240" w:lineRule="auto"/>
              <w:jc w:val="center"/>
              <w:rPr>
                <w:noProof/>
                <w:color w:val="auto"/>
              </w:rPr>
            </w:pPr>
          </w:p>
        </w:tc>
        <w:tc>
          <w:tcPr>
            <w:tcW w:w="1994" w:type="dxa"/>
            <w:gridSpan w:val="2"/>
            <w:tcPrChange w:id="334" w:author="Emily Grijalva" w:date="2015-10-19T18:11:00Z">
              <w:tcPr>
                <w:tcW w:w="1994" w:type="dxa"/>
                <w:gridSpan w:val="3"/>
              </w:tcPr>
            </w:tcPrChange>
          </w:tcPr>
          <w:p w14:paraId="76A2F7C7" w14:textId="77777777" w:rsidR="00361177" w:rsidRPr="00821ECE" w:rsidRDefault="00361177" w:rsidP="00DD6F28">
            <w:pPr>
              <w:pStyle w:val="TT"/>
              <w:spacing w:line="240" w:lineRule="auto"/>
              <w:jc w:val="center"/>
              <w:rPr>
                <w:noProof/>
                <w:color w:val="auto"/>
              </w:rPr>
            </w:pPr>
          </w:p>
        </w:tc>
        <w:tc>
          <w:tcPr>
            <w:tcW w:w="1682" w:type="dxa"/>
            <w:gridSpan w:val="2"/>
            <w:hideMark/>
            <w:tcPrChange w:id="335" w:author="Emily Grijalva" w:date="2015-10-19T18:11:00Z">
              <w:tcPr>
                <w:tcW w:w="1682" w:type="dxa"/>
                <w:gridSpan w:val="3"/>
                <w:hideMark/>
              </w:tcPr>
            </w:tcPrChange>
          </w:tcPr>
          <w:p w14:paraId="65088F71" w14:textId="77777777" w:rsidR="00361177" w:rsidRPr="00821ECE" w:rsidRDefault="00361177" w:rsidP="00DD6F28">
            <w:pPr>
              <w:pStyle w:val="TT"/>
              <w:spacing w:line="240" w:lineRule="auto"/>
              <w:jc w:val="center"/>
              <w:rPr>
                <w:noProof/>
                <w:color w:val="auto"/>
              </w:rPr>
            </w:pPr>
            <w:r w:rsidRPr="00821ECE">
              <w:rPr>
                <w:noProof/>
                <w:color w:val="auto"/>
              </w:rPr>
              <w:t>12, 6</w:t>
            </w:r>
          </w:p>
        </w:tc>
        <w:tc>
          <w:tcPr>
            <w:tcW w:w="1665" w:type="dxa"/>
            <w:gridSpan w:val="2"/>
            <w:hideMark/>
            <w:tcPrChange w:id="336" w:author="Emily Grijalva" w:date="2015-10-19T18:11:00Z">
              <w:tcPr>
                <w:tcW w:w="1665" w:type="dxa"/>
                <w:gridSpan w:val="3"/>
                <w:hideMark/>
              </w:tcPr>
            </w:tcPrChange>
          </w:tcPr>
          <w:p w14:paraId="1473CF86" w14:textId="77777777" w:rsidR="00361177" w:rsidRPr="00821ECE" w:rsidRDefault="00361177" w:rsidP="00DD6F28">
            <w:pPr>
              <w:pStyle w:val="TT"/>
              <w:spacing w:line="240" w:lineRule="auto"/>
              <w:jc w:val="center"/>
              <w:rPr>
                <w:noProof/>
                <w:color w:val="auto"/>
              </w:rPr>
            </w:pPr>
            <w:r w:rsidRPr="00821ECE">
              <w:rPr>
                <w:noProof/>
                <w:color w:val="auto"/>
              </w:rPr>
              <w:t>36, 12</w:t>
            </w:r>
          </w:p>
        </w:tc>
        <w:tc>
          <w:tcPr>
            <w:tcW w:w="1664" w:type="dxa"/>
            <w:gridSpan w:val="2"/>
            <w:hideMark/>
            <w:tcPrChange w:id="337" w:author="Emily Grijalva" w:date="2015-10-19T18:11:00Z">
              <w:tcPr>
                <w:tcW w:w="1664" w:type="dxa"/>
                <w:gridSpan w:val="3"/>
                <w:hideMark/>
              </w:tcPr>
            </w:tcPrChange>
          </w:tcPr>
          <w:p w14:paraId="39ED099E" w14:textId="77777777" w:rsidR="00361177" w:rsidRPr="00821ECE" w:rsidRDefault="00361177" w:rsidP="00DD6F28">
            <w:pPr>
              <w:pStyle w:val="TT"/>
              <w:spacing w:line="240" w:lineRule="auto"/>
              <w:jc w:val="center"/>
              <w:rPr>
                <w:noProof/>
                <w:color w:val="auto"/>
              </w:rPr>
            </w:pPr>
            <w:r w:rsidRPr="00821ECE">
              <w:rPr>
                <w:noProof/>
                <w:color w:val="auto"/>
              </w:rPr>
              <w:t>20, 14</w:t>
            </w:r>
          </w:p>
        </w:tc>
        <w:tc>
          <w:tcPr>
            <w:tcW w:w="1781" w:type="dxa"/>
            <w:gridSpan w:val="2"/>
            <w:hideMark/>
            <w:tcPrChange w:id="338" w:author="Emily Grijalva" w:date="2015-10-19T18:11:00Z">
              <w:tcPr>
                <w:tcW w:w="1781" w:type="dxa"/>
                <w:gridSpan w:val="3"/>
                <w:hideMark/>
              </w:tcPr>
            </w:tcPrChange>
          </w:tcPr>
          <w:p w14:paraId="5596C63E" w14:textId="77777777" w:rsidR="00361177" w:rsidRPr="00821ECE" w:rsidRDefault="00361177" w:rsidP="00DD6F28">
            <w:pPr>
              <w:pStyle w:val="TT"/>
              <w:spacing w:line="240" w:lineRule="auto"/>
              <w:jc w:val="center"/>
              <w:rPr>
                <w:noProof/>
                <w:color w:val="auto"/>
              </w:rPr>
            </w:pPr>
            <w:r w:rsidRPr="00821ECE">
              <w:rPr>
                <w:noProof/>
                <w:color w:val="auto"/>
              </w:rPr>
              <w:t>18, 6</w:t>
            </w:r>
          </w:p>
        </w:tc>
        <w:tc>
          <w:tcPr>
            <w:tcW w:w="1430" w:type="dxa"/>
            <w:gridSpan w:val="2"/>
            <w:hideMark/>
            <w:tcPrChange w:id="339" w:author="Emily Grijalva" w:date="2015-10-19T18:11:00Z">
              <w:tcPr>
                <w:tcW w:w="1430" w:type="dxa"/>
                <w:gridSpan w:val="2"/>
                <w:hideMark/>
              </w:tcPr>
            </w:tcPrChange>
          </w:tcPr>
          <w:p w14:paraId="14401C2E" w14:textId="77777777" w:rsidR="00361177" w:rsidRPr="00821ECE" w:rsidRDefault="00361177" w:rsidP="00DD6F28">
            <w:pPr>
              <w:pStyle w:val="TT"/>
              <w:spacing w:line="240" w:lineRule="auto"/>
              <w:jc w:val="center"/>
              <w:rPr>
                <w:noProof/>
                <w:color w:val="auto"/>
              </w:rPr>
            </w:pPr>
            <w:r w:rsidRPr="00821ECE">
              <w:rPr>
                <w:noProof/>
                <w:color w:val="auto"/>
              </w:rPr>
              <w:t>18, 5</w:t>
            </w:r>
          </w:p>
        </w:tc>
      </w:tr>
      <w:tr w:rsidR="00361177" w:rsidRPr="00821ECE" w14:paraId="4B245B6E" w14:textId="77777777" w:rsidTr="00075289">
        <w:tblPrEx>
          <w:tblW w:w="5000" w:type="pct"/>
          <w:tblPrExChange w:id="340" w:author="Emily Grijalva" w:date="2015-10-19T18:10:00Z">
            <w:tblPrEx>
              <w:tblW w:w="5000" w:type="pct"/>
            </w:tblPrEx>
          </w:tblPrExChange>
        </w:tblPrEx>
        <w:trPr>
          <w:trHeight w:val="522"/>
          <w:trPrChange w:id="341" w:author="Emily Grijalva" w:date="2015-10-19T18:10:00Z">
            <w:trPr>
              <w:trHeight w:val="20"/>
            </w:trPr>
          </w:trPrChange>
        </w:trPr>
        <w:tc>
          <w:tcPr>
            <w:tcW w:w="2146" w:type="dxa"/>
            <w:hideMark/>
            <w:tcPrChange w:id="342" w:author="Emily Grijalva" w:date="2015-10-19T18:10:00Z">
              <w:tcPr>
                <w:tcW w:w="2146" w:type="dxa"/>
                <w:gridSpan w:val="2"/>
                <w:hideMark/>
              </w:tcPr>
            </w:tcPrChange>
          </w:tcPr>
          <w:p w14:paraId="7C1CD091" w14:textId="77777777" w:rsidR="00075289" w:rsidRDefault="00361177" w:rsidP="00DD6F28">
            <w:pPr>
              <w:pStyle w:val="TT"/>
              <w:spacing w:line="240" w:lineRule="auto"/>
              <w:ind w:left="140" w:hanging="140"/>
              <w:rPr>
                <w:ins w:id="343" w:author="Emily Grijalva" w:date="2015-10-19T18:11:00Z"/>
              </w:rPr>
            </w:pPr>
            <w:r w:rsidRPr="00821ECE">
              <w:rPr>
                <w:noProof/>
                <w:color w:val="auto"/>
              </w:rPr>
              <w:t xml:space="preserve">Dummy code = 1 </w:t>
            </w:r>
          </w:p>
          <w:p w14:paraId="787A49FA" w14:textId="77777777" w:rsidR="00361177" w:rsidRPr="00821ECE" w:rsidRDefault="00075289" w:rsidP="00DD6F28">
            <w:pPr>
              <w:pStyle w:val="TT"/>
              <w:spacing w:line="240" w:lineRule="auto"/>
              <w:ind w:left="140" w:hanging="140"/>
              <w:rPr>
                <w:noProof/>
                <w:color w:val="auto"/>
              </w:rPr>
            </w:pPr>
            <w:ins w:id="344" w:author="Emily Grijalva" w:date="2015-10-19T18:11:00Z">
              <w:r>
                <w:t>(</w:t>
              </w:r>
            </w:ins>
            <w:r w:rsidR="00361177" w:rsidRPr="00821ECE">
              <w:rPr>
                <w:i/>
                <w:iCs/>
                <w:noProof/>
                <w:color w:val="auto"/>
              </w:rPr>
              <w:t>k</w:t>
            </w:r>
            <w:r w:rsidR="00361177" w:rsidRPr="00821ECE">
              <w:rPr>
                <w:noProof/>
                <w:color w:val="auto"/>
              </w:rPr>
              <w:t>, number of samples</w:t>
            </w:r>
            <w:ins w:id="345" w:author="Emily Grijalva" w:date="2015-10-19T18:11:00Z">
              <w:r>
                <w:t>)</w:t>
              </w:r>
            </w:ins>
          </w:p>
        </w:tc>
        <w:tc>
          <w:tcPr>
            <w:tcW w:w="1680" w:type="dxa"/>
            <w:gridSpan w:val="2"/>
            <w:tcPrChange w:id="346" w:author="Emily Grijalva" w:date="2015-10-19T18:10:00Z">
              <w:tcPr>
                <w:tcW w:w="1680" w:type="dxa"/>
                <w:gridSpan w:val="3"/>
              </w:tcPr>
            </w:tcPrChange>
          </w:tcPr>
          <w:p w14:paraId="0674ED0A" w14:textId="77777777" w:rsidR="00361177" w:rsidRPr="00821ECE" w:rsidRDefault="00361177" w:rsidP="00DD6F28">
            <w:pPr>
              <w:pStyle w:val="TT"/>
              <w:spacing w:line="240" w:lineRule="auto"/>
              <w:jc w:val="center"/>
              <w:rPr>
                <w:noProof/>
                <w:color w:val="auto"/>
              </w:rPr>
            </w:pPr>
          </w:p>
        </w:tc>
        <w:tc>
          <w:tcPr>
            <w:tcW w:w="1994" w:type="dxa"/>
            <w:gridSpan w:val="2"/>
            <w:tcPrChange w:id="347" w:author="Emily Grijalva" w:date="2015-10-19T18:10:00Z">
              <w:tcPr>
                <w:tcW w:w="1994" w:type="dxa"/>
                <w:gridSpan w:val="3"/>
              </w:tcPr>
            </w:tcPrChange>
          </w:tcPr>
          <w:p w14:paraId="4EB65DCB" w14:textId="77777777" w:rsidR="00361177" w:rsidRPr="00821ECE" w:rsidRDefault="00361177" w:rsidP="00DD6F28">
            <w:pPr>
              <w:pStyle w:val="TT"/>
              <w:spacing w:line="240" w:lineRule="auto"/>
              <w:jc w:val="center"/>
              <w:rPr>
                <w:noProof/>
                <w:color w:val="auto"/>
              </w:rPr>
            </w:pPr>
          </w:p>
        </w:tc>
        <w:tc>
          <w:tcPr>
            <w:tcW w:w="1682" w:type="dxa"/>
            <w:gridSpan w:val="2"/>
            <w:hideMark/>
            <w:tcPrChange w:id="348" w:author="Emily Grijalva" w:date="2015-10-19T18:10:00Z">
              <w:tcPr>
                <w:tcW w:w="1682" w:type="dxa"/>
                <w:gridSpan w:val="3"/>
                <w:hideMark/>
              </w:tcPr>
            </w:tcPrChange>
          </w:tcPr>
          <w:p w14:paraId="45390153" w14:textId="77777777" w:rsidR="00361177" w:rsidRPr="00821ECE" w:rsidRDefault="00361177" w:rsidP="00DD6F28">
            <w:pPr>
              <w:pStyle w:val="TT"/>
              <w:spacing w:line="240" w:lineRule="auto"/>
              <w:jc w:val="center"/>
              <w:rPr>
                <w:noProof/>
                <w:color w:val="auto"/>
              </w:rPr>
            </w:pPr>
            <w:r w:rsidRPr="00821ECE">
              <w:rPr>
                <w:noProof/>
                <w:color w:val="auto"/>
              </w:rPr>
              <w:t>78, 21</w:t>
            </w:r>
          </w:p>
        </w:tc>
        <w:tc>
          <w:tcPr>
            <w:tcW w:w="1665" w:type="dxa"/>
            <w:gridSpan w:val="2"/>
            <w:hideMark/>
            <w:tcPrChange w:id="349" w:author="Emily Grijalva" w:date="2015-10-19T18:10:00Z">
              <w:tcPr>
                <w:tcW w:w="1665" w:type="dxa"/>
                <w:gridSpan w:val="3"/>
                <w:hideMark/>
              </w:tcPr>
            </w:tcPrChange>
          </w:tcPr>
          <w:p w14:paraId="36F4990E" w14:textId="77777777" w:rsidR="00361177" w:rsidRPr="00821ECE" w:rsidRDefault="00361177" w:rsidP="00DD6F28">
            <w:pPr>
              <w:pStyle w:val="TT"/>
              <w:spacing w:line="240" w:lineRule="auto"/>
              <w:jc w:val="center"/>
              <w:rPr>
                <w:noProof/>
                <w:color w:val="auto"/>
              </w:rPr>
            </w:pPr>
            <w:r w:rsidRPr="00821ECE">
              <w:rPr>
                <w:noProof/>
                <w:color w:val="auto"/>
              </w:rPr>
              <w:t>56, 16</w:t>
            </w:r>
          </w:p>
        </w:tc>
        <w:tc>
          <w:tcPr>
            <w:tcW w:w="1664" w:type="dxa"/>
            <w:gridSpan w:val="2"/>
            <w:hideMark/>
            <w:tcPrChange w:id="350" w:author="Emily Grijalva" w:date="2015-10-19T18:10:00Z">
              <w:tcPr>
                <w:tcW w:w="1664" w:type="dxa"/>
                <w:gridSpan w:val="3"/>
                <w:hideMark/>
              </w:tcPr>
            </w:tcPrChange>
          </w:tcPr>
          <w:p w14:paraId="60A08800" w14:textId="77777777" w:rsidR="00361177" w:rsidRPr="00821ECE" w:rsidRDefault="00361177" w:rsidP="00DD6F28">
            <w:pPr>
              <w:pStyle w:val="TT"/>
              <w:spacing w:line="240" w:lineRule="auto"/>
              <w:jc w:val="center"/>
              <w:rPr>
                <w:noProof/>
                <w:color w:val="auto"/>
              </w:rPr>
            </w:pPr>
            <w:r w:rsidRPr="00821ECE">
              <w:rPr>
                <w:noProof/>
                <w:color w:val="auto"/>
              </w:rPr>
              <w:t>72, 19</w:t>
            </w:r>
          </w:p>
        </w:tc>
        <w:tc>
          <w:tcPr>
            <w:tcW w:w="1781" w:type="dxa"/>
            <w:gridSpan w:val="2"/>
            <w:hideMark/>
            <w:tcPrChange w:id="351" w:author="Emily Grijalva" w:date="2015-10-19T18:10:00Z">
              <w:tcPr>
                <w:tcW w:w="1781" w:type="dxa"/>
                <w:gridSpan w:val="3"/>
                <w:hideMark/>
              </w:tcPr>
            </w:tcPrChange>
          </w:tcPr>
          <w:p w14:paraId="098E40A5" w14:textId="77777777" w:rsidR="00361177" w:rsidRPr="00821ECE" w:rsidRDefault="00361177" w:rsidP="00DD6F28">
            <w:pPr>
              <w:pStyle w:val="TT"/>
              <w:spacing w:line="240" w:lineRule="auto"/>
              <w:jc w:val="center"/>
              <w:rPr>
                <w:noProof/>
                <w:color w:val="auto"/>
              </w:rPr>
            </w:pPr>
            <w:r w:rsidRPr="00821ECE">
              <w:rPr>
                <w:noProof/>
                <w:color w:val="auto"/>
              </w:rPr>
              <w:t>74, 23</w:t>
            </w:r>
          </w:p>
        </w:tc>
        <w:tc>
          <w:tcPr>
            <w:tcW w:w="1430" w:type="dxa"/>
            <w:gridSpan w:val="2"/>
            <w:hideMark/>
            <w:tcPrChange w:id="352" w:author="Emily Grijalva" w:date="2015-10-19T18:10:00Z">
              <w:tcPr>
                <w:tcW w:w="1430" w:type="dxa"/>
                <w:gridSpan w:val="2"/>
                <w:hideMark/>
              </w:tcPr>
            </w:tcPrChange>
          </w:tcPr>
          <w:p w14:paraId="3152A8D9" w14:textId="77777777" w:rsidR="00361177" w:rsidRPr="00821ECE" w:rsidRDefault="00361177" w:rsidP="00DD6F28">
            <w:pPr>
              <w:pStyle w:val="TT"/>
              <w:spacing w:line="240" w:lineRule="auto"/>
              <w:jc w:val="center"/>
              <w:rPr>
                <w:noProof/>
                <w:color w:val="auto"/>
              </w:rPr>
            </w:pPr>
            <w:r w:rsidRPr="00821ECE">
              <w:rPr>
                <w:noProof/>
                <w:color w:val="auto"/>
              </w:rPr>
              <w:t>74, 23</w:t>
            </w:r>
          </w:p>
        </w:tc>
      </w:tr>
      <w:tr w:rsidR="00361177" w:rsidRPr="00821ECE" w14:paraId="1D5ABA48" w14:textId="77777777" w:rsidTr="00075289">
        <w:tblPrEx>
          <w:tblW w:w="5000" w:type="pct"/>
          <w:tblPrExChange w:id="353" w:author="Emily Grijalva" w:date="2015-10-19T18:10:00Z">
            <w:tblPrEx>
              <w:tblW w:w="5000" w:type="pct"/>
            </w:tblPrEx>
          </w:tblPrExChange>
        </w:tblPrEx>
        <w:trPr>
          <w:trHeight w:val="549"/>
          <w:trPrChange w:id="354" w:author="Emily Grijalva" w:date="2015-10-19T18:10:00Z">
            <w:trPr>
              <w:trHeight w:val="20"/>
            </w:trPr>
          </w:trPrChange>
        </w:trPr>
        <w:tc>
          <w:tcPr>
            <w:tcW w:w="2146" w:type="dxa"/>
            <w:hideMark/>
            <w:tcPrChange w:id="355" w:author="Emily Grijalva" w:date="2015-10-19T18:10:00Z">
              <w:tcPr>
                <w:tcW w:w="2146" w:type="dxa"/>
                <w:gridSpan w:val="2"/>
                <w:hideMark/>
              </w:tcPr>
            </w:tcPrChange>
          </w:tcPr>
          <w:p w14:paraId="4CD4798E" w14:textId="4B88A169" w:rsidR="00361177" w:rsidRPr="00821ECE" w:rsidDel="00A91239" w:rsidRDefault="00361177">
            <w:pPr>
              <w:pStyle w:val="TT"/>
              <w:spacing w:line="240" w:lineRule="auto"/>
              <w:rPr>
                <w:del w:id="356" w:author="Grijalva, Emily" w:date="2015-10-21T21:15:00Z"/>
                <w:noProof/>
                <w:color w:val="auto"/>
                <w:sz w:val="24"/>
              </w:rPr>
            </w:pPr>
            <w:r w:rsidRPr="00821ECE">
              <w:rPr>
                <w:noProof/>
                <w:color w:val="auto"/>
              </w:rPr>
              <w:t>Total</w:t>
            </w:r>
            <w:ins w:id="357" w:author="Grijalva, Emily" w:date="2015-10-21T21:15:00Z">
              <w:r w:rsidR="00A91239">
                <w:t xml:space="preserve">: </w:t>
              </w:r>
            </w:ins>
          </w:p>
          <w:p w14:paraId="0E481A53" w14:textId="07E484AD" w:rsidR="00361177" w:rsidRPr="00821ECE" w:rsidRDefault="00361177">
            <w:pPr>
              <w:pStyle w:val="TT"/>
              <w:spacing w:line="240" w:lineRule="auto"/>
              <w:rPr>
                <w:noProof/>
                <w:color w:val="auto"/>
              </w:rPr>
            </w:pPr>
            <w:r w:rsidRPr="00821ECE">
              <w:rPr>
                <w:i/>
                <w:iCs/>
                <w:noProof/>
                <w:color w:val="auto"/>
              </w:rPr>
              <w:t>k</w:t>
            </w:r>
            <w:r w:rsidRPr="00821ECE">
              <w:rPr>
                <w:noProof/>
                <w:color w:val="auto"/>
              </w:rPr>
              <w:t>, number of samples</w:t>
            </w:r>
            <w:ins w:id="358" w:author="Grijalva, Emily" w:date="2015-10-21T21:15:00Z">
              <w:r w:rsidR="00A91239">
                <w:t>,</w:t>
              </w:r>
            </w:ins>
            <w:ins w:id="359" w:author="Grijalva, Emily" w:date="2015-10-21T21:16:00Z">
              <w:r w:rsidR="00A91239">
                <w:t xml:space="preserve"> </w:t>
              </w:r>
            </w:ins>
            <w:del w:id="360" w:author="Grijalva, Emily" w:date="2015-10-21T21:16:00Z">
              <w:r w:rsidRPr="00821ECE" w:rsidDel="00A91239">
                <w:rPr>
                  <w:noProof/>
                  <w:color w:val="auto"/>
                </w:rPr>
                <w:delText xml:space="preserve"> </w:delText>
              </w:r>
            </w:del>
            <w:r w:rsidRPr="00821ECE">
              <w:rPr>
                <w:noProof/>
                <w:color w:val="auto"/>
              </w:rPr>
              <w:t>(N)</w:t>
            </w:r>
          </w:p>
        </w:tc>
        <w:tc>
          <w:tcPr>
            <w:tcW w:w="1680" w:type="dxa"/>
            <w:gridSpan w:val="2"/>
            <w:hideMark/>
            <w:tcPrChange w:id="361" w:author="Emily Grijalva" w:date="2015-10-19T18:10:00Z">
              <w:tcPr>
                <w:tcW w:w="1680" w:type="dxa"/>
                <w:gridSpan w:val="3"/>
                <w:hideMark/>
              </w:tcPr>
            </w:tcPrChange>
          </w:tcPr>
          <w:p w14:paraId="7F269E8B"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079D23C6"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994" w:type="dxa"/>
            <w:gridSpan w:val="2"/>
            <w:hideMark/>
            <w:tcPrChange w:id="362" w:author="Emily Grijalva" w:date="2015-10-19T18:10:00Z">
              <w:tcPr>
                <w:tcW w:w="1994" w:type="dxa"/>
                <w:gridSpan w:val="3"/>
                <w:hideMark/>
              </w:tcPr>
            </w:tcPrChange>
          </w:tcPr>
          <w:p w14:paraId="32721E59"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5F0317B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682" w:type="dxa"/>
            <w:gridSpan w:val="2"/>
            <w:hideMark/>
            <w:tcPrChange w:id="363" w:author="Emily Grijalva" w:date="2015-10-19T18:10:00Z">
              <w:tcPr>
                <w:tcW w:w="1682" w:type="dxa"/>
                <w:gridSpan w:val="3"/>
                <w:hideMark/>
              </w:tcPr>
            </w:tcPrChange>
          </w:tcPr>
          <w:p w14:paraId="14B2C4F1" w14:textId="77777777" w:rsidR="00361177" w:rsidRPr="00821ECE" w:rsidRDefault="00361177" w:rsidP="00DD6F28">
            <w:pPr>
              <w:pStyle w:val="TT"/>
              <w:spacing w:line="240" w:lineRule="auto"/>
              <w:jc w:val="center"/>
              <w:rPr>
                <w:noProof/>
                <w:color w:val="auto"/>
                <w:sz w:val="24"/>
              </w:rPr>
            </w:pPr>
            <w:r w:rsidRPr="00821ECE">
              <w:rPr>
                <w:noProof/>
                <w:color w:val="auto"/>
              </w:rPr>
              <w:t>90</w:t>
            </w:r>
            <w:r w:rsidRPr="00821ECE">
              <w:rPr>
                <w:noProof/>
                <w:color w:val="auto"/>
                <w:vertAlign w:val="superscript"/>
              </w:rPr>
              <w:t>a</w:t>
            </w:r>
            <w:r w:rsidRPr="00821ECE">
              <w:rPr>
                <w:noProof/>
                <w:color w:val="auto"/>
              </w:rPr>
              <w:t>, 27</w:t>
            </w:r>
            <w:r w:rsidRPr="00821ECE">
              <w:rPr>
                <w:noProof/>
                <w:color w:val="auto"/>
                <w:vertAlign w:val="superscript"/>
              </w:rPr>
              <w:t>a</w:t>
            </w:r>
          </w:p>
          <w:p w14:paraId="293A2120"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=5,363)</w:t>
            </w:r>
          </w:p>
        </w:tc>
        <w:tc>
          <w:tcPr>
            <w:tcW w:w="1665" w:type="dxa"/>
            <w:gridSpan w:val="2"/>
            <w:hideMark/>
            <w:tcPrChange w:id="364" w:author="Emily Grijalva" w:date="2015-10-19T18:10:00Z">
              <w:tcPr>
                <w:tcW w:w="1665" w:type="dxa"/>
                <w:gridSpan w:val="3"/>
                <w:hideMark/>
              </w:tcPr>
            </w:tcPrChange>
          </w:tcPr>
          <w:p w14:paraId="36159EB8"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7676C75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664" w:type="dxa"/>
            <w:gridSpan w:val="2"/>
            <w:hideMark/>
            <w:tcPrChange w:id="365" w:author="Emily Grijalva" w:date="2015-10-19T18:10:00Z">
              <w:tcPr>
                <w:tcW w:w="1664" w:type="dxa"/>
                <w:gridSpan w:val="3"/>
                <w:hideMark/>
              </w:tcPr>
            </w:tcPrChange>
          </w:tcPr>
          <w:p w14:paraId="45CB48C6"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22B3B5DD"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781" w:type="dxa"/>
            <w:gridSpan w:val="2"/>
            <w:hideMark/>
            <w:tcPrChange w:id="366" w:author="Emily Grijalva" w:date="2015-10-19T18:10:00Z">
              <w:tcPr>
                <w:tcW w:w="1781" w:type="dxa"/>
                <w:gridSpan w:val="3"/>
                <w:hideMark/>
              </w:tcPr>
            </w:tcPrChange>
          </w:tcPr>
          <w:p w14:paraId="6354A245"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40E219B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430" w:type="dxa"/>
            <w:gridSpan w:val="2"/>
            <w:hideMark/>
            <w:tcPrChange w:id="367" w:author="Emily Grijalva" w:date="2015-10-19T18:10:00Z">
              <w:tcPr>
                <w:tcW w:w="1430" w:type="dxa"/>
                <w:gridSpan w:val="2"/>
                <w:hideMark/>
              </w:tcPr>
            </w:tcPrChange>
          </w:tcPr>
          <w:p w14:paraId="3D025E59"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1EEA4B6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r>
      <w:commentRangeStart w:id="368"/>
      <w:tr w:rsidR="00361177" w:rsidRPr="00821ECE" w14:paraId="0BCA5601" w14:textId="77777777" w:rsidTr="00DD6F28">
        <w:trPr>
          <w:trHeight w:val="20"/>
        </w:trPr>
        <w:tc>
          <w:tcPr>
            <w:tcW w:w="2146" w:type="dxa"/>
            <w:hideMark/>
          </w:tcPr>
          <w:p w14:paraId="3CA9212A" w14:textId="77777777" w:rsidR="00361177" w:rsidRPr="00821ECE" w:rsidRDefault="00361177" w:rsidP="00361177">
            <w:pPr>
              <w:pStyle w:val="TT"/>
              <w:spacing w:line="240" w:lineRule="auto"/>
              <w:rPr>
                <w:noProof/>
                <w:color w:val="auto"/>
              </w:rPr>
            </w:pPr>
            <w:r w:rsidRPr="00821ECE">
              <w:rPr>
                <w:rFonts w:ascii="Symbol" w:hAnsi="Symbol"/>
                <w:noProof/>
                <w:color w:val="auto"/>
                <w:position w:val="-12"/>
                <w:sz w:val="24"/>
              </w:rPr>
              <w:object w:dxaOrig="260" w:dyaOrig="380" w14:anchorId="23996880">
                <v:shape id="_x0000_i1029" type="#_x0000_t75" style="width:12pt;height:19pt" o:ole="">
                  <v:imagedata r:id="rId17" o:title=""/>
                </v:shape>
                <o:OLEObject Type="Embed" ProgID="Equation.DSMT4" ShapeID="_x0000_i1029" DrawAspect="Content" ObjectID="_1507669064" r:id="rId24"/>
              </w:object>
            </w:r>
            <w:r w:rsidRPr="00821ECE">
              <w:rPr>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1680" w:type="dxa"/>
            <w:gridSpan w:val="2"/>
            <w:hideMark/>
          </w:tcPr>
          <w:p w14:paraId="3F6A2D43" w14:textId="77777777" w:rsidR="00361177" w:rsidRPr="00821ECE" w:rsidRDefault="00361177" w:rsidP="00DD6F28">
            <w:pPr>
              <w:pStyle w:val="TT"/>
              <w:spacing w:line="240" w:lineRule="auto"/>
              <w:jc w:val="center"/>
              <w:rPr>
                <w:noProof/>
                <w:color w:val="auto"/>
              </w:rPr>
            </w:pPr>
            <w:r w:rsidRPr="00821ECE">
              <w:rPr>
                <w:noProof/>
                <w:color w:val="auto"/>
              </w:rPr>
              <w:t>.0055, 1.509</w:t>
            </w:r>
          </w:p>
        </w:tc>
        <w:tc>
          <w:tcPr>
            <w:tcW w:w="1994" w:type="dxa"/>
            <w:gridSpan w:val="2"/>
            <w:hideMark/>
          </w:tcPr>
          <w:p w14:paraId="6757377B" w14:textId="77777777" w:rsidR="00361177" w:rsidRPr="00821ECE" w:rsidRDefault="00361177" w:rsidP="00DD6F28">
            <w:pPr>
              <w:pStyle w:val="TT"/>
              <w:spacing w:line="240" w:lineRule="auto"/>
              <w:jc w:val="center"/>
              <w:rPr>
                <w:noProof/>
                <w:color w:val="auto"/>
              </w:rPr>
            </w:pPr>
            <w:r w:rsidRPr="00821ECE">
              <w:rPr>
                <w:noProof/>
                <w:color w:val="auto"/>
              </w:rPr>
              <w:t>.0075, 1.959</w:t>
            </w:r>
          </w:p>
        </w:tc>
        <w:tc>
          <w:tcPr>
            <w:tcW w:w="1682" w:type="dxa"/>
            <w:gridSpan w:val="2"/>
            <w:hideMark/>
          </w:tcPr>
          <w:p w14:paraId="17F86937" w14:textId="77777777" w:rsidR="00361177" w:rsidRPr="00821ECE" w:rsidRDefault="00361177" w:rsidP="00DD6F28">
            <w:pPr>
              <w:pStyle w:val="TT"/>
              <w:spacing w:line="240" w:lineRule="auto"/>
              <w:jc w:val="center"/>
              <w:rPr>
                <w:noProof/>
                <w:color w:val="auto"/>
              </w:rPr>
            </w:pPr>
            <w:r w:rsidRPr="00821ECE">
              <w:rPr>
                <w:noProof/>
                <w:color w:val="auto"/>
              </w:rPr>
              <w:t>.0063, 2.007</w:t>
            </w:r>
          </w:p>
        </w:tc>
        <w:tc>
          <w:tcPr>
            <w:tcW w:w="1665" w:type="dxa"/>
            <w:gridSpan w:val="2"/>
            <w:hideMark/>
          </w:tcPr>
          <w:p w14:paraId="2FE91C4D" w14:textId="77777777" w:rsidR="00361177" w:rsidRPr="00821ECE" w:rsidRDefault="00361177" w:rsidP="00DD6F28">
            <w:pPr>
              <w:pStyle w:val="TT"/>
              <w:spacing w:line="240" w:lineRule="auto"/>
              <w:jc w:val="center"/>
              <w:rPr>
                <w:noProof/>
                <w:color w:val="auto"/>
              </w:rPr>
            </w:pPr>
            <w:r w:rsidRPr="00821ECE">
              <w:rPr>
                <w:noProof/>
                <w:color w:val="auto"/>
              </w:rPr>
              <w:t>.0077, 1.951</w:t>
            </w:r>
          </w:p>
        </w:tc>
        <w:tc>
          <w:tcPr>
            <w:tcW w:w="1664" w:type="dxa"/>
            <w:gridSpan w:val="2"/>
            <w:hideMark/>
          </w:tcPr>
          <w:p w14:paraId="1CEF8E17" w14:textId="77777777" w:rsidR="00361177" w:rsidRPr="00821ECE" w:rsidRDefault="00361177" w:rsidP="00DD6F28">
            <w:pPr>
              <w:pStyle w:val="TT"/>
              <w:spacing w:line="240" w:lineRule="auto"/>
              <w:jc w:val="center"/>
              <w:rPr>
                <w:noProof/>
                <w:color w:val="auto"/>
              </w:rPr>
            </w:pPr>
            <w:r w:rsidRPr="00821ECE">
              <w:rPr>
                <w:noProof/>
                <w:color w:val="auto"/>
              </w:rPr>
              <w:t>.0070, 1.997</w:t>
            </w:r>
          </w:p>
        </w:tc>
        <w:tc>
          <w:tcPr>
            <w:tcW w:w="1781" w:type="dxa"/>
            <w:gridSpan w:val="2"/>
            <w:hideMark/>
          </w:tcPr>
          <w:p w14:paraId="2D2AD336" w14:textId="77777777" w:rsidR="00361177" w:rsidRPr="00821ECE" w:rsidRDefault="00361177" w:rsidP="00DD6F28">
            <w:pPr>
              <w:pStyle w:val="TT"/>
              <w:spacing w:line="240" w:lineRule="auto"/>
              <w:jc w:val="center"/>
              <w:rPr>
                <w:noProof/>
                <w:color w:val="auto"/>
              </w:rPr>
            </w:pPr>
            <w:r w:rsidRPr="00821ECE">
              <w:rPr>
                <w:noProof/>
                <w:color w:val="auto"/>
              </w:rPr>
              <w:t>.0070, 1.957</w:t>
            </w:r>
          </w:p>
        </w:tc>
        <w:tc>
          <w:tcPr>
            <w:tcW w:w="1430" w:type="dxa"/>
            <w:gridSpan w:val="2"/>
            <w:hideMark/>
          </w:tcPr>
          <w:p w14:paraId="5EF583B3" w14:textId="77777777" w:rsidR="00361177" w:rsidRPr="00821ECE" w:rsidRDefault="00361177" w:rsidP="00DD6F28">
            <w:pPr>
              <w:pStyle w:val="TT"/>
              <w:spacing w:line="240" w:lineRule="auto"/>
              <w:jc w:val="center"/>
              <w:rPr>
                <w:noProof/>
                <w:color w:val="auto"/>
              </w:rPr>
            </w:pPr>
            <w:r w:rsidRPr="00821ECE">
              <w:rPr>
                <w:noProof/>
                <w:color w:val="auto"/>
              </w:rPr>
              <w:t>.0079, 1.963</w:t>
            </w:r>
            <w:commentRangeEnd w:id="368"/>
            <w:r w:rsidR="00075289">
              <w:rPr>
                <w:rStyle w:val="CommentReference"/>
                <w:rFonts w:asciiTheme="minorHAnsi" w:eastAsiaTheme="minorHAnsi" w:hAnsiTheme="minorHAnsi" w:cstheme="minorBidi"/>
                <w:color w:val="auto"/>
              </w:rPr>
              <w:commentReference w:id="368"/>
            </w:r>
          </w:p>
        </w:tc>
      </w:tr>
      <w:tr w:rsidR="00DD6F28" w:rsidRPr="00821ECE" w14:paraId="3D0BF3B4" w14:textId="77777777" w:rsidTr="00C37C40">
        <w:trPr>
          <w:trHeight w:val="20"/>
        </w:trPr>
        <w:tc>
          <w:tcPr>
            <w:tcW w:w="2146" w:type="dxa"/>
            <w:hideMark/>
          </w:tcPr>
          <w:p w14:paraId="6C520E05" w14:textId="77777777" w:rsidR="00361177" w:rsidRPr="00821ECE" w:rsidRDefault="00361177" w:rsidP="00361177">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974" w:type="dxa"/>
          </w:tcPr>
          <w:p w14:paraId="22F0D5B9" w14:textId="77777777" w:rsidR="00361177" w:rsidRPr="00821ECE" w:rsidRDefault="00361177" w:rsidP="00DD6F28">
            <w:pPr>
              <w:pStyle w:val="TT"/>
              <w:spacing w:line="240" w:lineRule="auto"/>
              <w:jc w:val="center"/>
              <w:rPr>
                <w:noProof/>
                <w:color w:val="auto"/>
              </w:rPr>
            </w:pPr>
          </w:p>
        </w:tc>
        <w:tc>
          <w:tcPr>
            <w:tcW w:w="706" w:type="dxa"/>
          </w:tcPr>
          <w:p w14:paraId="0C43D015" w14:textId="77777777" w:rsidR="00361177" w:rsidRPr="00821ECE" w:rsidRDefault="00361177" w:rsidP="00DD6F28">
            <w:pPr>
              <w:pStyle w:val="TT"/>
              <w:spacing w:line="240" w:lineRule="auto"/>
              <w:jc w:val="center"/>
              <w:rPr>
                <w:noProof/>
                <w:color w:val="auto"/>
              </w:rPr>
            </w:pPr>
          </w:p>
        </w:tc>
        <w:tc>
          <w:tcPr>
            <w:tcW w:w="974" w:type="dxa"/>
          </w:tcPr>
          <w:p w14:paraId="2092801C" w14:textId="77777777" w:rsidR="00361177" w:rsidRPr="00821ECE" w:rsidRDefault="00361177" w:rsidP="00DD6F28">
            <w:pPr>
              <w:pStyle w:val="TT"/>
              <w:spacing w:line="240" w:lineRule="auto"/>
              <w:jc w:val="center"/>
              <w:rPr>
                <w:noProof/>
                <w:color w:val="auto"/>
              </w:rPr>
            </w:pPr>
          </w:p>
        </w:tc>
        <w:tc>
          <w:tcPr>
            <w:tcW w:w="1020" w:type="dxa"/>
          </w:tcPr>
          <w:p w14:paraId="2F497AC7" w14:textId="77777777" w:rsidR="00361177" w:rsidRPr="00821ECE" w:rsidRDefault="00361177" w:rsidP="00DD6F28">
            <w:pPr>
              <w:pStyle w:val="TT"/>
              <w:spacing w:line="240" w:lineRule="auto"/>
              <w:jc w:val="center"/>
              <w:rPr>
                <w:noProof/>
                <w:color w:val="auto"/>
              </w:rPr>
            </w:pPr>
          </w:p>
        </w:tc>
        <w:tc>
          <w:tcPr>
            <w:tcW w:w="1086" w:type="dxa"/>
            <w:hideMark/>
          </w:tcPr>
          <w:p w14:paraId="30F7FE82" w14:textId="77777777" w:rsidR="00361177" w:rsidRPr="00821ECE" w:rsidRDefault="00361177" w:rsidP="00DD6F28">
            <w:pPr>
              <w:pStyle w:val="TT"/>
              <w:spacing w:line="240" w:lineRule="auto"/>
              <w:jc w:val="center"/>
              <w:rPr>
                <w:noProof/>
                <w:color w:val="auto"/>
              </w:rPr>
            </w:pPr>
            <w:commentRangeStart w:id="369"/>
            <w:r w:rsidRPr="00821ECE">
              <w:rPr>
                <w:rFonts w:ascii="Symbol" w:hAnsi="Symbol"/>
                <w:noProof/>
                <w:color w:val="auto"/>
              </w:rPr>
              <w:sym w:font="Symbol" w:char="002D"/>
            </w:r>
            <w:r w:rsidRPr="00821ECE">
              <w:rPr>
                <w:noProof/>
                <w:color w:val="auto"/>
              </w:rPr>
              <w:t>.02</w:t>
            </w:r>
          </w:p>
        </w:tc>
        <w:tc>
          <w:tcPr>
            <w:tcW w:w="596" w:type="dxa"/>
          </w:tcPr>
          <w:p w14:paraId="34EB8F61" w14:textId="77777777" w:rsidR="00361177" w:rsidRPr="00821ECE" w:rsidRDefault="00361177" w:rsidP="00DD6F28">
            <w:pPr>
              <w:pStyle w:val="TT"/>
              <w:spacing w:line="240" w:lineRule="auto"/>
              <w:jc w:val="center"/>
              <w:rPr>
                <w:noProof/>
                <w:color w:val="auto"/>
              </w:rPr>
            </w:pPr>
          </w:p>
        </w:tc>
        <w:tc>
          <w:tcPr>
            <w:tcW w:w="950" w:type="dxa"/>
            <w:hideMark/>
          </w:tcPr>
          <w:p w14:paraId="4BE84106" w14:textId="77777777" w:rsidR="00361177" w:rsidRPr="00821ECE" w:rsidRDefault="00361177" w:rsidP="00DD6F28">
            <w:pPr>
              <w:pStyle w:val="TT"/>
              <w:spacing w:line="240" w:lineRule="auto"/>
              <w:jc w:val="center"/>
              <w:rPr>
                <w:noProof/>
                <w:color w:val="auto"/>
              </w:rPr>
            </w:pPr>
            <w:r w:rsidRPr="00821ECE">
              <w:rPr>
                <w:noProof/>
                <w:color w:val="auto"/>
              </w:rPr>
              <w:t>.004</w:t>
            </w:r>
          </w:p>
        </w:tc>
        <w:tc>
          <w:tcPr>
            <w:tcW w:w="715" w:type="dxa"/>
          </w:tcPr>
          <w:p w14:paraId="28135348" w14:textId="77777777" w:rsidR="00361177" w:rsidRPr="00821ECE" w:rsidRDefault="00361177" w:rsidP="00DD6F28">
            <w:pPr>
              <w:pStyle w:val="TT"/>
              <w:spacing w:line="240" w:lineRule="auto"/>
              <w:jc w:val="center"/>
              <w:rPr>
                <w:noProof/>
                <w:color w:val="auto"/>
              </w:rPr>
            </w:pPr>
          </w:p>
        </w:tc>
        <w:tc>
          <w:tcPr>
            <w:tcW w:w="949" w:type="dxa"/>
            <w:hideMark/>
          </w:tcPr>
          <w:p w14:paraId="086EAB4E" w14:textId="77777777" w:rsidR="00361177" w:rsidRPr="00821ECE" w:rsidRDefault="00361177" w:rsidP="00DD6F28">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.02</w:t>
            </w:r>
          </w:p>
        </w:tc>
        <w:tc>
          <w:tcPr>
            <w:tcW w:w="715" w:type="dxa"/>
          </w:tcPr>
          <w:p w14:paraId="18AE8104" w14:textId="77777777" w:rsidR="00361177" w:rsidRPr="00821ECE" w:rsidRDefault="00361177" w:rsidP="00DD6F28">
            <w:pPr>
              <w:pStyle w:val="TT"/>
              <w:spacing w:line="240" w:lineRule="auto"/>
              <w:jc w:val="center"/>
              <w:rPr>
                <w:noProof/>
                <w:color w:val="auto"/>
              </w:rPr>
            </w:pPr>
          </w:p>
        </w:tc>
        <w:tc>
          <w:tcPr>
            <w:tcW w:w="949" w:type="dxa"/>
            <w:hideMark/>
          </w:tcPr>
          <w:p w14:paraId="79983A56" w14:textId="77777777" w:rsidR="00361177" w:rsidRPr="00821ECE" w:rsidRDefault="00361177" w:rsidP="00DD6F28">
            <w:pPr>
              <w:pStyle w:val="TT"/>
              <w:spacing w:line="240" w:lineRule="auto"/>
              <w:jc w:val="center"/>
              <w:rPr>
                <w:noProof/>
                <w:color w:val="auto"/>
              </w:rPr>
            </w:pPr>
            <w:r w:rsidRPr="00821ECE">
              <w:rPr>
                <w:noProof/>
                <w:color w:val="auto"/>
              </w:rPr>
              <w:t>.001</w:t>
            </w:r>
          </w:p>
        </w:tc>
        <w:tc>
          <w:tcPr>
            <w:tcW w:w="832" w:type="dxa"/>
          </w:tcPr>
          <w:p w14:paraId="6002E4CF" w14:textId="77777777" w:rsidR="00361177" w:rsidRPr="00821ECE" w:rsidRDefault="00361177" w:rsidP="00DD6F28">
            <w:pPr>
              <w:pStyle w:val="TT"/>
              <w:spacing w:line="240" w:lineRule="auto"/>
              <w:jc w:val="center"/>
              <w:rPr>
                <w:noProof/>
                <w:color w:val="auto"/>
              </w:rPr>
            </w:pPr>
          </w:p>
        </w:tc>
        <w:tc>
          <w:tcPr>
            <w:tcW w:w="831" w:type="dxa"/>
            <w:hideMark/>
          </w:tcPr>
          <w:p w14:paraId="6A10C4DE" w14:textId="77777777" w:rsidR="00361177" w:rsidRPr="00821ECE" w:rsidRDefault="00361177" w:rsidP="00DD6F28">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.002</w:t>
            </w:r>
            <w:commentRangeEnd w:id="369"/>
            <w:r w:rsidR="002C74F9">
              <w:rPr>
                <w:rStyle w:val="CommentReference"/>
                <w:rFonts w:asciiTheme="minorHAnsi" w:eastAsiaTheme="minorHAnsi" w:hAnsiTheme="minorHAnsi" w:cstheme="minorBidi"/>
                <w:color w:val="auto"/>
              </w:rPr>
              <w:commentReference w:id="369"/>
            </w:r>
          </w:p>
        </w:tc>
        <w:tc>
          <w:tcPr>
            <w:tcW w:w="599" w:type="dxa"/>
          </w:tcPr>
          <w:p w14:paraId="205D7987" w14:textId="77777777" w:rsidR="00361177" w:rsidRPr="00821ECE" w:rsidRDefault="00361177" w:rsidP="00DD6F28">
            <w:pPr>
              <w:pStyle w:val="TT"/>
              <w:spacing w:line="240" w:lineRule="auto"/>
              <w:jc w:val="center"/>
              <w:rPr>
                <w:noProof/>
                <w:color w:val="auto"/>
              </w:rPr>
            </w:pPr>
          </w:p>
        </w:tc>
      </w:tr>
    </w:tbl>
    <w:p w14:paraId="0E911B0F" w14:textId="5AC43ABA" w:rsidR="00361177" w:rsidRPr="00821ECE" w:rsidRDefault="00361177" w:rsidP="00361177">
      <w:pPr>
        <w:pStyle w:val="CPSO"/>
        <w:spacing w:line="240" w:lineRule="auto"/>
        <w:rPr>
          <w:noProof/>
          <w:color w:val="auto"/>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Observer vs. objective (1 = </w:t>
      </w:r>
      <w:r w:rsidRPr="00821ECE">
        <w:rPr>
          <w:i/>
          <w:noProof/>
          <w:color w:val="auto"/>
        </w:rPr>
        <w:t>observer report</w:t>
      </w:r>
      <w:r w:rsidRPr="00821ECE">
        <w:rPr>
          <w:noProof/>
          <w:color w:val="auto"/>
        </w:rPr>
        <w:t xml:space="preserve">, 0 = </w:t>
      </w:r>
      <w:r w:rsidRPr="00821ECE">
        <w:rPr>
          <w:i/>
          <w:noProof/>
          <w:color w:val="auto"/>
        </w:rPr>
        <w:t>objective measure</w:t>
      </w:r>
      <w:r w:rsidRPr="00821ECE">
        <w:rPr>
          <w:noProof/>
          <w:color w:val="auto"/>
        </w:rPr>
        <w:t xml:space="preserve">); NPI vs. other measure (1 = </w:t>
      </w:r>
      <w:r w:rsidRPr="00821ECE">
        <w:rPr>
          <w:i/>
          <w:noProof/>
          <w:color w:val="auto"/>
        </w:rPr>
        <w:t>NPI</w:t>
      </w:r>
      <w:r w:rsidRPr="00821ECE">
        <w:rPr>
          <w:noProof/>
          <w:color w:val="auto"/>
        </w:rPr>
        <w:t xml:space="preserve">, 0 = </w:t>
      </w:r>
      <w:r w:rsidRPr="00821ECE">
        <w:rPr>
          <w:i/>
          <w:noProof/>
          <w:color w:val="auto"/>
        </w:rPr>
        <w:t>other measures</w:t>
      </w:r>
      <w:r w:rsidRPr="00821ECE">
        <w:rPr>
          <w:noProof/>
          <w:color w:val="auto"/>
        </w:rPr>
        <w:t xml:space="preserve">); NPI = Narcissistic Personality Inventory; Student vs. Non-Student Sample (1 = </w:t>
      </w:r>
      <w:r w:rsidRPr="00821ECE">
        <w:rPr>
          <w:i/>
          <w:noProof/>
          <w:color w:val="auto"/>
        </w:rPr>
        <w:t>student</w:t>
      </w:r>
      <w:r w:rsidRPr="00821ECE">
        <w:rPr>
          <w:noProof/>
          <w:color w:val="auto"/>
        </w:rPr>
        <w:t xml:space="preserve">, 0 = </w:t>
      </w:r>
      <w:r w:rsidRPr="00821ECE">
        <w:rPr>
          <w:i/>
          <w:noProof/>
          <w:color w:val="auto"/>
        </w:rPr>
        <w:t>non-student</w:t>
      </w:r>
      <w:r w:rsidRPr="00821ECE">
        <w:rPr>
          <w:noProof/>
          <w:color w:val="auto"/>
        </w:rPr>
        <w:t xml:space="preserve">);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4F4ABA16">
          <v:shape id="_x0000_i1030" type="#_x0000_t75" style="width:10pt;height:14.5pt" o:ole="">
            <v:imagedata r:id="rId17" o:title=""/>
          </v:shape>
          <o:OLEObject Type="Embed" ProgID="Equation.DSMT4" ShapeID="_x0000_i1030" DrawAspect="Content" ObjectID="_1507669065" r:id="rId25"/>
        </w:object>
      </w:r>
      <w:r w:rsidRPr="00821ECE">
        <w:rPr>
          <w:i/>
          <w:iCs/>
          <w:noProof/>
          <w:color w:val="auto"/>
        </w:rPr>
        <w:t xml:space="preserve"> =</w:t>
      </w:r>
      <w:r w:rsidRPr="00821ECE">
        <w:rPr>
          <w:noProof/>
          <w:color w:val="auto"/>
        </w:rPr>
        <w:t xml:space="preserve"> intercept variance across groups;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370" w:author="Grijalva, Emily" w:date="2015-10-21T21:05:00Z">
        <w:r w:rsidRPr="00821ECE" w:rsidDel="006F067C">
          <w:rPr>
            <w:noProof/>
            <w:color w:val="auto"/>
          </w:rPr>
          <w:delText xml:space="preserve">Footnote </w:delText>
        </w:r>
      </w:del>
      <w:ins w:id="371" w:author="Grijalva, Emily" w:date="2015-10-21T21:05:00Z">
        <w:r w:rsidR="006F067C">
          <w:t>N</w:t>
        </w:r>
        <w:r w:rsidR="006F067C" w:rsidRPr="00821ECE">
          <w:rPr>
            <w:noProof/>
            <w:color w:val="auto"/>
          </w:rPr>
          <w:t xml:space="preserve">ote </w:t>
        </w:r>
      </w:ins>
      <w:ins w:id="372" w:author="Emily Grijalva" w:date="2015-10-19T17:55:00Z">
        <w:r w:rsidR="00357A7E">
          <w:t>2</w:t>
        </w:r>
      </w:ins>
      <w:del w:id="373" w:author="Emily Grijalva" w:date="2015-10-19T17:55: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p>
    <w:p w14:paraId="6FC7B9AE" w14:textId="77777777" w:rsidR="00361177" w:rsidRPr="00821ECE" w:rsidRDefault="00361177" w:rsidP="00361177">
      <w:pPr>
        <w:pStyle w:val="CPSO"/>
        <w:spacing w:line="240" w:lineRule="auto"/>
        <w:rPr>
          <w:noProof/>
          <w:color w:val="auto"/>
        </w:rPr>
      </w:pPr>
      <w:bookmarkStart w:id="374" w:name="tblfn4"/>
      <w:r w:rsidRPr="00821ECE">
        <w:rPr>
          <w:noProof/>
          <w:color w:val="auto"/>
          <w:vertAlign w:val="superscript"/>
        </w:rPr>
        <w:t>a</w:t>
      </w:r>
      <w:r w:rsidRPr="00821ECE">
        <w:rPr>
          <w:noProof/>
          <w:color w:val="auto"/>
        </w:rPr>
        <w:t>There were missing data for this analysis.</w:t>
      </w:r>
    </w:p>
    <w:p w14:paraId="5C2B40FE" w14:textId="77777777" w:rsidR="00361177" w:rsidRPr="00821ECE" w:rsidRDefault="00361177" w:rsidP="00361177">
      <w:pPr>
        <w:pStyle w:val="CPSO"/>
        <w:spacing w:line="240" w:lineRule="auto"/>
        <w:rPr>
          <w:noProof/>
          <w:color w:val="auto"/>
        </w:rPr>
      </w:pPr>
      <w:r w:rsidRPr="00821ECE">
        <w:rPr>
          <w:noProof/>
          <w:color w:val="auto"/>
        </w:rPr>
        <w:t>*</w:t>
      </w:r>
      <w:bookmarkEnd w:id="374"/>
      <w:r w:rsidRPr="00821ECE">
        <w:rPr>
          <w:i/>
          <w:iCs/>
          <w:noProof/>
          <w:color w:val="auto"/>
        </w:rPr>
        <w:t>p</w:t>
      </w:r>
      <w:r w:rsidRPr="00821ECE">
        <w:rPr>
          <w:noProof/>
          <w:color w:val="auto"/>
        </w:rPr>
        <w:t xml:space="preserve"> &lt; .05.</w:t>
      </w:r>
    </w:p>
    <w:p w14:paraId="026948FD" w14:textId="77777777" w:rsidR="00361177" w:rsidRDefault="00361177" w:rsidP="00821ECE">
      <w:pPr>
        <w:pStyle w:val="TEXT"/>
        <w:spacing w:line="240" w:lineRule="auto"/>
        <w:rPr>
          <w:noProof/>
          <w:color w:val="auto"/>
        </w:rPr>
        <w:sectPr w:rsidR="00361177" w:rsidSect="00361177">
          <w:headerReference w:type="first" r:id="rId26"/>
          <w:pgSz w:w="15842" w:h="12242" w:orient="landscape" w:code="177"/>
          <w:pgMar w:top="1260" w:right="840" w:bottom="960" w:left="960" w:header="780" w:footer="1008" w:gutter="0"/>
          <w:pgNumType w:start="10"/>
          <w:cols w:space="360"/>
          <w:titlePg/>
          <w:docGrid w:linePitch="360"/>
        </w:sectPr>
      </w:pPr>
    </w:p>
    <w:p w14:paraId="1C21B6ED" w14:textId="77777777" w:rsidR="00DD6F28" w:rsidRPr="00821ECE" w:rsidRDefault="00DD6F28" w:rsidP="00DD6F28">
      <w:pPr>
        <w:pStyle w:val="CPB"/>
        <w:spacing w:line="240" w:lineRule="auto"/>
        <w:rPr>
          <w:noProof/>
          <w:color w:val="auto"/>
        </w:rPr>
      </w:pPr>
      <w:bookmarkStart w:id="375" w:name="tbl6"/>
      <w:r w:rsidRPr="00DD6F28">
        <w:rPr>
          <w:rStyle w:val="CPBCharacter"/>
          <w:noProof/>
        </w:rPr>
        <w:lastRenderedPageBreak/>
        <w:t>Table 6</w:t>
      </w:r>
      <w:bookmarkEnd w:id="375"/>
      <w:r w:rsidRPr="00DD6F28">
        <w:rPr>
          <w:rStyle w:val="CPBCharacter"/>
          <w:noProof/>
        </w:rPr>
        <w:t xml:space="preserve">. </w:t>
      </w:r>
      <w:r w:rsidRPr="00821ECE">
        <w:rPr>
          <w:noProof/>
          <w:color w:val="auto"/>
        </w:rPr>
        <w:t>Summary of Multilevel WLS Results Predicting Narcissism’s Relationship With Self-Enhancement in Communal Criteria.</w:t>
      </w:r>
    </w:p>
    <w:tbl>
      <w:tblPr>
        <w:tblStyle w:val="CFTABLE"/>
        <w:tblW w:w="5079" w:type="pct"/>
        <w:tblLook w:val="04A0" w:firstRow="1" w:lastRow="0" w:firstColumn="1" w:lastColumn="0" w:noHBand="0" w:noVBand="1"/>
      </w:tblPr>
      <w:tblGrid>
        <w:gridCol w:w="4080"/>
        <w:gridCol w:w="20"/>
        <w:gridCol w:w="1060"/>
        <w:gridCol w:w="1080"/>
        <w:gridCol w:w="1560"/>
        <w:gridCol w:w="1200"/>
        <w:gridCol w:w="1320"/>
        <w:gridCol w:w="1200"/>
        <w:gridCol w:w="1260"/>
        <w:gridCol w:w="60"/>
        <w:gridCol w:w="1202"/>
        <w:gridCol w:w="222"/>
        <w:tblGridChange w:id="376">
          <w:tblGrid>
            <w:gridCol w:w="4080"/>
            <w:gridCol w:w="20"/>
            <w:gridCol w:w="1060"/>
            <w:gridCol w:w="1080"/>
            <w:gridCol w:w="1560"/>
            <w:gridCol w:w="1200"/>
            <w:gridCol w:w="1320"/>
            <w:gridCol w:w="1200"/>
            <w:gridCol w:w="1260"/>
            <w:gridCol w:w="60"/>
            <w:gridCol w:w="1202"/>
            <w:gridCol w:w="222"/>
          </w:tblGrid>
        </w:tblGridChange>
      </w:tblGrid>
      <w:tr w:rsidR="00DD6F28" w:rsidRPr="00821ECE" w14:paraId="50B8FB2A" w14:textId="77777777" w:rsidTr="00C37C40">
        <w:trPr>
          <w:gridAfter w:val="1"/>
          <w:cnfStyle w:val="100000000000" w:firstRow="1" w:lastRow="0" w:firstColumn="0" w:lastColumn="0" w:oddVBand="0" w:evenVBand="0" w:oddHBand="0" w:evenHBand="0" w:firstRowFirstColumn="0" w:firstRowLastColumn="0" w:lastRowFirstColumn="0" w:lastRowLastColumn="0"/>
          <w:wAfter w:w="222" w:type="dxa"/>
          <w:trHeight w:val="674"/>
        </w:trPr>
        <w:tc>
          <w:tcPr>
            <w:tcW w:w="4080" w:type="dxa"/>
            <w:vMerge w:val="restart"/>
            <w:vAlign w:val="bottom"/>
            <w:hideMark/>
          </w:tcPr>
          <w:p w14:paraId="54737199" w14:textId="77777777" w:rsidR="00DD6F28" w:rsidRPr="00821ECE" w:rsidRDefault="00DD6F28" w:rsidP="00DD6F28">
            <w:pPr>
              <w:pStyle w:val="TCH"/>
              <w:spacing w:before="0" w:after="0" w:line="240" w:lineRule="auto"/>
              <w:rPr>
                <w:noProof/>
                <w:color w:val="auto"/>
              </w:rPr>
            </w:pPr>
            <w:r w:rsidRPr="00821ECE">
              <w:rPr>
                <w:noProof/>
                <w:color w:val="auto"/>
              </w:rPr>
              <w:t>Predictor</w:t>
            </w:r>
          </w:p>
        </w:tc>
        <w:tc>
          <w:tcPr>
            <w:tcW w:w="2160" w:type="dxa"/>
            <w:gridSpan w:val="3"/>
            <w:vAlign w:val="bottom"/>
            <w:hideMark/>
          </w:tcPr>
          <w:p w14:paraId="6BD9E0B5" w14:textId="77777777" w:rsidR="00DD6F28" w:rsidRPr="00821ECE" w:rsidRDefault="00DD6F28" w:rsidP="00C37C40">
            <w:pPr>
              <w:pStyle w:val="TCH"/>
              <w:spacing w:before="0" w:after="0" w:line="240" w:lineRule="auto"/>
              <w:jc w:val="center"/>
              <w:rPr>
                <w:noProof/>
                <w:color w:val="auto"/>
              </w:rPr>
            </w:pPr>
            <w:r w:rsidRPr="00821ECE">
              <w:rPr>
                <w:noProof/>
                <w:color w:val="auto"/>
              </w:rPr>
              <w:t>Uncorrected overall self-enhancement</w:t>
            </w:r>
          </w:p>
        </w:tc>
        <w:tc>
          <w:tcPr>
            <w:tcW w:w="2760" w:type="dxa"/>
            <w:gridSpan w:val="2"/>
            <w:vAlign w:val="bottom"/>
            <w:hideMark/>
          </w:tcPr>
          <w:p w14:paraId="208E6FB3" w14:textId="77777777" w:rsidR="00DD6F28" w:rsidRPr="00821ECE" w:rsidRDefault="00DD6F28" w:rsidP="00C37C40">
            <w:pPr>
              <w:pStyle w:val="TCH"/>
              <w:spacing w:before="0" w:after="0" w:line="240" w:lineRule="auto"/>
              <w:jc w:val="center"/>
              <w:rPr>
                <w:noProof/>
                <w:color w:val="auto"/>
              </w:rPr>
            </w:pPr>
            <w:r w:rsidRPr="00821ECE">
              <w:rPr>
                <w:noProof/>
                <w:color w:val="auto"/>
              </w:rPr>
              <w:t>Corrected overall self-enhancement</w:t>
            </w:r>
          </w:p>
        </w:tc>
        <w:tc>
          <w:tcPr>
            <w:tcW w:w="2520" w:type="dxa"/>
            <w:gridSpan w:val="2"/>
            <w:vAlign w:val="bottom"/>
            <w:hideMark/>
          </w:tcPr>
          <w:p w14:paraId="135FE7E4" w14:textId="77777777" w:rsidR="00DD6F28" w:rsidRPr="00821ECE" w:rsidRDefault="00DD6F28" w:rsidP="00C37C40">
            <w:pPr>
              <w:pStyle w:val="TCH"/>
              <w:spacing w:before="0" w:after="0" w:line="240" w:lineRule="auto"/>
              <w:jc w:val="center"/>
              <w:rPr>
                <w:noProof/>
                <w:color w:val="auto"/>
              </w:rPr>
            </w:pPr>
            <w:r w:rsidRPr="00821ECE">
              <w:rPr>
                <w:noProof/>
                <w:color w:val="auto"/>
              </w:rPr>
              <w:t>Residual vs. difference score</w:t>
            </w:r>
          </w:p>
        </w:tc>
        <w:tc>
          <w:tcPr>
            <w:tcW w:w="2522" w:type="dxa"/>
            <w:gridSpan w:val="3"/>
            <w:vAlign w:val="bottom"/>
            <w:hideMark/>
          </w:tcPr>
          <w:p w14:paraId="614FE2B4" w14:textId="77777777" w:rsidR="00DD6F28" w:rsidRPr="00821ECE" w:rsidRDefault="00DD6F28" w:rsidP="00C37C40">
            <w:pPr>
              <w:pStyle w:val="TCH"/>
              <w:spacing w:before="0" w:after="0" w:line="240" w:lineRule="auto"/>
              <w:jc w:val="center"/>
              <w:rPr>
                <w:noProof/>
                <w:color w:val="auto"/>
              </w:rPr>
            </w:pPr>
            <w:r w:rsidRPr="00821ECE">
              <w:rPr>
                <w:noProof/>
                <w:color w:val="auto"/>
              </w:rPr>
              <w:t>Publication type</w:t>
            </w:r>
          </w:p>
        </w:tc>
      </w:tr>
      <w:tr w:rsidR="00DD6F28" w:rsidRPr="00821ECE" w14:paraId="7F5CBFBC" w14:textId="77777777" w:rsidTr="00C37C40">
        <w:trPr>
          <w:gridAfter w:val="1"/>
          <w:wAfter w:w="222" w:type="dxa"/>
          <w:trHeight w:val="350"/>
        </w:trPr>
        <w:tc>
          <w:tcPr>
            <w:tcW w:w="4080" w:type="dxa"/>
            <w:vMerge/>
            <w:hideMark/>
          </w:tcPr>
          <w:p w14:paraId="63886A0D" w14:textId="77777777" w:rsidR="00DD6F28" w:rsidRPr="00821ECE" w:rsidRDefault="00DD6F28" w:rsidP="00DD6F28">
            <w:pPr>
              <w:rPr>
                <w:noProof/>
                <w:sz w:val="24"/>
                <w:szCs w:val="24"/>
              </w:rPr>
            </w:pPr>
          </w:p>
        </w:tc>
        <w:tc>
          <w:tcPr>
            <w:tcW w:w="2160" w:type="dxa"/>
            <w:gridSpan w:val="3"/>
            <w:tcBorders>
              <w:top w:val="single" w:sz="4" w:space="0" w:color="auto"/>
              <w:bottom w:val="single" w:sz="4" w:space="0" w:color="auto"/>
            </w:tcBorders>
            <w:vAlign w:val="bottom"/>
            <w:hideMark/>
          </w:tcPr>
          <w:p w14:paraId="03594EDE"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1</w:t>
            </w:r>
          </w:p>
        </w:tc>
        <w:tc>
          <w:tcPr>
            <w:tcW w:w="2760" w:type="dxa"/>
            <w:gridSpan w:val="2"/>
            <w:tcBorders>
              <w:top w:val="single" w:sz="4" w:space="0" w:color="auto"/>
              <w:bottom w:val="single" w:sz="4" w:space="0" w:color="auto"/>
            </w:tcBorders>
            <w:vAlign w:val="bottom"/>
            <w:hideMark/>
          </w:tcPr>
          <w:p w14:paraId="14333B78"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2</w:t>
            </w:r>
          </w:p>
        </w:tc>
        <w:tc>
          <w:tcPr>
            <w:tcW w:w="2520" w:type="dxa"/>
            <w:gridSpan w:val="2"/>
            <w:tcBorders>
              <w:top w:val="single" w:sz="4" w:space="0" w:color="auto"/>
              <w:bottom w:val="single" w:sz="4" w:space="0" w:color="auto"/>
            </w:tcBorders>
            <w:vAlign w:val="bottom"/>
            <w:hideMark/>
          </w:tcPr>
          <w:p w14:paraId="0C7D3381"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3</w:t>
            </w:r>
          </w:p>
        </w:tc>
        <w:tc>
          <w:tcPr>
            <w:tcW w:w="2522" w:type="dxa"/>
            <w:gridSpan w:val="3"/>
            <w:tcBorders>
              <w:top w:val="single" w:sz="4" w:space="0" w:color="auto"/>
              <w:bottom w:val="single" w:sz="4" w:space="0" w:color="auto"/>
            </w:tcBorders>
            <w:vAlign w:val="bottom"/>
            <w:hideMark/>
          </w:tcPr>
          <w:p w14:paraId="3A2D8539"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4</w:t>
            </w:r>
          </w:p>
        </w:tc>
      </w:tr>
      <w:tr w:rsidR="00DD6F28" w:rsidRPr="00821ECE" w14:paraId="6BFEEDDC" w14:textId="77777777" w:rsidTr="00C37C40">
        <w:trPr>
          <w:gridAfter w:val="1"/>
          <w:wAfter w:w="222" w:type="dxa"/>
          <w:trHeight w:val="333"/>
        </w:trPr>
        <w:tc>
          <w:tcPr>
            <w:tcW w:w="4080" w:type="dxa"/>
            <w:vMerge/>
            <w:tcBorders>
              <w:bottom w:val="single" w:sz="4" w:space="0" w:color="auto"/>
            </w:tcBorders>
            <w:hideMark/>
          </w:tcPr>
          <w:p w14:paraId="24347BF2" w14:textId="77777777" w:rsidR="00DD6F28" w:rsidRPr="00821ECE" w:rsidRDefault="00DD6F28" w:rsidP="00DD6F28">
            <w:pPr>
              <w:rPr>
                <w:noProof/>
                <w:sz w:val="24"/>
                <w:szCs w:val="24"/>
              </w:rPr>
            </w:pPr>
          </w:p>
        </w:tc>
        <w:tc>
          <w:tcPr>
            <w:tcW w:w="1080" w:type="dxa"/>
            <w:gridSpan w:val="2"/>
            <w:tcBorders>
              <w:top w:val="single" w:sz="4" w:space="0" w:color="auto"/>
              <w:bottom w:val="single" w:sz="4" w:space="0" w:color="auto"/>
            </w:tcBorders>
            <w:vAlign w:val="bottom"/>
            <w:hideMark/>
          </w:tcPr>
          <w:p w14:paraId="0C83B514"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33C682A7"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080" w:type="dxa"/>
            <w:tcBorders>
              <w:top w:val="single" w:sz="4" w:space="0" w:color="auto"/>
              <w:bottom w:val="single" w:sz="4" w:space="0" w:color="auto"/>
            </w:tcBorders>
            <w:vAlign w:val="bottom"/>
            <w:hideMark/>
          </w:tcPr>
          <w:p w14:paraId="618F17F5"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4997034C"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560" w:type="dxa"/>
            <w:tcBorders>
              <w:top w:val="single" w:sz="4" w:space="0" w:color="auto"/>
              <w:bottom w:val="single" w:sz="4" w:space="0" w:color="auto"/>
            </w:tcBorders>
            <w:vAlign w:val="bottom"/>
            <w:hideMark/>
          </w:tcPr>
          <w:p w14:paraId="416646A9"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0BB1A940"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00" w:type="dxa"/>
            <w:tcBorders>
              <w:top w:val="single" w:sz="4" w:space="0" w:color="auto"/>
              <w:bottom w:val="single" w:sz="4" w:space="0" w:color="auto"/>
            </w:tcBorders>
            <w:vAlign w:val="bottom"/>
            <w:hideMark/>
          </w:tcPr>
          <w:p w14:paraId="39B6A649"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2F16148A"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320" w:type="dxa"/>
            <w:tcBorders>
              <w:top w:val="single" w:sz="4" w:space="0" w:color="auto"/>
              <w:bottom w:val="single" w:sz="4" w:space="0" w:color="auto"/>
            </w:tcBorders>
            <w:vAlign w:val="bottom"/>
            <w:hideMark/>
          </w:tcPr>
          <w:p w14:paraId="7D1EB9B0"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1EC680B0"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00" w:type="dxa"/>
            <w:tcBorders>
              <w:top w:val="single" w:sz="4" w:space="0" w:color="auto"/>
              <w:bottom w:val="single" w:sz="4" w:space="0" w:color="auto"/>
            </w:tcBorders>
            <w:vAlign w:val="bottom"/>
            <w:hideMark/>
          </w:tcPr>
          <w:p w14:paraId="40439B35"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7CA60DBA"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260" w:type="dxa"/>
            <w:tcBorders>
              <w:top w:val="single" w:sz="4" w:space="0" w:color="auto"/>
              <w:bottom w:val="single" w:sz="4" w:space="0" w:color="auto"/>
            </w:tcBorders>
            <w:vAlign w:val="bottom"/>
            <w:hideMark/>
          </w:tcPr>
          <w:p w14:paraId="096991BC"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320881D6"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62" w:type="dxa"/>
            <w:gridSpan w:val="2"/>
            <w:tcBorders>
              <w:top w:val="single" w:sz="4" w:space="0" w:color="auto"/>
              <w:bottom w:val="single" w:sz="4" w:space="0" w:color="auto"/>
            </w:tcBorders>
            <w:vAlign w:val="bottom"/>
            <w:hideMark/>
          </w:tcPr>
          <w:p w14:paraId="0B69AC7D"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700ADE4C"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DD6F28" w:rsidRPr="00821ECE" w14:paraId="7230E573" w14:textId="77777777" w:rsidTr="00DD6F28">
        <w:trPr>
          <w:gridAfter w:val="1"/>
          <w:wAfter w:w="222" w:type="dxa"/>
          <w:trHeight w:val="503"/>
        </w:trPr>
        <w:tc>
          <w:tcPr>
            <w:tcW w:w="4080" w:type="dxa"/>
            <w:tcBorders>
              <w:top w:val="single" w:sz="4" w:space="0" w:color="auto"/>
            </w:tcBorders>
            <w:hideMark/>
          </w:tcPr>
          <w:p w14:paraId="2DF812A0" w14:textId="77777777" w:rsidR="00DD6F28" w:rsidRPr="00821ECE" w:rsidRDefault="00DD6F28" w:rsidP="00DD6F28">
            <w:pPr>
              <w:pStyle w:val="TT"/>
              <w:spacing w:line="240" w:lineRule="auto"/>
              <w:rPr>
                <w:noProof/>
                <w:color w:val="auto"/>
              </w:rPr>
            </w:pPr>
            <w:r w:rsidRPr="00821ECE">
              <w:rPr>
                <w:noProof/>
                <w:color w:val="auto"/>
              </w:rPr>
              <w:t>Intercept</w:t>
            </w:r>
          </w:p>
        </w:tc>
        <w:tc>
          <w:tcPr>
            <w:tcW w:w="1080" w:type="dxa"/>
            <w:gridSpan w:val="2"/>
            <w:tcBorders>
              <w:top w:val="single" w:sz="4" w:space="0" w:color="auto"/>
            </w:tcBorders>
            <w:hideMark/>
          </w:tcPr>
          <w:p w14:paraId="20EF47CA" w14:textId="77777777" w:rsidR="00DD6F28" w:rsidRPr="00821ECE" w:rsidRDefault="00DD6F28" w:rsidP="00C37C40">
            <w:pPr>
              <w:pStyle w:val="TT"/>
              <w:spacing w:line="240" w:lineRule="auto"/>
              <w:jc w:val="center"/>
              <w:rPr>
                <w:noProof/>
                <w:color w:val="auto"/>
                <w:sz w:val="24"/>
              </w:rPr>
            </w:pPr>
            <w:r w:rsidRPr="00821ECE">
              <w:rPr>
                <w:noProof/>
                <w:color w:val="auto"/>
              </w:rPr>
              <w:t>.04</w:t>
            </w:r>
          </w:p>
          <w:p w14:paraId="16A1C4B0"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.01, .09]</w:t>
            </w:r>
          </w:p>
        </w:tc>
        <w:tc>
          <w:tcPr>
            <w:tcW w:w="1080" w:type="dxa"/>
            <w:tcBorders>
              <w:top w:val="single" w:sz="4" w:space="0" w:color="auto"/>
            </w:tcBorders>
            <w:hideMark/>
          </w:tcPr>
          <w:p w14:paraId="57033F2C" w14:textId="77777777" w:rsidR="00DD6F28" w:rsidRPr="00821ECE" w:rsidRDefault="00DD6F28" w:rsidP="00C37C40">
            <w:pPr>
              <w:pStyle w:val="TT"/>
              <w:spacing w:line="240" w:lineRule="auto"/>
              <w:jc w:val="center"/>
              <w:rPr>
                <w:noProof/>
                <w:color w:val="auto"/>
                <w:sz w:val="24"/>
              </w:rPr>
            </w:pPr>
            <w:r w:rsidRPr="00821ECE">
              <w:rPr>
                <w:noProof/>
                <w:color w:val="auto"/>
              </w:rPr>
              <w:t>.02</w:t>
            </w:r>
          </w:p>
          <w:p w14:paraId="329B4D68" w14:textId="77777777" w:rsidR="00DD6F28" w:rsidRPr="00821ECE" w:rsidRDefault="00DD6F28" w:rsidP="00C37C40">
            <w:pPr>
              <w:pStyle w:val="TT"/>
              <w:spacing w:line="240" w:lineRule="auto"/>
              <w:jc w:val="center"/>
              <w:rPr>
                <w:noProof/>
                <w:color w:val="auto"/>
              </w:rPr>
            </w:pPr>
            <w:r w:rsidRPr="00821ECE">
              <w:rPr>
                <w:noProof/>
                <w:color w:val="auto"/>
              </w:rPr>
              <w:t>(.094)</w:t>
            </w:r>
          </w:p>
        </w:tc>
        <w:tc>
          <w:tcPr>
            <w:tcW w:w="1560" w:type="dxa"/>
            <w:tcBorders>
              <w:top w:val="single" w:sz="4" w:space="0" w:color="auto"/>
            </w:tcBorders>
            <w:hideMark/>
          </w:tcPr>
          <w:p w14:paraId="0AF56122" w14:textId="77777777" w:rsidR="00DD6F28" w:rsidRPr="00821ECE" w:rsidRDefault="00DD6F28" w:rsidP="00C37C40">
            <w:pPr>
              <w:pStyle w:val="TT"/>
              <w:spacing w:line="240" w:lineRule="auto"/>
              <w:jc w:val="center"/>
              <w:rPr>
                <w:noProof/>
                <w:color w:val="auto"/>
                <w:sz w:val="24"/>
              </w:rPr>
            </w:pPr>
            <w:r w:rsidRPr="00821ECE">
              <w:rPr>
                <w:noProof/>
                <w:color w:val="auto"/>
              </w:rPr>
              <w:t>.05</w:t>
            </w:r>
          </w:p>
          <w:p w14:paraId="029BFA5F"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.01, .10]</w:t>
            </w:r>
          </w:p>
        </w:tc>
        <w:tc>
          <w:tcPr>
            <w:tcW w:w="1200" w:type="dxa"/>
            <w:tcBorders>
              <w:top w:val="single" w:sz="4" w:space="0" w:color="auto"/>
            </w:tcBorders>
            <w:hideMark/>
          </w:tcPr>
          <w:p w14:paraId="34E0B7A6" w14:textId="77777777" w:rsidR="00DD6F28" w:rsidRPr="00821ECE" w:rsidRDefault="00DD6F28" w:rsidP="00C37C40">
            <w:pPr>
              <w:pStyle w:val="TT"/>
              <w:spacing w:line="240" w:lineRule="auto"/>
              <w:jc w:val="center"/>
              <w:rPr>
                <w:noProof/>
                <w:color w:val="auto"/>
                <w:sz w:val="24"/>
              </w:rPr>
            </w:pPr>
            <w:r w:rsidRPr="00821ECE">
              <w:rPr>
                <w:noProof/>
                <w:color w:val="auto"/>
              </w:rPr>
              <w:t>.03</w:t>
            </w:r>
          </w:p>
          <w:p w14:paraId="2BF22A6F" w14:textId="77777777" w:rsidR="00DD6F28" w:rsidRPr="00821ECE" w:rsidRDefault="00DD6F28" w:rsidP="00C37C40">
            <w:pPr>
              <w:pStyle w:val="TT"/>
              <w:spacing w:line="240" w:lineRule="auto"/>
              <w:jc w:val="center"/>
              <w:rPr>
                <w:noProof/>
                <w:color w:val="auto"/>
              </w:rPr>
            </w:pPr>
            <w:r w:rsidRPr="00821ECE">
              <w:rPr>
                <w:noProof/>
                <w:color w:val="auto"/>
              </w:rPr>
              <w:t>(.075)</w:t>
            </w:r>
          </w:p>
        </w:tc>
        <w:tc>
          <w:tcPr>
            <w:tcW w:w="1320" w:type="dxa"/>
            <w:tcBorders>
              <w:top w:val="single" w:sz="4" w:space="0" w:color="auto"/>
            </w:tcBorders>
            <w:hideMark/>
          </w:tcPr>
          <w:p w14:paraId="0452A79D" w14:textId="085255A9" w:rsidR="00DD6F28" w:rsidRPr="00821ECE" w:rsidRDefault="00DD6F28" w:rsidP="00C37C40">
            <w:pPr>
              <w:pStyle w:val="TT"/>
              <w:spacing w:line="240" w:lineRule="auto"/>
              <w:jc w:val="center"/>
              <w:rPr>
                <w:noProof/>
                <w:color w:val="auto"/>
                <w:sz w:val="24"/>
              </w:rPr>
            </w:pPr>
            <w:r w:rsidRPr="00821ECE">
              <w:rPr>
                <w:noProof/>
                <w:color w:val="auto"/>
              </w:rPr>
              <w:t>.0</w:t>
            </w:r>
            <w:del w:id="377" w:author="Grijalva, Emily" w:date="2015-10-29T22:34:00Z">
              <w:r w:rsidRPr="00821ECE" w:rsidDel="002F383C">
                <w:rPr>
                  <w:noProof/>
                  <w:color w:val="auto"/>
                </w:rPr>
                <w:delText>5</w:delText>
              </w:r>
            </w:del>
            <w:ins w:id="378" w:author="Grijalva, Emily" w:date="2015-10-29T22:34:00Z">
              <w:r w:rsidR="002F383C">
                <w:t>7</w:t>
              </w:r>
            </w:ins>
          </w:p>
          <w:p w14:paraId="71F4E9DB" w14:textId="7E23E36C" w:rsidR="00DD6F28" w:rsidRPr="00821ECE" w:rsidRDefault="00DD6F28">
            <w:pPr>
              <w:pStyle w:val="TT"/>
              <w:spacing w:line="240" w:lineRule="auto"/>
              <w:jc w:val="center"/>
              <w:rPr>
                <w:noProof/>
                <w:color w:val="auto"/>
              </w:rPr>
            </w:pPr>
            <w:r w:rsidRPr="00821ECE">
              <w:rPr>
                <w:noProof/>
                <w:color w:val="auto"/>
              </w:rPr>
              <w:t>[</w:t>
            </w:r>
            <w:del w:id="379" w:author="Grijalva, Emily" w:date="2015-10-29T22:35:00Z">
              <w:r w:rsidRPr="00821ECE" w:rsidDel="00D17842">
                <w:rPr>
                  <w:rFonts w:ascii="Symbol" w:hAnsi="Symbol"/>
                  <w:noProof/>
                  <w:color w:val="auto"/>
                </w:rPr>
                <w:sym w:font="Symbol" w:char="002D"/>
              </w:r>
            </w:del>
            <w:r w:rsidRPr="00821ECE">
              <w:rPr>
                <w:noProof/>
                <w:color w:val="auto"/>
              </w:rPr>
              <w:t>.0</w:t>
            </w:r>
            <w:del w:id="380" w:author="Grijalva, Emily" w:date="2015-10-29T22:35:00Z">
              <w:r w:rsidRPr="00821ECE" w:rsidDel="00D17842">
                <w:rPr>
                  <w:noProof/>
                  <w:color w:val="auto"/>
                </w:rPr>
                <w:delText>4</w:delText>
              </w:r>
            </w:del>
            <w:ins w:id="381" w:author="Grijalva, Emily" w:date="2015-10-29T22:35:00Z">
              <w:r w:rsidR="00D17842">
                <w:t>01</w:t>
              </w:r>
            </w:ins>
            <w:r w:rsidRPr="00821ECE">
              <w:rPr>
                <w:noProof/>
                <w:color w:val="auto"/>
              </w:rPr>
              <w:t>, .14]</w:t>
            </w:r>
          </w:p>
        </w:tc>
        <w:tc>
          <w:tcPr>
            <w:tcW w:w="1200" w:type="dxa"/>
            <w:tcBorders>
              <w:top w:val="single" w:sz="4" w:space="0" w:color="auto"/>
            </w:tcBorders>
            <w:hideMark/>
          </w:tcPr>
          <w:p w14:paraId="5BBC5CC2" w14:textId="59ACF3DC" w:rsidR="00DD6F28" w:rsidRPr="00821ECE" w:rsidRDefault="00DD6F28" w:rsidP="00C37C40">
            <w:pPr>
              <w:pStyle w:val="TT"/>
              <w:spacing w:line="240" w:lineRule="auto"/>
              <w:jc w:val="center"/>
              <w:rPr>
                <w:noProof/>
                <w:color w:val="auto"/>
                <w:sz w:val="24"/>
              </w:rPr>
            </w:pPr>
            <w:r w:rsidRPr="00821ECE">
              <w:rPr>
                <w:noProof/>
                <w:color w:val="auto"/>
              </w:rPr>
              <w:t>.0</w:t>
            </w:r>
            <w:ins w:id="382" w:author="Grijalva, Emily" w:date="2015-10-29T22:35:00Z">
              <w:r w:rsidR="002F383C">
                <w:t>3</w:t>
              </w:r>
            </w:ins>
            <w:del w:id="383" w:author="Grijalva, Emily" w:date="2015-10-29T22:35:00Z">
              <w:r w:rsidRPr="00821ECE" w:rsidDel="002F383C">
                <w:rPr>
                  <w:noProof/>
                  <w:color w:val="auto"/>
                </w:rPr>
                <w:delText>5</w:delText>
              </w:r>
            </w:del>
          </w:p>
          <w:p w14:paraId="643F7563" w14:textId="31AC2EE2" w:rsidR="00DD6F28" w:rsidRPr="00821ECE" w:rsidRDefault="00DD6F28" w:rsidP="00C37C40">
            <w:pPr>
              <w:pStyle w:val="TT"/>
              <w:spacing w:line="240" w:lineRule="auto"/>
              <w:jc w:val="center"/>
              <w:rPr>
                <w:noProof/>
                <w:color w:val="auto"/>
              </w:rPr>
            </w:pPr>
            <w:r w:rsidRPr="00821ECE">
              <w:rPr>
                <w:noProof/>
                <w:color w:val="auto"/>
              </w:rPr>
              <w:t>(.</w:t>
            </w:r>
            <w:ins w:id="384" w:author="Grijalva, Emily" w:date="2015-10-29T22:36:00Z">
              <w:r w:rsidR="00D17842">
                <w:t>048</w:t>
              </w:r>
            </w:ins>
            <w:del w:id="385" w:author="Grijalva, Emily" w:date="2015-10-29T22:35:00Z">
              <w:r w:rsidRPr="00821ECE" w:rsidDel="00D17842">
                <w:rPr>
                  <w:noProof/>
                  <w:color w:val="auto"/>
                </w:rPr>
                <w:delText>286</w:delText>
              </w:r>
            </w:del>
            <w:r w:rsidRPr="00821ECE">
              <w:rPr>
                <w:noProof/>
                <w:color w:val="auto"/>
              </w:rPr>
              <w:t>)</w:t>
            </w:r>
          </w:p>
        </w:tc>
        <w:tc>
          <w:tcPr>
            <w:tcW w:w="1260" w:type="dxa"/>
            <w:tcBorders>
              <w:top w:val="single" w:sz="4" w:space="0" w:color="auto"/>
            </w:tcBorders>
            <w:hideMark/>
          </w:tcPr>
          <w:p w14:paraId="71873AEB" w14:textId="358F6746" w:rsidR="00DD6F28" w:rsidRPr="00821ECE" w:rsidRDefault="00DD6F28" w:rsidP="00C37C40">
            <w:pPr>
              <w:pStyle w:val="TT"/>
              <w:spacing w:line="240" w:lineRule="auto"/>
              <w:jc w:val="center"/>
              <w:rPr>
                <w:noProof/>
                <w:color w:val="auto"/>
                <w:sz w:val="24"/>
              </w:rPr>
            </w:pPr>
            <w:r w:rsidRPr="00821ECE">
              <w:rPr>
                <w:noProof/>
                <w:color w:val="auto"/>
              </w:rPr>
              <w:t>.0</w:t>
            </w:r>
            <w:ins w:id="386" w:author="Grijalva, Emily" w:date="2015-10-29T22:37:00Z">
              <w:r w:rsidR="00D17842">
                <w:t>6</w:t>
              </w:r>
            </w:ins>
            <w:del w:id="387" w:author="Grijalva, Emily" w:date="2015-10-29T22:37:00Z">
              <w:r w:rsidRPr="00821ECE" w:rsidDel="00D17842">
                <w:rPr>
                  <w:noProof/>
                  <w:color w:val="auto"/>
                </w:rPr>
                <w:delText>4</w:delText>
              </w:r>
            </w:del>
          </w:p>
          <w:p w14:paraId="6BEC2F0C" w14:textId="2CF0FBD4"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.03, .1</w:t>
            </w:r>
            <w:ins w:id="388" w:author="Grijalva, Emily" w:date="2015-10-29T22:37:00Z">
              <w:r w:rsidR="00D17842">
                <w:t>5</w:t>
              </w:r>
            </w:ins>
            <w:del w:id="389" w:author="Grijalva, Emily" w:date="2015-10-29T22:37:00Z">
              <w:r w:rsidRPr="00821ECE" w:rsidDel="00D17842">
                <w:rPr>
                  <w:noProof/>
                  <w:color w:val="auto"/>
                </w:rPr>
                <w:delText>1</w:delText>
              </w:r>
            </w:del>
            <w:r w:rsidRPr="00821ECE">
              <w:rPr>
                <w:noProof/>
                <w:color w:val="auto"/>
              </w:rPr>
              <w:t>]</w:t>
            </w:r>
          </w:p>
        </w:tc>
        <w:tc>
          <w:tcPr>
            <w:tcW w:w="1262" w:type="dxa"/>
            <w:gridSpan w:val="2"/>
            <w:tcBorders>
              <w:top w:val="single" w:sz="4" w:space="0" w:color="auto"/>
            </w:tcBorders>
            <w:hideMark/>
          </w:tcPr>
          <w:p w14:paraId="5ED5CBEE" w14:textId="5979B3BB" w:rsidR="00DD6F28" w:rsidRPr="00821ECE" w:rsidRDefault="00DD6F28" w:rsidP="00C37C40">
            <w:pPr>
              <w:pStyle w:val="TT"/>
              <w:spacing w:line="240" w:lineRule="auto"/>
              <w:jc w:val="center"/>
              <w:rPr>
                <w:noProof/>
                <w:color w:val="auto"/>
                <w:sz w:val="24"/>
              </w:rPr>
            </w:pPr>
            <w:r w:rsidRPr="00821ECE">
              <w:rPr>
                <w:noProof/>
                <w:color w:val="auto"/>
              </w:rPr>
              <w:t>.0</w:t>
            </w:r>
            <w:ins w:id="390" w:author="Grijalva, Emily" w:date="2015-10-29T22:37:00Z">
              <w:r w:rsidR="00D17842">
                <w:t>5</w:t>
              </w:r>
            </w:ins>
            <w:del w:id="391" w:author="Grijalva, Emily" w:date="2015-10-29T22:37:00Z">
              <w:r w:rsidRPr="00821ECE" w:rsidDel="00D17842">
                <w:rPr>
                  <w:noProof/>
                  <w:color w:val="auto"/>
                </w:rPr>
                <w:delText>3</w:delText>
              </w:r>
            </w:del>
          </w:p>
          <w:p w14:paraId="4AFD4AF1" w14:textId="33F9C743" w:rsidR="00DD6F28" w:rsidRPr="00821ECE" w:rsidRDefault="00DD6F28" w:rsidP="00C37C40">
            <w:pPr>
              <w:pStyle w:val="TT"/>
              <w:spacing w:line="240" w:lineRule="auto"/>
              <w:jc w:val="center"/>
              <w:rPr>
                <w:noProof/>
                <w:color w:val="auto"/>
              </w:rPr>
            </w:pPr>
            <w:r w:rsidRPr="00821ECE">
              <w:rPr>
                <w:noProof/>
                <w:color w:val="auto"/>
              </w:rPr>
              <w:t>(.20</w:t>
            </w:r>
            <w:ins w:id="392" w:author="Grijalva, Emily" w:date="2015-10-29T22:38:00Z">
              <w:r w:rsidR="00D17842">
                <w:t>2</w:t>
              </w:r>
            </w:ins>
            <w:del w:id="393" w:author="Grijalva, Emily" w:date="2015-10-29T22:38:00Z">
              <w:r w:rsidRPr="00821ECE" w:rsidDel="00D17842">
                <w:rPr>
                  <w:noProof/>
                  <w:color w:val="auto"/>
                </w:rPr>
                <w:delText>8</w:delText>
              </w:r>
            </w:del>
            <w:r w:rsidRPr="00821ECE">
              <w:rPr>
                <w:noProof/>
                <w:color w:val="auto"/>
              </w:rPr>
              <w:t>)</w:t>
            </w:r>
          </w:p>
        </w:tc>
      </w:tr>
      <w:tr w:rsidR="00DD6F28" w:rsidRPr="00821ECE" w14:paraId="25348CAD" w14:textId="77777777" w:rsidTr="00075289">
        <w:tblPrEx>
          <w:tblW w:w="5079" w:type="pct"/>
          <w:tblPrExChange w:id="394" w:author="Emily Grijalva" w:date="2015-10-19T18:12:00Z">
            <w:tblPrEx>
              <w:tblW w:w="5079" w:type="pct"/>
            </w:tblPrEx>
          </w:tblPrExChange>
        </w:tblPrEx>
        <w:trPr>
          <w:gridAfter w:val="1"/>
          <w:wAfter w:w="222" w:type="dxa"/>
          <w:trHeight w:val="441"/>
          <w:trPrChange w:id="395" w:author="Emily Grijalva" w:date="2015-10-19T18:12:00Z">
            <w:trPr>
              <w:gridAfter w:val="1"/>
              <w:wAfter w:w="222" w:type="dxa"/>
              <w:trHeight w:val="540"/>
            </w:trPr>
          </w:trPrChange>
        </w:trPr>
        <w:tc>
          <w:tcPr>
            <w:tcW w:w="4080" w:type="dxa"/>
            <w:hideMark/>
            <w:tcPrChange w:id="396" w:author="Emily Grijalva" w:date="2015-10-19T18:12:00Z">
              <w:tcPr>
                <w:tcW w:w="4080" w:type="dxa"/>
                <w:hideMark/>
              </w:tcPr>
            </w:tcPrChange>
          </w:tcPr>
          <w:p w14:paraId="58DF6E2D" w14:textId="77777777" w:rsidR="00DD6F28" w:rsidRPr="00821ECE" w:rsidRDefault="00DD6F28" w:rsidP="00DD6F28">
            <w:pPr>
              <w:pStyle w:val="TT"/>
              <w:spacing w:line="240" w:lineRule="auto"/>
              <w:rPr>
                <w:noProof/>
                <w:color w:val="auto"/>
              </w:rPr>
            </w:pPr>
            <w:r w:rsidRPr="00821ECE">
              <w:rPr>
                <w:noProof/>
                <w:color w:val="auto"/>
              </w:rPr>
              <w:t>Residual</w:t>
            </w:r>
          </w:p>
        </w:tc>
        <w:tc>
          <w:tcPr>
            <w:tcW w:w="1080" w:type="dxa"/>
            <w:gridSpan w:val="2"/>
            <w:tcPrChange w:id="397" w:author="Emily Grijalva" w:date="2015-10-19T18:12:00Z">
              <w:tcPr>
                <w:tcW w:w="1080" w:type="dxa"/>
                <w:gridSpan w:val="2"/>
              </w:tcPr>
            </w:tcPrChange>
          </w:tcPr>
          <w:p w14:paraId="0E92A8DD" w14:textId="77777777" w:rsidR="00DD6F28" w:rsidRPr="00821ECE" w:rsidRDefault="00DD6F28" w:rsidP="00C37C40">
            <w:pPr>
              <w:pStyle w:val="TT"/>
              <w:spacing w:line="240" w:lineRule="auto"/>
              <w:jc w:val="center"/>
              <w:rPr>
                <w:noProof/>
                <w:color w:val="auto"/>
              </w:rPr>
            </w:pPr>
          </w:p>
        </w:tc>
        <w:tc>
          <w:tcPr>
            <w:tcW w:w="1080" w:type="dxa"/>
            <w:tcPrChange w:id="398" w:author="Emily Grijalva" w:date="2015-10-19T18:12:00Z">
              <w:tcPr>
                <w:tcW w:w="1080" w:type="dxa"/>
              </w:tcPr>
            </w:tcPrChange>
          </w:tcPr>
          <w:p w14:paraId="2B64EB12" w14:textId="77777777" w:rsidR="00DD6F28" w:rsidRPr="00821ECE" w:rsidRDefault="00DD6F28" w:rsidP="00C37C40">
            <w:pPr>
              <w:pStyle w:val="TT"/>
              <w:spacing w:line="240" w:lineRule="auto"/>
              <w:jc w:val="center"/>
              <w:rPr>
                <w:noProof/>
                <w:color w:val="auto"/>
              </w:rPr>
            </w:pPr>
          </w:p>
        </w:tc>
        <w:tc>
          <w:tcPr>
            <w:tcW w:w="1560" w:type="dxa"/>
            <w:tcPrChange w:id="399" w:author="Emily Grijalva" w:date="2015-10-19T18:12:00Z">
              <w:tcPr>
                <w:tcW w:w="1560" w:type="dxa"/>
              </w:tcPr>
            </w:tcPrChange>
          </w:tcPr>
          <w:p w14:paraId="599AE1A3" w14:textId="77777777" w:rsidR="00DD6F28" w:rsidRPr="00821ECE" w:rsidRDefault="00DD6F28" w:rsidP="00C37C40">
            <w:pPr>
              <w:pStyle w:val="TT"/>
              <w:spacing w:line="240" w:lineRule="auto"/>
              <w:jc w:val="center"/>
              <w:rPr>
                <w:noProof/>
                <w:color w:val="auto"/>
              </w:rPr>
            </w:pPr>
          </w:p>
        </w:tc>
        <w:tc>
          <w:tcPr>
            <w:tcW w:w="1200" w:type="dxa"/>
            <w:tcPrChange w:id="400" w:author="Emily Grijalva" w:date="2015-10-19T18:12:00Z">
              <w:tcPr>
                <w:tcW w:w="1200" w:type="dxa"/>
              </w:tcPr>
            </w:tcPrChange>
          </w:tcPr>
          <w:p w14:paraId="25CF0AB9" w14:textId="77777777" w:rsidR="00DD6F28" w:rsidRPr="00821ECE" w:rsidRDefault="00DD6F28" w:rsidP="00C37C40">
            <w:pPr>
              <w:pStyle w:val="TT"/>
              <w:spacing w:line="240" w:lineRule="auto"/>
              <w:jc w:val="center"/>
              <w:rPr>
                <w:noProof/>
                <w:color w:val="auto"/>
              </w:rPr>
            </w:pPr>
          </w:p>
        </w:tc>
        <w:tc>
          <w:tcPr>
            <w:tcW w:w="1320" w:type="dxa"/>
            <w:hideMark/>
            <w:tcPrChange w:id="401" w:author="Emily Grijalva" w:date="2015-10-19T18:12:00Z">
              <w:tcPr>
                <w:tcW w:w="1320" w:type="dxa"/>
                <w:hideMark/>
              </w:tcPr>
            </w:tcPrChange>
          </w:tcPr>
          <w:p w14:paraId="12DB3340" w14:textId="77777777" w:rsidR="00DD6F28" w:rsidRPr="00821ECE" w:rsidRDefault="00DD6F28" w:rsidP="00C37C40">
            <w:pPr>
              <w:pStyle w:val="TT"/>
              <w:spacing w:line="240" w:lineRule="auto"/>
              <w:jc w:val="center"/>
              <w:rPr>
                <w:noProof/>
                <w:color w:val="auto"/>
                <w:sz w:val="24"/>
              </w:rPr>
            </w:pPr>
            <w:r w:rsidRPr="00821ECE">
              <w:rPr>
                <w:noProof/>
                <w:color w:val="auto"/>
              </w:rPr>
              <w:t>.02</w:t>
            </w:r>
          </w:p>
          <w:p w14:paraId="7E49E222"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.14]</w:t>
            </w:r>
          </w:p>
        </w:tc>
        <w:tc>
          <w:tcPr>
            <w:tcW w:w="1200" w:type="dxa"/>
            <w:hideMark/>
            <w:tcPrChange w:id="402" w:author="Emily Grijalva" w:date="2015-10-19T18:12:00Z">
              <w:tcPr>
                <w:tcW w:w="1200" w:type="dxa"/>
                <w:hideMark/>
              </w:tcPr>
            </w:tcPrChange>
          </w:tcPr>
          <w:p w14:paraId="737521EB" w14:textId="77777777" w:rsidR="00DD6F28" w:rsidRPr="00821ECE" w:rsidRDefault="00DD6F28" w:rsidP="00C37C40">
            <w:pPr>
              <w:pStyle w:val="TT"/>
              <w:spacing w:line="240" w:lineRule="auto"/>
              <w:jc w:val="center"/>
              <w:rPr>
                <w:noProof/>
                <w:color w:val="auto"/>
                <w:sz w:val="24"/>
              </w:rPr>
            </w:pPr>
            <w:r w:rsidRPr="00821ECE">
              <w:rPr>
                <w:noProof/>
                <w:color w:val="auto"/>
              </w:rPr>
              <w:t>.06</w:t>
            </w:r>
          </w:p>
          <w:p w14:paraId="6FA3200A" w14:textId="77777777" w:rsidR="00DD6F28" w:rsidRPr="00821ECE" w:rsidRDefault="00DD6F28" w:rsidP="00C37C40">
            <w:pPr>
              <w:pStyle w:val="TT"/>
              <w:spacing w:line="240" w:lineRule="auto"/>
              <w:jc w:val="center"/>
              <w:rPr>
                <w:noProof/>
                <w:color w:val="auto"/>
              </w:rPr>
            </w:pPr>
            <w:r w:rsidRPr="00821ECE">
              <w:rPr>
                <w:noProof/>
                <w:color w:val="auto"/>
              </w:rPr>
              <w:t>(.730)</w:t>
            </w:r>
          </w:p>
        </w:tc>
        <w:tc>
          <w:tcPr>
            <w:tcW w:w="1260" w:type="dxa"/>
            <w:tcPrChange w:id="403" w:author="Emily Grijalva" w:date="2015-10-19T18:12:00Z">
              <w:tcPr>
                <w:tcW w:w="1260" w:type="dxa"/>
              </w:tcPr>
            </w:tcPrChange>
          </w:tcPr>
          <w:p w14:paraId="60112095" w14:textId="77777777" w:rsidR="00DD6F28" w:rsidRPr="00821ECE" w:rsidRDefault="00DD6F28" w:rsidP="00C37C40">
            <w:pPr>
              <w:pStyle w:val="TT"/>
              <w:spacing w:line="240" w:lineRule="auto"/>
              <w:jc w:val="center"/>
              <w:rPr>
                <w:noProof/>
                <w:color w:val="auto"/>
              </w:rPr>
            </w:pPr>
          </w:p>
        </w:tc>
        <w:tc>
          <w:tcPr>
            <w:tcW w:w="1262" w:type="dxa"/>
            <w:gridSpan w:val="2"/>
            <w:tcPrChange w:id="404" w:author="Emily Grijalva" w:date="2015-10-19T18:12:00Z">
              <w:tcPr>
                <w:tcW w:w="1262" w:type="dxa"/>
                <w:gridSpan w:val="2"/>
              </w:tcPr>
            </w:tcPrChange>
          </w:tcPr>
          <w:p w14:paraId="0C1BE533" w14:textId="77777777" w:rsidR="00DD6F28" w:rsidRPr="00821ECE" w:rsidRDefault="00DD6F28" w:rsidP="00C37C40">
            <w:pPr>
              <w:pStyle w:val="TT"/>
              <w:spacing w:line="240" w:lineRule="auto"/>
              <w:jc w:val="center"/>
              <w:rPr>
                <w:noProof/>
                <w:color w:val="auto"/>
              </w:rPr>
            </w:pPr>
          </w:p>
        </w:tc>
      </w:tr>
      <w:tr w:rsidR="00DD6F28" w:rsidRPr="00821ECE" w14:paraId="28D02CFA" w14:textId="77777777" w:rsidTr="00075289">
        <w:tblPrEx>
          <w:tblW w:w="5079" w:type="pct"/>
          <w:tblPrExChange w:id="405" w:author="Emily Grijalva" w:date="2015-10-19T18:13:00Z">
            <w:tblPrEx>
              <w:tblW w:w="5079" w:type="pct"/>
            </w:tblPrEx>
          </w:tblPrExChange>
        </w:tblPrEx>
        <w:trPr>
          <w:gridAfter w:val="1"/>
          <w:wAfter w:w="222" w:type="dxa"/>
          <w:trHeight w:val="270"/>
          <w:trPrChange w:id="406" w:author="Emily Grijalva" w:date="2015-10-19T18:13:00Z">
            <w:trPr>
              <w:gridAfter w:val="1"/>
              <w:wAfter w:w="222" w:type="dxa"/>
              <w:trHeight w:val="540"/>
            </w:trPr>
          </w:trPrChange>
        </w:trPr>
        <w:tc>
          <w:tcPr>
            <w:tcW w:w="4080" w:type="dxa"/>
            <w:hideMark/>
            <w:tcPrChange w:id="407" w:author="Emily Grijalva" w:date="2015-10-19T18:13:00Z">
              <w:tcPr>
                <w:tcW w:w="4080" w:type="dxa"/>
                <w:hideMark/>
              </w:tcPr>
            </w:tcPrChange>
          </w:tcPr>
          <w:p w14:paraId="6C0596B2" w14:textId="77777777" w:rsidR="00DD6F28" w:rsidRPr="00821ECE" w:rsidRDefault="00DD6F28" w:rsidP="00DD6F28">
            <w:pPr>
              <w:pStyle w:val="TT"/>
              <w:spacing w:after="240" w:line="240" w:lineRule="auto"/>
              <w:rPr>
                <w:noProof/>
                <w:color w:val="auto"/>
              </w:rPr>
            </w:pPr>
            <w:r w:rsidRPr="00821ECE">
              <w:rPr>
                <w:noProof/>
                <w:color w:val="auto"/>
              </w:rPr>
              <w:t>Publication type</w:t>
            </w:r>
          </w:p>
        </w:tc>
        <w:tc>
          <w:tcPr>
            <w:tcW w:w="1080" w:type="dxa"/>
            <w:gridSpan w:val="2"/>
            <w:tcPrChange w:id="408" w:author="Emily Grijalva" w:date="2015-10-19T18:13:00Z">
              <w:tcPr>
                <w:tcW w:w="1080" w:type="dxa"/>
                <w:gridSpan w:val="2"/>
              </w:tcPr>
            </w:tcPrChange>
          </w:tcPr>
          <w:p w14:paraId="2D73204E" w14:textId="77777777" w:rsidR="00DD6F28" w:rsidRPr="00821ECE" w:rsidRDefault="00DD6F28" w:rsidP="00C37C40">
            <w:pPr>
              <w:pStyle w:val="TT"/>
              <w:spacing w:after="240" w:line="240" w:lineRule="auto"/>
              <w:jc w:val="center"/>
              <w:rPr>
                <w:noProof/>
                <w:color w:val="auto"/>
              </w:rPr>
            </w:pPr>
          </w:p>
        </w:tc>
        <w:tc>
          <w:tcPr>
            <w:tcW w:w="1080" w:type="dxa"/>
            <w:tcPrChange w:id="409" w:author="Emily Grijalva" w:date="2015-10-19T18:13:00Z">
              <w:tcPr>
                <w:tcW w:w="1080" w:type="dxa"/>
              </w:tcPr>
            </w:tcPrChange>
          </w:tcPr>
          <w:p w14:paraId="34AB0AB5" w14:textId="77777777" w:rsidR="00DD6F28" w:rsidRPr="00821ECE" w:rsidRDefault="00DD6F28" w:rsidP="00C37C40">
            <w:pPr>
              <w:pStyle w:val="TT"/>
              <w:spacing w:after="240" w:line="240" w:lineRule="auto"/>
              <w:jc w:val="center"/>
              <w:rPr>
                <w:noProof/>
                <w:color w:val="auto"/>
              </w:rPr>
            </w:pPr>
          </w:p>
        </w:tc>
        <w:tc>
          <w:tcPr>
            <w:tcW w:w="1560" w:type="dxa"/>
            <w:tcPrChange w:id="410" w:author="Emily Grijalva" w:date="2015-10-19T18:13:00Z">
              <w:tcPr>
                <w:tcW w:w="1560" w:type="dxa"/>
              </w:tcPr>
            </w:tcPrChange>
          </w:tcPr>
          <w:p w14:paraId="20C68857" w14:textId="77777777" w:rsidR="00DD6F28" w:rsidRPr="00821ECE" w:rsidRDefault="00DD6F28" w:rsidP="00C37C40">
            <w:pPr>
              <w:pStyle w:val="TT"/>
              <w:spacing w:after="240" w:line="240" w:lineRule="auto"/>
              <w:jc w:val="center"/>
              <w:rPr>
                <w:noProof/>
                <w:color w:val="auto"/>
              </w:rPr>
            </w:pPr>
          </w:p>
        </w:tc>
        <w:tc>
          <w:tcPr>
            <w:tcW w:w="1200" w:type="dxa"/>
            <w:tcPrChange w:id="411" w:author="Emily Grijalva" w:date="2015-10-19T18:13:00Z">
              <w:tcPr>
                <w:tcW w:w="1200" w:type="dxa"/>
              </w:tcPr>
            </w:tcPrChange>
          </w:tcPr>
          <w:p w14:paraId="7B692920" w14:textId="77777777" w:rsidR="00DD6F28" w:rsidRPr="00821ECE" w:rsidRDefault="00DD6F28" w:rsidP="00C37C40">
            <w:pPr>
              <w:pStyle w:val="TT"/>
              <w:spacing w:after="240" w:line="240" w:lineRule="auto"/>
              <w:jc w:val="center"/>
              <w:rPr>
                <w:noProof/>
                <w:color w:val="auto"/>
              </w:rPr>
            </w:pPr>
          </w:p>
        </w:tc>
        <w:tc>
          <w:tcPr>
            <w:tcW w:w="1320" w:type="dxa"/>
            <w:tcPrChange w:id="412" w:author="Emily Grijalva" w:date="2015-10-19T18:13:00Z">
              <w:tcPr>
                <w:tcW w:w="1320" w:type="dxa"/>
              </w:tcPr>
            </w:tcPrChange>
          </w:tcPr>
          <w:p w14:paraId="0C5BA152" w14:textId="77777777" w:rsidR="00DD6F28" w:rsidRPr="00821ECE" w:rsidRDefault="00DD6F28" w:rsidP="00C37C40">
            <w:pPr>
              <w:pStyle w:val="TT"/>
              <w:spacing w:after="240" w:line="240" w:lineRule="auto"/>
              <w:jc w:val="center"/>
              <w:rPr>
                <w:noProof/>
                <w:color w:val="auto"/>
              </w:rPr>
            </w:pPr>
          </w:p>
        </w:tc>
        <w:tc>
          <w:tcPr>
            <w:tcW w:w="1200" w:type="dxa"/>
            <w:tcPrChange w:id="413" w:author="Emily Grijalva" w:date="2015-10-19T18:13:00Z">
              <w:tcPr>
                <w:tcW w:w="1200" w:type="dxa"/>
              </w:tcPr>
            </w:tcPrChange>
          </w:tcPr>
          <w:p w14:paraId="32488176" w14:textId="77777777" w:rsidR="00DD6F28" w:rsidRPr="00821ECE" w:rsidRDefault="00DD6F28" w:rsidP="00C37C40">
            <w:pPr>
              <w:pStyle w:val="TT"/>
              <w:spacing w:after="240" w:line="240" w:lineRule="auto"/>
              <w:jc w:val="center"/>
              <w:rPr>
                <w:noProof/>
                <w:color w:val="auto"/>
              </w:rPr>
            </w:pPr>
          </w:p>
        </w:tc>
        <w:tc>
          <w:tcPr>
            <w:tcW w:w="1260" w:type="dxa"/>
            <w:hideMark/>
            <w:tcPrChange w:id="414" w:author="Emily Grijalva" w:date="2015-10-19T18:13:00Z">
              <w:tcPr>
                <w:tcW w:w="1260" w:type="dxa"/>
                <w:hideMark/>
              </w:tcPr>
            </w:tcPrChange>
          </w:tcPr>
          <w:p w14:paraId="229B47F6" w14:textId="77777777" w:rsidR="00DD6F28" w:rsidRPr="00821ECE" w:rsidRDefault="00DD6F28" w:rsidP="00C37C40">
            <w:pPr>
              <w:pStyle w:val="TT"/>
              <w:spacing w:after="240" w:line="240" w:lineRule="auto"/>
              <w:jc w:val="center"/>
              <w:rPr>
                <w:noProof/>
                <w:color w:val="auto"/>
                <w:sz w:val="24"/>
              </w:rPr>
            </w:pPr>
            <w:commentRangeStart w:id="415"/>
            <w:r w:rsidRPr="00821ECE">
              <w:rPr>
                <w:noProof/>
                <w:color w:val="auto"/>
              </w:rPr>
              <w:t>.01</w:t>
            </w:r>
          </w:p>
          <w:p w14:paraId="3A2475C5" w14:textId="77777777" w:rsidR="00DD6F28" w:rsidRPr="00821ECE" w:rsidRDefault="00DD6F28" w:rsidP="00C37C40">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.13]</w:t>
            </w:r>
          </w:p>
        </w:tc>
        <w:tc>
          <w:tcPr>
            <w:tcW w:w="1262" w:type="dxa"/>
            <w:gridSpan w:val="2"/>
            <w:hideMark/>
            <w:tcPrChange w:id="416" w:author="Emily Grijalva" w:date="2015-10-19T18:13:00Z">
              <w:tcPr>
                <w:tcW w:w="1262" w:type="dxa"/>
                <w:gridSpan w:val="2"/>
                <w:hideMark/>
              </w:tcPr>
            </w:tcPrChange>
          </w:tcPr>
          <w:p w14:paraId="23C6D265" w14:textId="77777777" w:rsidR="00DD6F28" w:rsidRPr="00821ECE" w:rsidRDefault="00DD6F28" w:rsidP="00C37C40">
            <w:pPr>
              <w:pStyle w:val="TT"/>
              <w:spacing w:after="240" w:line="240" w:lineRule="auto"/>
              <w:jc w:val="center"/>
              <w:rPr>
                <w:noProof/>
                <w:color w:val="auto"/>
                <w:sz w:val="24"/>
              </w:rPr>
            </w:pPr>
            <w:r w:rsidRPr="00821ECE">
              <w:rPr>
                <w:noProof/>
                <w:color w:val="auto"/>
              </w:rPr>
              <w:t>.06</w:t>
            </w:r>
          </w:p>
          <w:p w14:paraId="1D823FA4" w14:textId="77777777" w:rsidR="00DD6F28" w:rsidRPr="00821ECE" w:rsidRDefault="00DD6F28" w:rsidP="00C37C40">
            <w:pPr>
              <w:pStyle w:val="TT"/>
              <w:spacing w:after="240" w:line="240" w:lineRule="auto"/>
              <w:jc w:val="center"/>
              <w:rPr>
                <w:noProof/>
                <w:color w:val="auto"/>
              </w:rPr>
            </w:pPr>
            <w:r w:rsidRPr="00821ECE">
              <w:rPr>
                <w:noProof/>
                <w:color w:val="auto"/>
              </w:rPr>
              <w:t>(.806)</w:t>
            </w:r>
            <w:commentRangeEnd w:id="415"/>
            <w:r w:rsidR="00E51ADC">
              <w:rPr>
                <w:rStyle w:val="CommentReference"/>
                <w:rFonts w:asciiTheme="minorHAnsi" w:eastAsiaTheme="minorHAnsi" w:hAnsiTheme="minorHAnsi" w:cstheme="minorBidi"/>
                <w:color w:val="auto"/>
              </w:rPr>
              <w:commentReference w:id="415"/>
            </w:r>
          </w:p>
        </w:tc>
      </w:tr>
      <w:tr w:rsidR="00DD6F28" w:rsidRPr="00821ECE" w14:paraId="24614A8F" w14:textId="77777777" w:rsidTr="00075289">
        <w:tblPrEx>
          <w:tblW w:w="5079" w:type="pct"/>
          <w:tblPrExChange w:id="417" w:author="Emily Grijalva" w:date="2015-10-19T18:13:00Z">
            <w:tblPrEx>
              <w:tblW w:w="5079" w:type="pct"/>
            </w:tblPrEx>
          </w:tblPrExChange>
        </w:tblPrEx>
        <w:trPr>
          <w:gridAfter w:val="1"/>
          <w:wAfter w:w="222" w:type="dxa"/>
          <w:trHeight w:val="441"/>
          <w:trPrChange w:id="418" w:author="Emily Grijalva" w:date="2015-10-19T18:13:00Z">
            <w:trPr>
              <w:gridAfter w:val="1"/>
              <w:wAfter w:w="222" w:type="dxa"/>
              <w:trHeight w:val="404"/>
            </w:trPr>
          </w:trPrChange>
        </w:trPr>
        <w:tc>
          <w:tcPr>
            <w:tcW w:w="4080" w:type="dxa"/>
            <w:hideMark/>
            <w:tcPrChange w:id="419" w:author="Emily Grijalva" w:date="2015-10-19T18:13:00Z">
              <w:tcPr>
                <w:tcW w:w="4080" w:type="dxa"/>
                <w:hideMark/>
              </w:tcPr>
            </w:tcPrChange>
          </w:tcPr>
          <w:p w14:paraId="555A47B7" w14:textId="77777777" w:rsidR="00075289" w:rsidRDefault="00DD6F28" w:rsidP="00DD6F28">
            <w:pPr>
              <w:pStyle w:val="TT"/>
              <w:spacing w:line="240" w:lineRule="auto"/>
              <w:rPr>
                <w:ins w:id="420" w:author="Emily Grijalva" w:date="2015-10-19T18:13:00Z"/>
              </w:rPr>
            </w:pPr>
            <w:r w:rsidRPr="00821ECE">
              <w:rPr>
                <w:noProof/>
                <w:color w:val="auto"/>
              </w:rPr>
              <w:t xml:space="preserve">Dummy code = 0 </w:t>
            </w:r>
          </w:p>
          <w:p w14:paraId="037E099B" w14:textId="77777777" w:rsidR="00DD6F28" w:rsidRPr="00821ECE" w:rsidRDefault="00357A7E" w:rsidP="00DD6F28">
            <w:pPr>
              <w:pStyle w:val="TT"/>
              <w:spacing w:line="240" w:lineRule="auto"/>
              <w:rPr>
                <w:noProof/>
                <w:color w:val="auto"/>
              </w:rPr>
            </w:pPr>
            <w:ins w:id="421" w:author="Emily Grijalva" w:date="2015-10-19T17:57:00Z">
              <w:r>
                <w:t>(</w:t>
              </w:r>
            </w:ins>
            <w:r w:rsidR="00DD6F28" w:rsidRPr="00821ECE">
              <w:rPr>
                <w:i/>
                <w:iCs/>
                <w:noProof/>
                <w:color w:val="auto"/>
              </w:rPr>
              <w:t>k</w:t>
            </w:r>
            <w:r w:rsidR="00DD6F28" w:rsidRPr="00821ECE">
              <w:rPr>
                <w:noProof/>
                <w:color w:val="auto"/>
              </w:rPr>
              <w:t>, number of samples</w:t>
            </w:r>
            <w:ins w:id="422" w:author="Emily Grijalva" w:date="2015-10-19T17:57:00Z">
              <w:r>
                <w:t>)</w:t>
              </w:r>
            </w:ins>
          </w:p>
        </w:tc>
        <w:tc>
          <w:tcPr>
            <w:tcW w:w="2160" w:type="dxa"/>
            <w:gridSpan w:val="3"/>
            <w:tcPrChange w:id="423" w:author="Emily Grijalva" w:date="2015-10-19T18:13:00Z">
              <w:tcPr>
                <w:tcW w:w="2160" w:type="dxa"/>
                <w:gridSpan w:val="3"/>
              </w:tcPr>
            </w:tcPrChange>
          </w:tcPr>
          <w:p w14:paraId="154335C9" w14:textId="77777777" w:rsidR="00DD6F28" w:rsidRPr="00821ECE" w:rsidRDefault="00DD6F28" w:rsidP="00C37C40">
            <w:pPr>
              <w:pStyle w:val="TT"/>
              <w:spacing w:line="240" w:lineRule="auto"/>
              <w:jc w:val="center"/>
              <w:rPr>
                <w:noProof/>
                <w:color w:val="auto"/>
              </w:rPr>
            </w:pPr>
          </w:p>
        </w:tc>
        <w:tc>
          <w:tcPr>
            <w:tcW w:w="2760" w:type="dxa"/>
            <w:gridSpan w:val="2"/>
            <w:tcPrChange w:id="424" w:author="Emily Grijalva" w:date="2015-10-19T18:13:00Z">
              <w:tcPr>
                <w:tcW w:w="2760" w:type="dxa"/>
                <w:gridSpan w:val="2"/>
              </w:tcPr>
            </w:tcPrChange>
          </w:tcPr>
          <w:p w14:paraId="4E731585" w14:textId="77777777" w:rsidR="00DD6F28" w:rsidRPr="00821ECE" w:rsidRDefault="00DD6F28" w:rsidP="00C37C40">
            <w:pPr>
              <w:pStyle w:val="TT"/>
              <w:spacing w:line="240" w:lineRule="auto"/>
              <w:jc w:val="center"/>
              <w:rPr>
                <w:noProof/>
                <w:color w:val="auto"/>
              </w:rPr>
            </w:pPr>
          </w:p>
        </w:tc>
        <w:tc>
          <w:tcPr>
            <w:tcW w:w="2520" w:type="dxa"/>
            <w:gridSpan w:val="2"/>
            <w:hideMark/>
            <w:tcPrChange w:id="425" w:author="Emily Grijalva" w:date="2015-10-19T18:13:00Z">
              <w:tcPr>
                <w:tcW w:w="2520" w:type="dxa"/>
                <w:gridSpan w:val="2"/>
                <w:hideMark/>
              </w:tcPr>
            </w:tcPrChange>
          </w:tcPr>
          <w:p w14:paraId="300D5D51" w14:textId="77777777" w:rsidR="00DD6F28" w:rsidRPr="00821ECE" w:rsidRDefault="00DD6F28" w:rsidP="00C37C40">
            <w:pPr>
              <w:pStyle w:val="TT"/>
              <w:spacing w:line="240" w:lineRule="auto"/>
              <w:jc w:val="center"/>
              <w:rPr>
                <w:noProof/>
                <w:color w:val="auto"/>
              </w:rPr>
            </w:pPr>
            <w:r w:rsidRPr="00821ECE">
              <w:rPr>
                <w:noProof/>
                <w:color w:val="auto"/>
              </w:rPr>
              <w:t>20, 3</w:t>
            </w:r>
          </w:p>
        </w:tc>
        <w:tc>
          <w:tcPr>
            <w:tcW w:w="2522" w:type="dxa"/>
            <w:gridSpan w:val="3"/>
            <w:hideMark/>
            <w:tcPrChange w:id="426" w:author="Emily Grijalva" w:date="2015-10-19T18:13:00Z">
              <w:tcPr>
                <w:tcW w:w="2522" w:type="dxa"/>
                <w:gridSpan w:val="3"/>
                <w:hideMark/>
              </w:tcPr>
            </w:tcPrChange>
          </w:tcPr>
          <w:p w14:paraId="0BC1C9A4" w14:textId="77777777" w:rsidR="00DD6F28" w:rsidRPr="00821ECE" w:rsidRDefault="00DD6F28" w:rsidP="00C37C40">
            <w:pPr>
              <w:pStyle w:val="TT"/>
              <w:spacing w:line="240" w:lineRule="auto"/>
              <w:jc w:val="center"/>
              <w:rPr>
                <w:noProof/>
                <w:color w:val="auto"/>
              </w:rPr>
            </w:pPr>
            <w:r w:rsidRPr="00821ECE">
              <w:rPr>
                <w:noProof/>
                <w:color w:val="auto"/>
              </w:rPr>
              <w:t>33, 7</w:t>
            </w:r>
          </w:p>
        </w:tc>
      </w:tr>
      <w:tr w:rsidR="00DD6F28" w:rsidRPr="00821ECE" w14:paraId="442A3A18" w14:textId="77777777" w:rsidTr="00075289">
        <w:tblPrEx>
          <w:tblW w:w="5079" w:type="pct"/>
          <w:tblPrExChange w:id="427" w:author="Emily Grijalva" w:date="2015-10-19T18:15:00Z">
            <w:tblPrEx>
              <w:tblW w:w="5079" w:type="pct"/>
            </w:tblPrEx>
          </w:tblPrExChange>
        </w:tblPrEx>
        <w:trPr>
          <w:gridAfter w:val="1"/>
          <w:wAfter w:w="222" w:type="dxa"/>
          <w:trHeight w:val="540"/>
          <w:trPrChange w:id="428" w:author="Emily Grijalva" w:date="2015-10-19T18:15:00Z">
            <w:trPr>
              <w:gridAfter w:val="1"/>
              <w:wAfter w:w="222" w:type="dxa"/>
              <w:trHeight w:val="369"/>
            </w:trPr>
          </w:trPrChange>
        </w:trPr>
        <w:tc>
          <w:tcPr>
            <w:tcW w:w="4080" w:type="dxa"/>
            <w:hideMark/>
            <w:tcPrChange w:id="429" w:author="Emily Grijalva" w:date="2015-10-19T18:15:00Z">
              <w:tcPr>
                <w:tcW w:w="4080" w:type="dxa"/>
                <w:hideMark/>
              </w:tcPr>
            </w:tcPrChange>
          </w:tcPr>
          <w:p w14:paraId="43760958" w14:textId="77777777" w:rsidR="00075289" w:rsidRDefault="00DD6F28" w:rsidP="00DD6F28">
            <w:pPr>
              <w:pStyle w:val="TT"/>
              <w:spacing w:line="240" w:lineRule="auto"/>
              <w:rPr>
                <w:ins w:id="430" w:author="Emily Grijalva" w:date="2015-10-19T18:13:00Z"/>
              </w:rPr>
            </w:pPr>
            <w:r w:rsidRPr="00821ECE">
              <w:rPr>
                <w:noProof/>
                <w:color w:val="auto"/>
              </w:rPr>
              <w:t xml:space="preserve">Dummy code = 1 </w:t>
            </w:r>
          </w:p>
          <w:p w14:paraId="2251540E" w14:textId="77777777" w:rsidR="00DD6F28" w:rsidRPr="00821ECE" w:rsidRDefault="00357A7E" w:rsidP="00DD6F28">
            <w:pPr>
              <w:pStyle w:val="TT"/>
              <w:spacing w:line="240" w:lineRule="auto"/>
              <w:rPr>
                <w:noProof/>
                <w:color w:val="auto"/>
              </w:rPr>
            </w:pPr>
            <w:ins w:id="431" w:author="Emily Grijalva" w:date="2015-10-19T17:58:00Z">
              <w:r>
                <w:t>(</w:t>
              </w:r>
            </w:ins>
            <w:r w:rsidR="00DD6F28" w:rsidRPr="00821ECE">
              <w:rPr>
                <w:i/>
                <w:iCs/>
                <w:noProof/>
                <w:color w:val="auto"/>
              </w:rPr>
              <w:t>k</w:t>
            </w:r>
            <w:r w:rsidR="00DD6F28" w:rsidRPr="00821ECE">
              <w:rPr>
                <w:noProof/>
                <w:color w:val="auto"/>
              </w:rPr>
              <w:t>, number of samples</w:t>
            </w:r>
            <w:ins w:id="432" w:author="Emily Grijalva" w:date="2015-10-19T17:58:00Z">
              <w:r>
                <w:t>)</w:t>
              </w:r>
            </w:ins>
          </w:p>
        </w:tc>
        <w:tc>
          <w:tcPr>
            <w:tcW w:w="2160" w:type="dxa"/>
            <w:gridSpan w:val="3"/>
            <w:tcPrChange w:id="433" w:author="Emily Grijalva" w:date="2015-10-19T18:15:00Z">
              <w:tcPr>
                <w:tcW w:w="2160" w:type="dxa"/>
                <w:gridSpan w:val="3"/>
              </w:tcPr>
            </w:tcPrChange>
          </w:tcPr>
          <w:p w14:paraId="251263D2" w14:textId="77777777" w:rsidR="00DD6F28" w:rsidRPr="00821ECE" w:rsidRDefault="00DD6F28" w:rsidP="00C37C40">
            <w:pPr>
              <w:pStyle w:val="TT"/>
              <w:spacing w:line="240" w:lineRule="auto"/>
              <w:jc w:val="center"/>
              <w:rPr>
                <w:noProof/>
                <w:color w:val="auto"/>
              </w:rPr>
            </w:pPr>
          </w:p>
        </w:tc>
        <w:tc>
          <w:tcPr>
            <w:tcW w:w="2760" w:type="dxa"/>
            <w:gridSpan w:val="2"/>
            <w:tcPrChange w:id="434" w:author="Emily Grijalva" w:date="2015-10-19T18:15:00Z">
              <w:tcPr>
                <w:tcW w:w="2760" w:type="dxa"/>
                <w:gridSpan w:val="2"/>
              </w:tcPr>
            </w:tcPrChange>
          </w:tcPr>
          <w:p w14:paraId="4D8C34BF" w14:textId="77777777" w:rsidR="00DD6F28" w:rsidRPr="00821ECE" w:rsidRDefault="00DD6F28" w:rsidP="00C37C40">
            <w:pPr>
              <w:pStyle w:val="TT"/>
              <w:spacing w:line="240" w:lineRule="auto"/>
              <w:jc w:val="center"/>
              <w:rPr>
                <w:noProof/>
                <w:color w:val="auto"/>
              </w:rPr>
            </w:pPr>
          </w:p>
        </w:tc>
        <w:tc>
          <w:tcPr>
            <w:tcW w:w="2520" w:type="dxa"/>
            <w:gridSpan w:val="2"/>
            <w:hideMark/>
            <w:tcPrChange w:id="435" w:author="Emily Grijalva" w:date="2015-10-19T18:15:00Z">
              <w:tcPr>
                <w:tcW w:w="2520" w:type="dxa"/>
                <w:gridSpan w:val="2"/>
                <w:hideMark/>
              </w:tcPr>
            </w:tcPrChange>
          </w:tcPr>
          <w:p w14:paraId="16D06BD7" w14:textId="77777777" w:rsidR="00DD6F28" w:rsidRPr="00821ECE" w:rsidRDefault="00DD6F28" w:rsidP="00C37C40">
            <w:pPr>
              <w:pStyle w:val="TT"/>
              <w:spacing w:line="240" w:lineRule="auto"/>
              <w:jc w:val="center"/>
              <w:rPr>
                <w:noProof/>
                <w:color w:val="auto"/>
              </w:rPr>
            </w:pPr>
            <w:r w:rsidRPr="00821ECE">
              <w:rPr>
                <w:noProof/>
                <w:color w:val="auto"/>
              </w:rPr>
              <w:t>31, 6</w:t>
            </w:r>
          </w:p>
        </w:tc>
        <w:tc>
          <w:tcPr>
            <w:tcW w:w="2522" w:type="dxa"/>
            <w:gridSpan w:val="3"/>
            <w:hideMark/>
            <w:tcPrChange w:id="436" w:author="Emily Grijalva" w:date="2015-10-19T18:15:00Z">
              <w:tcPr>
                <w:tcW w:w="2522" w:type="dxa"/>
                <w:gridSpan w:val="3"/>
                <w:hideMark/>
              </w:tcPr>
            </w:tcPrChange>
          </w:tcPr>
          <w:p w14:paraId="54C5D286" w14:textId="77777777" w:rsidR="00DD6F28" w:rsidRPr="00821ECE" w:rsidRDefault="00DD6F28" w:rsidP="00C37C40">
            <w:pPr>
              <w:pStyle w:val="TT"/>
              <w:spacing w:line="240" w:lineRule="auto"/>
              <w:jc w:val="center"/>
              <w:rPr>
                <w:noProof/>
                <w:color w:val="auto"/>
              </w:rPr>
            </w:pPr>
            <w:r w:rsidRPr="00821ECE">
              <w:rPr>
                <w:noProof/>
                <w:color w:val="auto"/>
              </w:rPr>
              <w:t>20, 4</w:t>
            </w:r>
          </w:p>
        </w:tc>
      </w:tr>
      <w:tr w:rsidR="00DD6F28" w:rsidRPr="00821ECE" w14:paraId="40E5793C" w14:textId="77777777" w:rsidTr="00075289">
        <w:tblPrEx>
          <w:tblW w:w="5079" w:type="pct"/>
          <w:tblPrExChange w:id="437" w:author="Emily Grijalva" w:date="2015-10-19T18:13:00Z">
            <w:tblPrEx>
              <w:tblW w:w="5079" w:type="pct"/>
            </w:tblPrEx>
          </w:tblPrExChange>
        </w:tblPrEx>
        <w:trPr>
          <w:gridAfter w:val="1"/>
          <w:wAfter w:w="222" w:type="dxa"/>
          <w:trHeight w:val="567"/>
          <w:trPrChange w:id="438" w:author="Emily Grijalva" w:date="2015-10-19T18:13:00Z">
            <w:trPr>
              <w:gridAfter w:val="1"/>
              <w:wAfter w:w="222" w:type="dxa"/>
              <w:trHeight w:val="450"/>
            </w:trPr>
          </w:trPrChange>
        </w:trPr>
        <w:tc>
          <w:tcPr>
            <w:tcW w:w="4080" w:type="dxa"/>
            <w:hideMark/>
            <w:tcPrChange w:id="439" w:author="Emily Grijalva" w:date="2015-10-19T18:13:00Z">
              <w:tcPr>
                <w:tcW w:w="4080" w:type="dxa"/>
                <w:hideMark/>
              </w:tcPr>
            </w:tcPrChange>
          </w:tcPr>
          <w:p w14:paraId="23037546" w14:textId="108B7A67" w:rsidR="00DD6F28" w:rsidRPr="00821ECE" w:rsidDel="00A91239" w:rsidRDefault="00DD6F28" w:rsidP="00DD6F28">
            <w:pPr>
              <w:pStyle w:val="TT"/>
              <w:spacing w:line="240" w:lineRule="auto"/>
              <w:rPr>
                <w:del w:id="440" w:author="Grijalva, Emily" w:date="2015-10-21T21:14:00Z"/>
                <w:noProof/>
                <w:color w:val="auto"/>
                <w:sz w:val="24"/>
              </w:rPr>
            </w:pPr>
            <w:r w:rsidRPr="00821ECE">
              <w:rPr>
                <w:noProof/>
                <w:color w:val="auto"/>
              </w:rPr>
              <w:t>Total</w:t>
            </w:r>
            <w:ins w:id="441" w:author="Grijalva, Emily" w:date="2015-10-21T21:14:00Z">
              <w:r w:rsidR="00A91239">
                <w:t xml:space="preserve">: </w:t>
              </w:r>
            </w:ins>
          </w:p>
          <w:p w14:paraId="56B6CE01" w14:textId="6CDEF8B4" w:rsidR="00DD6F28" w:rsidRPr="00821ECE" w:rsidRDefault="00DD6F28">
            <w:pPr>
              <w:pStyle w:val="TT"/>
              <w:spacing w:line="240" w:lineRule="auto"/>
              <w:rPr>
                <w:noProof/>
                <w:color w:val="auto"/>
              </w:rPr>
            </w:pPr>
            <w:r w:rsidRPr="00821ECE">
              <w:rPr>
                <w:i/>
                <w:iCs/>
                <w:noProof/>
                <w:color w:val="auto"/>
              </w:rPr>
              <w:t>k</w:t>
            </w:r>
            <w:r w:rsidRPr="00821ECE">
              <w:rPr>
                <w:noProof/>
                <w:color w:val="auto"/>
              </w:rPr>
              <w:t>, number of samples</w:t>
            </w:r>
            <w:ins w:id="442" w:author="Grijalva, Emily" w:date="2015-10-21T21:15:00Z">
              <w:r w:rsidR="00A91239">
                <w:t>,</w:t>
              </w:r>
            </w:ins>
            <w:del w:id="443" w:author="Grijalva, Emily" w:date="2015-10-21T21:16:00Z">
              <w:r w:rsidRPr="00821ECE" w:rsidDel="00A91239">
                <w:rPr>
                  <w:noProof/>
                  <w:color w:val="auto"/>
                </w:rPr>
                <w:delText xml:space="preserve"> </w:delText>
              </w:r>
            </w:del>
            <w:ins w:id="444" w:author="Grijalva, Emily" w:date="2015-10-21T21:16:00Z">
              <w:r w:rsidR="00A91239">
                <w:t xml:space="preserve"> </w:t>
              </w:r>
            </w:ins>
            <w:r w:rsidRPr="00821ECE">
              <w:rPr>
                <w:noProof/>
                <w:color w:val="auto"/>
              </w:rPr>
              <w:t>(</w:t>
            </w:r>
            <w:r w:rsidRPr="00821ECE">
              <w:rPr>
                <w:i/>
                <w:iCs/>
                <w:noProof/>
                <w:color w:val="auto"/>
              </w:rPr>
              <w:t>N</w:t>
            </w:r>
            <w:r w:rsidRPr="00821ECE">
              <w:rPr>
                <w:noProof/>
                <w:color w:val="auto"/>
              </w:rPr>
              <w:t>)</w:t>
            </w:r>
          </w:p>
        </w:tc>
        <w:tc>
          <w:tcPr>
            <w:tcW w:w="2160" w:type="dxa"/>
            <w:gridSpan w:val="3"/>
            <w:hideMark/>
            <w:tcPrChange w:id="445" w:author="Emily Grijalva" w:date="2015-10-19T18:13:00Z">
              <w:tcPr>
                <w:tcW w:w="2160" w:type="dxa"/>
                <w:gridSpan w:val="3"/>
                <w:hideMark/>
              </w:tcPr>
            </w:tcPrChange>
          </w:tcPr>
          <w:p w14:paraId="3E09D275"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19DBA108"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c>
          <w:tcPr>
            <w:tcW w:w="2760" w:type="dxa"/>
            <w:gridSpan w:val="2"/>
            <w:hideMark/>
            <w:tcPrChange w:id="446" w:author="Emily Grijalva" w:date="2015-10-19T18:13:00Z">
              <w:tcPr>
                <w:tcW w:w="2760" w:type="dxa"/>
                <w:gridSpan w:val="2"/>
                <w:hideMark/>
              </w:tcPr>
            </w:tcPrChange>
          </w:tcPr>
          <w:p w14:paraId="19BD712C"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13AB607B"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c>
          <w:tcPr>
            <w:tcW w:w="2520" w:type="dxa"/>
            <w:gridSpan w:val="2"/>
            <w:hideMark/>
            <w:tcPrChange w:id="447" w:author="Emily Grijalva" w:date="2015-10-19T18:13:00Z">
              <w:tcPr>
                <w:tcW w:w="2520" w:type="dxa"/>
                <w:gridSpan w:val="2"/>
                <w:hideMark/>
              </w:tcPr>
            </w:tcPrChange>
          </w:tcPr>
          <w:p w14:paraId="30A10AB4" w14:textId="77777777" w:rsidR="00DD6F28" w:rsidRPr="00821ECE" w:rsidRDefault="00DD6F28" w:rsidP="00C37C40">
            <w:pPr>
              <w:pStyle w:val="TT"/>
              <w:spacing w:line="240" w:lineRule="auto"/>
              <w:jc w:val="center"/>
              <w:rPr>
                <w:noProof/>
                <w:color w:val="auto"/>
                <w:sz w:val="24"/>
              </w:rPr>
            </w:pPr>
            <w:r w:rsidRPr="00821ECE">
              <w:rPr>
                <w:noProof/>
                <w:color w:val="auto"/>
              </w:rPr>
              <w:t>51</w:t>
            </w:r>
            <w:r w:rsidRPr="00821ECE">
              <w:rPr>
                <w:noProof/>
                <w:color w:val="auto"/>
                <w:vertAlign w:val="superscript"/>
              </w:rPr>
              <w:t>a</w:t>
            </w:r>
            <w:r w:rsidRPr="00821ECE">
              <w:rPr>
                <w:noProof/>
                <w:color w:val="auto"/>
              </w:rPr>
              <w:t>, 9</w:t>
            </w:r>
            <w:r w:rsidRPr="00821ECE">
              <w:rPr>
                <w:noProof/>
                <w:color w:val="auto"/>
                <w:vertAlign w:val="superscript"/>
              </w:rPr>
              <w:t>a</w:t>
            </w:r>
          </w:p>
          <w:p w14:paraId="2D2461D3"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1,266)</w:t>
            </w:r>
          </w:p>
        </w:tc>
        <w:tc>
          <w:tcPr>
            <w:tcW w:w="2522" w:type="dxa"/>
            <w:gridSpan w:val="3"/>
            <w:hideMark/>
            <w:tcPrChange w:id="448" w:author="Emily Grijalva" w:date="2015-10-19T18:13:00Z">
              <w:tcPr>
                <w:tcW w:w="2522" w:type="dxa"/>
                <w:gridSpan w:val="3"/>
                <w:hideMark/>
              </w:tcPr>
            </w:tcPrChange>
          </w:tcPr>
          <w:p w14:paraId="67C9AB99"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3EC90584"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r>
      <w:commentRangeStart w:id="449"/>
      <w:tr w:rsidR="00DD6F28" w:rsidRPr="00821ECE" w14:paraId="2FEFBB5B" w14:textId="77777777" w:rsidTr="00075289">
        <w:tblPrEx>
          <w:tblW w:w="5079" w:type="pct"/>
          <w:tblPrExChange w:id="450" w:author="Emily Grijalva" w:date="2015-10-19T18:12:00Z">
            <w:tblPrEx>
              <w:tblW w:w="5079" w:type="pct"/>
            </w:tblPrEx>
          </w:tblPrExChange>
        </w:tblPrEx>
        <w:trPr>
          <w:gridAfter w:val="1"/>
          <w:wAfter w:w="222" w:type="dxa"/>
          <w:trHeight w:val="198"/>
          <w:trPrChange w:id="451" w:author="Emily Grijalva" w:date="2015-10-19T18:12:00Z">
            <w:trPr>
              <w:gridAfter w:val="1"/>
              <w:wAfter w:w="222" w:type="dxa"/>
              <w:trHeight w:val="533"/>
            </w:trPr>
          </w:trPrChange>
        </w:trPr>
        <w:tc>
          <w:tcPr>
            <w:tcW w:w="4080" w:type="dxa"/>
            <w:hideMark/>
            <w:tcPrChange w:id="452" w:author="Emily Grijalva" w:date="2015-10-19T18:12:00Z">
              <w:tcPr>
                <w:tcW w:w="4080" w:type="dxa"/>
                <w:hideMark/>
              </w:tcPr>
            </w:tcPrChange>
          </w:tcPr>
          <w:p w14:paraId="3E68DC4C" w14:textId="77777777" w:rsidR="00DD6F28" w:rsidRPr="00821ECE" w:rsidRDefault="00DD6F28" w:rsidP="00DD6F28">
            <w:pPr>
              <w:pStyle w:val="TT"/>
              <w:spacing w:line="240" w:lineRule="auto"/>
              <w:rPr>
                <w:noProof/>
                <w:color w:val="auto"/>
              </w:rPr>
            </w:pPr>
            <w:r w:rsidRPr="00821ECE">
              <w:rPr>
                <w:rFonts w:ascii="Symbol" w:hAnsi="Symbol"/>
                <w:noProof/>
                <w:color w:val="auto"/>
                <w:position w:val="-12"/>
                <w:sz w:val="24"/>
              </w:rPr>
              <w:object w:dxaOrig="260" w:dyaOrig="380" w14:anchorId="00D1B1B1">
                <v:shape id="_x0000_i1031" type="#_x0000_t75" style="width:12pt;height:19pt" o:ole="">
                  <v:imagedata r:id="rId17" o:title=""/>
                </v:shape>
                <o:OLEObject Type="Embed" ProgID="Equation.DSMT4" ShapeID="_x0000_i1031" DrawAspect="Content" ObjectID="_1507669066" r:id="rId27"/>
              </w:object>
            </w:r>
            <w:r w:rsidRPr="00821ECE">
              <w:rPr>
                <w:noProof/>
                <w:color w:val="auto"/>
              </w:rPr>
              <w:t>,</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2160" w:type="dxa"/>
            <w:gridSpan w:val="3"/>
            <w:hideMark/>
            <w:tcPrChange w:id="453" w:author="Emily Grijalva" w:date="2015-10-19T18:12:00Z">
              <w:tcPr>
                <w:tcW w:w="2160" w:type="dxa"/>
                <w:gridSpan w:val="3"/>
                <w:hideMark/>
              </w:tcPr>
            </w:tcPrChange>
          </w:tcPr>
          <w:p w14:paraId="57D81FDB" w14:textId="77777777" w:rsidR="00DD6F28" w:rsidRPr="00821ECE" w:rsidRDefault="00DD6F28" w:rsidP="00C37C40">
            <w:pPr>
              <w:pStyle w:val="TT"/>
              <w:spacing w:line="240" w:lineRule="auto"/>
              <w:jc w:val="center"/>
              <w:rPr>
                <w:noProof/>
                <w:color w:val="auto"/>
              </w:rPr>
            </w:pPr>
            <w:r w:rsidRPr="00821ECE">
              <w:rPr>
                <w:noProof/>
                <w:color w:val="auto"/>
              </w:rPr>
              <w:t>.0000, 3.345</w:t>
            </w:r>
          </w:p>
        </w:tc>
        <w:tc>
          <w:tcPr>
            <w:tcW w:w="2760" w:type="dxa"/>
            <w:gridSpan w:val="2"/>
            <w:hideMark/>
            <w:tcPrChange w:id="454" w:author="Emily Grijalva" w:date="2015-10-19T18:12:00Z">
              <w:tcPr>
                <w:tcW w:w="2760" w:type="dxa"/>
                <w:gridSpan w:val="2"/>
                <w:hideMark/>
              </w:tcPr>
            </w:tcPrChange>
          </w:tcPr>
          <w:p w14:paraId="194B0301" w14:textId="77777777" w:rsidR="00DD6F28" w:rsidRPr="00821ECE" w:rsidRDefault="00DD6F28" w:rsidP="00C37C40">
            <w:pPr>
              <w:pStyle w:val="TT"/>
              <w:spacing w:line="240" w:lineRule="auto"/>
              <w:jc w:val="center"/>
              <w:rPr>
                <w:noProof/>
                <w:color w:val="auto"/>
              </w:rPr>
            </w:pPr>
            <w:r w:rsidRPr="00821ECE">
              <w:rPr>
                <w:noProof/>
                <w:color w:val="auto"/>
              </w:rPr>
              <w:t>.0000, 4.414</w:t>
            </w:r>
          </w:p>
        </w:tc>
        <w:tc>
          <w:tcPr>
            <w:tcW w:w="2520" w:type="dxa"/>
            <w:gridSpan w:val="2"/>
            <w:hideMark/>
            <w:tcPrChange w:id="455" w:author="Emily Grijalva" w:date="2015-10-19T18:12:00Z">
              <w:tcPr>
                <w:tcW w:w="2520" w:type="dxa"/>
                <w:gridSpan w:val="2"/>
                <w:hideMark/>
              </w:tcPr>
            </w:tcPrChange>
          </w:tcPr>
          <w:p w14:paraId="6DBF0D29" w14:textId="77777777" w:rsidR="00DD6F28" w:rsidRPr="00821ECE" w:rsidRDefault="00DD6F28" w:rsidP="00C37C40">
            <w:pPr>
              <w:pStyle w:val="TT"/>
              <w:spacing w:line="240" w:lineRule="auto"/>
              <w:jc w:val="center"/>
              <w:rPr>
                <w:noProof/>
                <w:color w:val="auto"/>
              </w:rPr>
            </w:pPr>
            <w:r w:rsidRPr="00821ECE">
              <w:rPr>
                <w:noProof/>
                <w:color w:val="auto"/>
              </w:rPr>
              <w:t>.0000, 4.307</w:t>
            </w:r>
          </w:p>
        </w:tc>
        <w:tc>
          <w:tcPr>
            <w:tcW w:w="2522" w:type="dxa"/>
            <w:gridSpan w:val="3"/>
            <w:hideMark/>
            <w:tcPrChange w:id="456" w:author="Emily Grijalva" w:date="2015-10-19T18:12:00Z">
              <w:tcPr>
                <w:tcW w:w="2522" w:type="dxa"/>
                <w:gridSpan w:val="3"/>
                <w:hideMark/>
              </w:tcPr>
            </w:tcPrChange>
          </w:tcPr>
          <w:p w14:paraId="5568C8E4" w14:textId="77777777" w:rsidR="00DD6F28" w:rsidRPr="00821ECE" w:rsidRDefault="00DD6F28" w:rsidP="00C37C40">
            <w:pPr>
              <w:pStyle w:val="TT"/>
              <w:spacing w:line="240" w:lineRule="auto"/>
              <w:jc w:val="center"/>
              <w:rPr>
                <w:noProof/>
                <w:color w:val="auto"/>
              </w:rPr>
            </w:pPr>
            <w:r w:rsidRPr="00821ECE">
              <w:rPr>
                <w:noProof/>
                <w:color w:val="auto"/>
              </w:rPr>
              <w:t>.0000, 4.495</w:t>
            </w:r>
            <w:commentRangeEnd w:id="449"/>
            <w:r w:rsidR="00075289">
              <w:rPr>
                <w:rStyle w:val="CommentReference"/>
                <w:rFonts w:asciiTheme="minorHAnsi" w:eastAsiaTheme="minorHAnsi" w:hAnsiTheme="minorHAnsi" w:cstheme="minorBidi"/>
                <w:color w:val="auto"/>
              </w:rPr>
              <w:commentReference w:id="449"/>
            </w:r>
          </w:p>
        </w:tc>
      </w:tr>
      <w:tr w:rsidR="00DD6F28" w:rsidRPr="00821ECE" w14:paraId="4FFBE361" w14:textId="77777777" w:rsidTr="00C37C40">
        <w:trPr>
          <w:trHeight w:val="533"/>
        </w:trPr>
        <w:tc>
          <w:tcPr>
            <w:tcW w:w="4080" w:type="dxa"/>
            <w:hideMark/>
          </w:tcPr>
          <w:p w14:paraId="1AF35473" w14:textId="77777777" w:rsidR="00DD6F28" w:rsidRPr="00821ECE" w:rsidRDefault="00DD6F28" w:rsidP="00DD6F28">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20" w:type="dxa"/>
          </w:tcPr>
          <w:p w14:paraId="03FB70B6" w14:textId="77777777" w:rsidR="00DD6F28" w:rsidRPr="00821ECE" w:rsidRDefault="00DD6F28" w:rsidP="00C37C40">
            <w:pPr>
              <w:pStyle w:val="TT"/>
              <w:spacing w:line="240" w:lineRule="auto"/>
              <w:jc w:val="center"/>
              <w:rPr>
                <w:noProof/>
                <w:color w:val="auto"/>
              </w:rPr>
            </w:pPr>
          </w:p>
        </w:tc>
        <w:tc>
          <w:tcPr>
            <w:tcW w:w="2140" w:type="dxa"/>
            <w:gridSpan w:val="2"/>
          </w:tcPr>
          <w:p w14:paraId="601F9AAE" w14:textId="77777777" w:rsidR="00DD6F28" w:rsidRPr="00821ECE" w:rsidRDefault="00DD6F28" w:rsidP="00C37C40">
            <w:pPr>
              <w:pStyle w:val="TT"/>
              <w:spacing w:line="240" w:lineRule="auto"/>
              <w:jc w:val="center"/>
              <w:rPr>
                <w:noProof/>
                <w:color w:val="auto"/>
              </w:rPr>
            </w:pPr>
          </w:p>
        </w:tc>
        <w:tc>
          <w:tcPr>
            <w:tcW w:w="1560" w:type="dxa"/>
          </w:tcPr>
          <w:p w14:paraId="377DF7A1" w14:textId="77777777" w:rsidR="00DD6F28" w:rsidRPr="00821ECE" w:rsidRDefault="00DD6F28" w:rsidP="00C37C40">
            <w:pPr>
              <w:pStyle w:val="TT"/>
              <w:spacing w:line="240" w:lineRule="auto"/>
              <w:jc w:val="center"/>
              <w:rPr>
                <w:noProof/>
                <w:color w:val="auto"/>
              </w:rPr>
            </w:pPr>
          </w:p>
        </w:tc>
        <w:tc>
          <w:tcPr>
            <w:tcW w:w="1200" w:type="dxa"/>
          </w:tcPr>
          <w:p w14:paraId="76919CF9" w14:textId="77777777" w:rsidR="00DD6F28" w:rsidRPr="00821ECE" w:rsidRDefault="00DD6F28" w:rsidP="00C37C40">
            <w:pPr>
              <w:pStyle w:val="TT"/>
              <w:spacing w:line="240" w:lineRule="auto"/>
              <w:jc w:val="center"/>
              <w:rPr>
                <w:noProof/>
                <w:color w:val="auto"/>
              </w:rPr>
            </w:pPr>
          </w:p>
        </w:tc>
        <w:tc>
          <w:tcPr>
            <w:tcW w:w="1320" w:type="dxa"/>
            <w:hideMark/>
          </w:tcPr>
          <w:p w14:paraId="4B3FF338" w14:textId="77777777" w:rsidR="00DD6F28" w:rsidRPr="00821ECE" w:rsidRDefault="00DD6F28" w:rsidP="00C37C40">
            <w:pPr>
              <w:pStyle w:val="TT"/>
              <w:spacing w:line="240" w:lineRule="auto"/>
              <w:jc w:val="center"/>
              <w:rPr>
                <w:noProof/>
                <w:color w:val="auto"/>
              </w:rPr>
            </w:pPr>
            <w:commentRangeStart w:id="457"/>
            <w:r w:rsidRPr="00821ECE">
              <w:rPr>
                <w:noProof/>
                <w:color w:val="auto"/>
              </w:rPr>
              <w:t>.02</w:t>
            </w:r>
          </w:p>
        </w:tc>
        <w:tc>
          <w:tcPr>
            <w:tcW w:w="1200" w:type="dxa"/>
          </w:tcPr>
          <w:p w14:paraId="6F62816F" w14:textId="77777777" w:rsidR="00DD6F28" w:rsidRPr="00821ECE" w:rsidRDefault="00DD6F28" w:rsidP="00C37C40">
            <w:pPr>
              <w:pStyle w:val="TT"/>
              <w:spacing w:line="240" w:lineRule="auto"/>
              <w:jc w:val="center"/>
              <w:rPr>
                <w:noProof/>
                <w:color w:val="auto"/>
              </w:rPr>
            </w:pPr>
          </w:p>
        </w:tc>
        <w:tc>
          <w:tcPr>
            <w:tcW w:w="1320" w:type="dxa"/>
            <w:gridSpan w:val="2"/>
            <w:hideMark/>
          </w:tcPr>
          <w:p w14:paraId="310C7437" w14:textId="77777777" w:rsidR="00DD6F28" w:rsidRPr="00821ECE" w:rsidRDefault="00DD6F28" w:rsidP="00C37C40">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.02</w:t>
            </w:r>
            <w:commentRangeEnd w:id="457"/>
            <w:r w:rsidR="002C74F9">
              <w:rPr>
                <w:rStyle w:val="CommentReference"/>
                <w:rFonts w:asciiTheme="minorHAnsi" w:eastAsiaTheme="minorHAnsi" w:hAnsiTheme="minorHAnsi" w:cstheme="minorBidi"/>
                <w:color w:val="auto"/>
              </w:rPr>
              <w:commentReference w:id="457"/>
            </w:r>
          </w:p>
        </w:tc>
        <w:tc>
          <w:tcPr>
            <w:tcW w:w="1424" w:type="dxa"/>
            <w:gridSpan w:val="2"/>
          </w:tcPr>
          <w:p w14:paraId="45D3233E" w14:textId="77777777" w:rsidR="00DD6F28" w:rsidRPr="00821ECE" w:rsidRDefault="00DD6F28" w:rsidP="00DD6F28">
            <w:pPr>
              <w:pStyle w:val="TT"/>
              <w:spacing w:line="240" w:lineRule="auto"/>
              <w:rPr>
                <w:noProof/>
                <w:color w:val="auto"/>
              </w:rPr>
            </w:pPr>
          </w:p>
        </w:tc>
      </w:tr>
    </w:tbl>
    <w:p w14:paraId="0D4EE29F" w14:textId="7A91D10B" w:rsidR="00DD6F28" w:rsidRPr="00821ECE" w:rsidRDefault="00DD6F28" w:rsidP="00DD6F28">
      <w:pPr>
        <w:pStyle w:val="CPSO"/>
        <w:spacing w:line="240" w:lineRule="auto"/>
        <w:rPr>
          <w:noProof/>
          <w:color w:val="auto"/>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w:t>
      </w:r>
      <w:r w:rsidRPr="00821ECE">
        <w:rPr>
          <w:noProof/>
          <w:color w:val="auto"/>
        </w:rPr>
        <w:t xml:space="preserve"> </w:t>
      </w:r>
      <w:r w:rsidRPr="00821ECE">
        <w:rPr>
          <w:i/>
          <w:iCs/>
          <w:noProof/>
          <w:color w:val="auto"/>
        </w:rPr>
        <w:t>=</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079A82A9">
          <v:shape id="_x0000_i1032" type="#_x0000_t75" style="width:10.5pt;height:15.5pt" o:ole="">
            <v:imagedata r:id="rId17" o:title=""/>
          </v:shape>
          <o:OLEObject Type="Embed" ProgID="Equation.DSMT4" ShapeID="_x0000_i1032" DrawAspect="Content" ObjectID="_1507669067" r:id="rId28"/>
        </w:object>
      </w:r>
      <w:r w:rsidRPr="00821ECE">
        <w:rPr>
          <w:i/>
          <w:iCs/>
          <w:noProof/>
          <w:color w:val="auto"/>
        </w:rPr>
        <w:t xml:space="preserve"> =</w:t>
      </w:r>
      <w:r w:rsidRPr="00821ECE">
        <w:rPr>
          <w:noProof/>
          <w:color w:val="auto"/>
        </w:rPr>
        <w:t xml:space="preserve"> intercept variance across groups</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458" w:author="Grijalva, Emily" w:date="2015-10-21T21:05:00Z">
        <w:r w:rsidRPr="00821ECE" w:rsidDel="006F067C">
          <w:rPr>
            <w:noProof/>
            <w:color w:val="auto"/>
          </w:rPr>
          <w:delText xml:space="preserve">Footnote </w:delText>
        </w:r>
      </w:del>
      <w:ins w:id="459" w:author="Grijalva, Emily" w:date="2015-10-21T21:05:00Z">
        <w:r w:rsidR="006F067C">
          <w:t>N</w:t>
        </w:r>
        <w:r w:rsidR="006F067C" w:rsidRPr="00821ECE">
          <w:rPr>
            <w:noProof/>
            <w:color w:val="auto"/>
          </w:rPr>
          <w:t xml:space="preserve">ote </w:t>
        </w:r>
      </w:ins>
      <w:ins w:id="460" w:author="Emily Grijalva" w:date="2015-10-19T17:56:00Z">
        <w:r w:rsidR="00357A7E">
          <w:t>2</w:t>
        </w:r>
      </w:ins>
      <w:del w:id="461" w:author="Emily Grijalva" w:date="2015-10-19T17:56: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p>
    <w:p w14:paraId="2658B432" w14:textId="77777777" w:rsidR="00DD6F28" w:rsidRPr="00821ECE" w:rsidRDefault="00DD6F28" w:rsidP="00DD6F28">
      <w:pPr>
        <w:pStyle w:val="CPSO"/>
        <w:spacing w:line="240" w:lineRule="auto"/>
        <w:rPr>
          <w:noProof/>
          <w:color w:val="auto"/>
        </w:rPr>
      </w:pPr>
      <w:bookmarkStart w:id="462" w:name="tblfn5"/>
      <w:r w:rsidRPr="00821ECE">
        <w:rPr>
          <w:noProof/>
          <w:color w:val="auto"/>
          <w:vertAlign w:val="superscript"/>
        </w:rPr>
        <w:t>a</w:t>
      </w:r>
      <w:r w:rsidRPr="00821ECE">
        <w:rPr>
          <w:noProof/>
          <w:color w:val="auto"/>
        </w:rPr>
        <w:t>There were missing data for this analysis.</w:t>
      </w:r>
    </w:p>
    <w:p w14:paraId="3405B21D" w14:textId="77777777" w:rsidR="00DD6F28" w:rsidRPr="00821ECE" w:rsidRDefault="00DD6F28" w:rsidP="00DD6F28">
      <w:pPr>
        <w:pStyle w:val="CPSO"/>
        <w:spacing w:line="240" w:lineRule="auto"/>
        <w:rPr>
          <w:noProof/>
          <w:color w:val="auto"/>
        </w:rPr>
      </w:pPr>
      <w:r w:rsidRPr="00821ECE">
        <w:rPr>
          <w:noProof/>
          <w:color w:val="auto"/>
        </w:rPr>
        <w:t>*</w:t>
      </w:r>
      <w:bookmarkEnd w:id="462"/>
      <w:r w:rsidRPr="00821ECE">
        <w:rPr>
          <w:i/>
          <w:iCs/>
          <w:noProof/>
          <w:color w:val="auto"/>
        </w:rPr>
        <w:t>p</w:t>
      </w:r>
      <w:r w:rsidRPr="00821ECE">
        <w:rPr>
          <w:noProof/>
          <w:color w:val="auto"/>
        </w:rPr>
        <w:t xml:space="preserve"> &lt; .05.</w:t>
      </w:r>
    </w:p>
    <w:p w14:paraId="598ED51B" w14:textId="77777777" w:rsidR="00DD6F28" w:rsidRDefault="00DD6F28" w:rsidP="00DD6F28">
      <w:pPr>
        <w:rPr>
          <w:noProof/>
        </w:rPr>
      </w:pPr>
    </w:p>
    <w:p w14:paraId="57924D17" w14:textId="77777777" w:rsidR="00361177" w:rsidRDefault="00361177" w:rsidP="00821ECE">
      <w:pPr>
        <w:pStyle w:val="TEXT"/>
        <w:spacing w:line="240" w:lineRule="auto"/>
        <w:rPr>
          <w:noProof/>
          <w:color w:val="auto"/>
        </w:rPr>
        <w:sectPr w:rsidR="00361177" w:rsidSect="00DD6F28">
          <w:pgSz w:w="15842" w:h="12242" w:orient="landscape" w:code="177"/>
          <w:pgMar w:top="1260" w:right="840" w:bottom="960" w:left="960" w:header="780" w:footer="1008" w:gutter="0"/>
          <w:pgNumType w:start="10"/>
          <w:cols w:space="360"/>
          <w:titlePg/>
          <w:docGrid w:linePitch="360"/>
        </w:sectPr>
      </w:pPr>
    </w:p>
    <w:p w14:paraId="22A454DB" w14:textId="125CDD89" w:rsidR="00631A09" w:rsidRPr="00821ECE" w:rsidRDefault="00631A09" w:rsidP="00821ECE">
      <w:pPr>
        <w:pStyle w:val="TEXT"/>
        <w:spacing w:line="240" w:lineRule="auto"/>
        <w:rPr>
          <w:noProof/>
          <w:color w:val="auto"/>
        </w:rPr>
      </w:pPr>
      <w:r w:rsidRPr="00821ECE">
        <w:rPr>
          <w:noProof/>
          <w:color w:val="auto"/>
        </w:rPr>
        <w:lastRenderedPageBreak/>
        <w:t>or for self-enhancement in communal criteria (</w:t>
      </w:r>
      <w:r w:rsidRPr="00821ECE">
        <w:rPr>
          <w:noProof/>
          <w:color w:val="auto"/>
          <w:bdr w:val="none" w:sz="0" w:space="0" w:color="auto" w:frame="1"/>
        </w:rPr>
        <w:t>Figure 3</w:t>
      </w:r>
      <w:r w:rsidRPr="00821ECE">
        <w:rPr>
          <w:noProof/>
          <w:color w:val="auto"/>
        </w:rPr>
        <w:t>). Third, to quantify the magnitude of any potential publication bias, we also performed Duval and Tweedie’s (2000) trim and fill analysis that is designed to detect where missing studies are likely to be located and then include these missing studies to compute a less biased, “adjusted” meta-analytic effect. The observed point estimate for overall self-enhancement was .21 (95% CI = [.16, .26]), whereas the adjusted value was .17 (95% CI = [.11, .22]). For agentic effect sizes, the observed point estimate was .30 (95% CI = [.25, .34]), whereas the adjusted value was .25 (95% CI = [.20, .30]); for communal effect sizes, the observed point estimate was .004 (95% CI = [</w:t>
      </w:r>
      <w:r w:rsidRPr="00821ECE">
        <w:rPr>
          <w:rFonts w:ascii="Symbol" w:hAnsi="Symbol"/>
          <w:noProof/>
          <w:color w:val="auto"/>
        </w:rPr>
        <w:sym w:font="Symbol" w:char="002D"/>
      </w:r>
      <w:r w:rsidRPr="00821ECE">
        <w:rPr>
          <w:noProof/>
          <w:color w:val="auto"/>
        </w:rPr>
        <w:t xml:space="preserve">.08, .09]), which was </w:t>
      </w:r>
      <w:ins w:id="463" w:author="Emily Grijalva" w:date="2015-10-20T10:02:00Z">
        <w:r w:rsidR="00E072C2">
          <w:t xml:space="preserve">exactly </w:t>
        </w:r>
      </w:ins>
      <w:r w:rsidRPr="00821ECE">
        <w:rPr>
          <w:noProof/>
          <w:color w:val="auto"/>
        </w:rPr>
        <w:t>the same as the adjusted value</w:t>
      </w:r>
      <w:ins w:id="464" w:author="Emily Grijalva" w:date="2015-10-20T10:02:00Z">
        <w:r w:rsidR="00E072C2">
          <w:t xml:space="preserve">. </w:t>
        </w:r>
      </w:ins>
      <w:del w:id="465" w:author="Emily Grijalva" w:date="2015-10-20T10:02:00Z">
        <w:r w:rsidRPr="00821ECE" w:rsidDel="00E072C2">
          <w:rPr>
            <w:noProof/>
            <w:color w:val="auto"/>
          </w:rPr>
          <w:delText xml:space="preserve"> (i.e., adjusted </w:delText>
        </w:r>
        <w:r w:rsidRPr="00821ECE" w:rsidDel="00E072C2">
          <w:rPr>
            <w:i/>
            <w:iCs/>
            <w:noProof/>
            <w:color w:val="auto"/>
          </w:rPr>
          <w:delText>r</w:delText>
        </w:r>
        <w:r w:rsidRPr="00821ECE" w:rsidDel="00E072C2">
          <w:rPr>
            <w:noProof/>
            <w:color w:val="auto"/>
          </w:rPr>
          <w:delText xml:space="preserve"> = .004, 95% CI = [</w:delText>
        </w:r>
        <w:r w:rsidRPr="00821ECE" w:rsidDel="00E072C2">
          <w:rPr>
            <w:rFonts w:ascii="Symbol" w:hAnsi="Symbol"/>
            <w:noProof/>
            <w:color w:val="auto"/>
          </w:rPr>
          <w:sym w:font="Symbol" w:char="002D"/>
        </w:r>
        <w:r w:rsidRPr="00821ECE" w:rsidDel="00E072C2">
          <w:rPr>
            <w:noProof/>
            <w:color w:val="auto"/>
          </w:rPr>
          <w:delText xml:space="preserve">.08, .09]). </w:delText>
        </w:r>
      </w:del>
      <w:r w:rsidRPr="00821ECE">
        <w:rPr>
          <w:noProof/>
          <w:color w:val="auto"/>
        </w:rPr>
        <w:t>In sum, the adjusted effect sizes decreased slightly for overall self-enhancement and self-enhancement in agentic criteria, but none of the differences between observed and adjusted effect sizes reached statistical significance.</w:t>
      </w:r>
    </w:p>
    <w:p w14:paraId="155825CF" w14:textId="77777777" w:rsidR="00631A09" w:rsidRPr="00821ECE" w:rsidRDefault="00631A09" w:rsidP="00821ECE">
      <w:pPr>
        <w:pStyle w:val="TEXTIND"/>
        <w:spacing w:line="240" w:lineRule="auto"/>
        <w:rPr>
          <w:noProof/>
          <w:color w:val="auto"/>
        </w:rPr>
      </w:pPr>
      <w:r w:rsidRPr="00821ECE">
        <w:rPr>
          <w:noProof/>
          <w:color w:val="auto"/>
        </w:rPr>
        <w:t xml:space="preserve">Finally, we conducted </w:t>
      </w:r>
      <w:r w:rsidRPr="00821ECE">
        <w:rPr>
          <w:i/>
          <w:iCs/>
          <w:noProof/>
          <w:color w:val="auto"/>
        </w:rPr>
        <w:t>p-curve</w:t>
      </w:r>
      <w:r w:rsidRPr="00821ECE">
        <w:rPr>
          <w:noProof/>
          <w:color w:val="auto"/>
        </w:rPr>
        <w:t xml:space="preserve"> analyses. A “</w:t>
      </w:r>
      <w:r w:rsidRPr="00821ECE">
        <w:rPr>
          <w:i/>
          <w:iCs/>
          <w:noProof/>
          <w:color w:val="auto"/>
        </w:rPr>
        <w:t>p-curve</w:t>
      </w:r>
      <w:r w:rsidRPr="00821ECE">
        <w:rPr>
          <w:noProof/>
          <w:color w:val="auto"/>
        </w:rPr>
        <w:t xml:space="preserve"> is the distribution of statistically significant </w:t>
      </w:r>
      <w:r w:rsidRPr="00821ECE">
        <w:rPr>
          <w:i/>
          <w:iCs/>
          <w:noProof/>
          <w:color w:val="auto"/>
        </w:rPr>
        <w:t>p</w:t>
      </w:r>
      <w:r w:rsidRPr="00821ECE">
        <w:rPr>
          <w:noProof/>
          <w:color w:val="auto"/>
        </w:rPr>
        <w:t xml:space="preserve"> values for a set of independent findings” (</w:t>
      </w:r>
      <w:r w:rsidRPr="00821ECE">
        <w:rPr>
          <w:noProof/>
          <w:color w:val="auto"/>
          <w:bdr w:val="none" w:sz="0" w:space="0" w:color="auto" w:frame="1"/>
        </w:rPr>
        <w:t>Simonsohn et al., 2014</w:t>
      </w:r>
      <w:r w:rsidRPr="00821ECE">
        <w:rPr>
          <w:noProof/>
          <w:color w:val="auto"/>
        </w:rPr>
        <w:t xml:space="preserve">, p. 535). If the </w:t>
      </w:r>
      <w:r w:rsidRPr="00821ECE">
        <w:rPr>
          <w:i/>
          <w:iCs/>
          <w:noProof/>
          <w:color w:val="auto"/>
        </w:rPr>
        <w:t>p-curve</w:t>
      </w:r>
      <w:r w:rsidRPr="00821ECE">
        <w:rPr>
          <w:noProof/>
          <w:color w:val="auto"/>
        </w:rPr>
        <w:t xml:space="preserve"> distribution is right-skewed, this is an indication that publication bias is less likely. For overall self-enhancement, 13 of 36 effect sizes were excluded from the </w:t>
      </w:r>
      <w:r w:rsidRPr="00821ECE">
        <w:rPr>
          <w:i/>
          <w:iCs/>
          <w:noProof/>
          <w:color w:val="auto"/>
        </w:rPr>
        <w:t>p-curve</w:t>
      </w:r>
      <w:r w:rsidRPr="00821ECE">
        <w:rPr>
          <w:noProof/>
          <w:color w:val="auto"/>
        </w:rPr>
        <w:t xml:space="preserve"> analysis because they were not statistically significant. The results are summarized in </w:t>
      </w:r>
      <w:r w:rsidRPr="00821ECE">
        <w:rPr>
          <w:noProof/>
          <w:color w:val="auto"/>
          <w:bdr w:val="none" w:sz="0" w:space="0" w:color="auto" w:frame="1"/>
        </w:rPr>
        <w:t>Figure 4</w:t>
      </w:r>
      <w:r w:rsidRPr="00821ECE">
        <w:rPr>
          <w:noProof/>
          <w:color w:val="auto"/>
        </w:rPr>
        <w:t xml:space="preserve"> where one can see that the distribution is right-skewed; 74% of effect sizes had </w:t>
      </w:r>
      <w:r w:rsidRPr="00821ECE">
        <w:rPr>
          <w:i/>
          <w:iCs/>
          <w:noProof/>
          <w:color w:val="auto"/>
        </w:rPr>
        <w:t>p</w:t>
      </w:r>
      <w:r w:rsidRPr="00821ECE">
        <w:rPr>
          <w:noProof/>
          <w:color w:val="auto"/>
        </w:rPr>
        <w:t xml:space="preserve"> values smaller than or equal to .01, and 87% were no larger than .02. The curve was significantly right-skewed based on both the binomial test (share of significant results </w:t>
      </w:r>
      <w:r w:rsidRPr="00821ECE">
        <w:rPr>
          <w:i/>
          <w:iCs/>
          <w:noProof/>
          <w:color w:val="auto"/>
        </w:rPr>
        <w:t>p</w:t>
      </w:r>
      <w:r w:rsidRPr="00821ECE">
        <w:rPr>
          <w:noProof/>
          <w:color w:val="auto"/>
        </w:rPr>
        <w:t xml:space="preserve"> &lt; .025; </w:t>
      </w:r>
      <w:r w:rsidRPr="00821ECE">
        <w:rPr>
          <w:i/>
          <w:iCs/>
          <w:noProof/>
          <w:color w:val="auto"/>
        </w:rPr>
        <w:t>p</w:t>
      </w:r>
      <w:r w:rsidRPr="00821ECE">
        <w:rPr>
          <w:noProof/>
          <w:color w:val="auto"/>
        </w:rPr>
        <w:t xml:space="preserve"> = .0002) and the continuous test (Z = </w:t>
      </w:r>
      <w:r w:rsidRPr="00821ECE">
        <w:rPr>
          <w:rFonts w:ascii="Symbol" w:hAnsi="Symbol"/>
          <w:noProof/>
          <w:color w:val="auto"/>
        </w:rPr>
        <w:sym w:font="Symbol" w:char="002D"/>
      </w:r>
      <w:r w:rsidRPr="00821ECE">
        <w:rPr>
          <w:noProof/>
          <w:color w:val="auto"/>
        </w:rPr>
        <w:t xml:space="preserve">12.4, </w:t>
      </w:r>
      <w:r w:rsidRPr="00821ECE">
        <w:rPr>
          <w:i/>
          <w:iCs/>
          <w:noProof/>
          <w:color w:val="auto"/>
        </w:rPr>
        <w:t>p</w:t>
      </w:r>
      <w:r w:rsidRPr="00821ECE">
        <w:rPr>
          <w:noProof/>
          <w:color w:val="auto"/>
        </w:rPr>
        <w:t xml:space="preserve"> &lt; .0001). Next, for self-enhancement in agentic criteria, 26 effect sizes were included in the analysis. </w:t>
      </w:r>
      <w:r w:rsidRPr="00821ECE">
        <w:rPr>
          <w:noProof/>
          <w:color w:val="auto"/>
          <w:bdr w:val="none" w:sz="0" w:space="0" w:color="auto" w:frame="1"/>
        </w:rPr>
        <w:t>Figure 5</w:t>
      </w:r>
      <w:r w:rsidRPr="00821ECE">
        <w:rPr>
          <w:noProof/>
          <w:color w:val="auto"/>
        </w:rPr>
        <w:t xml:space="preserve"> shows that this distribution is also right-skewed with 81% of the effect sizes having </w:t>
      </w:r>
      <w:r w:rsidRPr="00821ECE">
        <w:rPr>
          <w:i/>
          <w:iCs/>
          <w:noProof/>
          <w:color w:val="auto"/>
        </w:rPr>
        <w:t>p</w:t>
      </w:r>
      <w:r w:rsidRPr="00821ECE">
        <w:rPr>
          <w:noProof/>
          <w:color w:val="auto"/>
        </w:rPr>
        <w:t xml:space="preserve"> values smaller than or equal to .01, and 96% were no larger than .02. The curve is significantly right-skewed based on both the binomial test (share of significant results </w:t>
      </w:r>
      <w:r w:rsidRPr="00821ECE">
        <w:rPr>
          <w:i/>
          <w:iCs/>
          <w:noProof/>
          <w:color w:val="auto"/>
        </w:rPr>
        <w:t>p</w:t>
      </w:r>
      <w:r w:rsidRPr="00821ECE">
        <w:rPr>
          <w:noProof/>
          <w:color w:val="auto"/>
        </w:rPr>
        <w:t xml:space="preserve"> &lt; .025; </w:t>
      </w:r>
      <w:r w:rsidRPr="00821ECE">
        <w:rPr>
          <w:i/>
          <w:iCs/>
          <w:noProof/>
          <w:color w:val="auto"/>
        </w:rPr>
        <w:t>p</w:t>
      </w:r>
      <w:r w:rsidRPr="00821ECE">
        <w:rPr>
          <w:noProof/>
          <w:color w:val="auto"/>
        </w:rPr>
        <w:t xml:space="preserve"> &lt; .0001) and the continuous test (</w:t>
      </w:r>
      <w:r w:rsidRPr="00821ECE">
        <w:rPr>
          <w:i/>
          <w:noProof/>
          <w:color w:val="auto"/>
        </w:rPr>
        <w:t>Z</w:t>
      </w:r>
      <w:r w:rsidRPr="00821ECE">
        <w:rPr>
          <w:noProof/>
          <w:color w:val="auto"/>
        </w:rPr>
        <w:t xml:space="preserve"> = </w:t>
      </w:r>
      <w:r w:rsidRPr="00821ECE">
        <w:rPr>
          <w:rFonts w:ascii="Symbol" w:hAnsi="Symbol"/>
          <w:noProof/>
          <w:color w:val="auto"/>
        </w:rPr>
        <w:sym w:font="Symbol" w:char="002D"/>
      </w:r>
      <w:r w:rsidRPr="00821ECE">
        <w:rPr>
          <w:noProof/>
          <w:color w:val="auto"/>
        </w:rPr>
        <w:t xml:space="preserve">14.54, </w:t>
      </w:r>
      <w:r w:rsidRPr="00821ECE">
        <w:rPr>
          <w:i/>
          <w:iCs/>
          <w:noProof/>
          <w:color w:val="auto"/>
        </w:rPr>
        <w:t>p</w:t>
      </w:r>
      <w:r w:rsidRPr="00821ECE">
        <w:rPr>
          <w:noProof/>
          <w:color w:val="auto"/>
        </w:rPr>
        <w:t xml:space="preserve"> &lt; .0001). We could not perform this analysis for communal self-enhancement because only three effect sizes were significant. In sum, we concluded that publication bias is likely not a great threat to the validity of the current study.</w:t>
      </w:r>
    </w:p>
    <w:p w14:paraId="71AF3E47" w14:textId="77777777" w:rsidR="00631A09" w:rsidRPr="00821ECE" w:rsidRDefault="00631A09" w:rsidP="00C37C40">
      <w:pPr>
        <w:pStyle w:val="H2"/>
        <w:spacing w:before="240" w:line="240" w:lineRule="auto"/>
        <w:rPr>
          <w:noProof/>
          <w:color w:val="auto"/>
        </w:rPr>
      </w:pPr>
      <w:r w:rsidRPr="00821ECE">
        <w:rPr>
          <w:noProof/>
          <w:color w:val="auto"/>
        </w:rPr>
        <w:t>Length of Acquaintance</w:t>
      </w:r>
    </w:p>
    <w:p w14:paraId="6AF51FF4" w14:textId="77777777" w:rsidR="00631A09" w:rsidRPr="00821ECE" w:rsidRDefault="00631A09" w:rsidP="00821ECE">
      <w:pPr>
        <w:pStyle w:val="TEXT"/>
        <w:spacing w:line="240" w:lineRule="auto"/>
        <w:rPr>
          <w:noProof/>
          <w:color w:val="auto"/>
        </w:rPr>
      </w:pPr>
      <w:r w:rsidRPr="00821ECE">
        <w:rPr>
          <w:noProof/>
          <w:color w:val="auto"/>
        </w:rPr>
        <w:t xml:space="preserve">Next, we assessed the impact of length of acquaintance on the narcissism–self-enhancement relationship. It was predicted that individuals who had known a narcissist for a shorter period of time would see the narcissist more positively, resulting in a smaller discrepancy between their observer reports and narcissists’ self-reports, as compared with informants who had known the participants for a longer period of time. For this analysis, we identified three broad categories of acquaintance for which we ran separate regression analyses: zero acquaintance (corrected </w:t>
      </w:r>
      <w:r w:rsidRPr="00821ECE">
        <w:rPr>
          <w:i/>
          <w:iCs/>
          <w:noProof/>
          <w:color w:val="auto"/>
        </w:rPr>
        <w:t>B</w:t>
      </w:r>
      <w:r w:rsidRPr="00821ECE">
        <w:rPr>
          <w:noProof/>
          <w:color w:val="auto"/>
        </w:rPr>
        <w:t xml:space="preserve"> = .23, </w:t>
      </w:r>
      <w:r w:rsidRPr="00821ECE">
        <w:rPr>
          <w:i/>
          <w:iCs/>
          <w:noProof/>
          <w:color w:val="auto"/>
        </w:rPr>
        <w:t>SE</w:t>
      </w:r>
      <w:r w:rsidRPr="00821ECE">
        <w:rPr>
          <w:noProof/>
          <w:color w:val="auto"/>
        </w:rPr>
        <w:t xml:space="preserve"> = .08, </w:t>
      </w:r>
      <w:r w:rsidRPr="00821ECE">
        <w:rPr>
          <w:i/>
          <w:iCs/>
          <w:noProof/>
          <w:color w:val="auto"/>
        </w:rPr>
        <w:t>k</w:t>
      </w:r>
      <w:r w:rsidRPr="00821ECE">
        <w:rPr>
          <w:noProof/>
          <w:color w:val="auto"/>
        </w:rPr>
        <w:t xml:space="preserve"> = 9, number of samples = 5, 95% CI = [.005, </w:t>
      </w:r>
      <w:r w:rsidRPr="00821ECE">
        <w:rPr>
          <w:noProof/>
          <w:color w:val="auto"/>
        </w:rPr>
        <w:lastRenderedPageBreak/>
        <w:t xml:space="preserve">.45]), short acquaintance (corrected </w:t>
      </w:r>
      <w:r w:rsidRPr="00821ECE">
        <w:rPr>
          <w:i/>
          <w:iCs/>
          <w:noProof/>
          <w:color w:val="auto"/>
        </w:rPr>
        <w:t>B</w:t>
      </w:r>
      <w:r w:rsidRPr="00821ECE">
        <w:rPr>
          <w:noProof/>
          <w:color w:val="auto"/>
        </w:rPr>
        <w:t xml:space="preserve"> = .19,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46, number of samples = 8, 95% CI = [.06, .31]), and long acquaintance (corrected </w:t>
      </w:r>
      <w:r w:rsidRPr="00821ECE">
        <w:rPr>
          <w:i/>
          <w:iCs/>
          <w:noProof/>
          <w:color w:val="auto"/>
        </w:rPr>
        <w:t>B</w:t>
      </w:r>
      <w:r w:rsidRPr="00821ECE">
        <w:rPr>
          <w:noProof/>
          <w:color w:val="auto"/>
        </w:rPr>
        <w:t xml:space="preserve"> = .22,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91, number of samples = 18, 95% CI = [.16, .29]). Hypothesis 3 was not supported, as evidenced by the overlapping confidence intervals for the three categories of acquaintanceship.</w:t>
      </w:r>
    </w:p>
    <w:p w14:paraId="58D7BEB6" w14:textId="77777777" w:rsidR="00631A09" w:rsidRPr="00821ECE" w:rsidRDefault="00631A09" w:rsidP="00C37C40">
      <w:pPr>
        <w:pStyle w:val="H2"/>
        <w:spacing w:before="240" w:line="240" w:lineRule="auto"/>
        <w:rPr>
          <w:noProof/>
          <w:color w:val="auto"/>
        </w:rPr>
      </w:pPr>
      <w:r w:rsidRPr="00821ECE">
        <w:rPr>
          <w:noProof/>
          <w:color w:val="auto"/>
        </w:rPr>
        <w:t>Individual Self-Enhancement Constructs</w:t>
      </w:r>
    </w:p>
    <w:p w14:paraId="67BC3BAF" w14:textId="77777777" w:rsidR="00631A09" w:rsidRPr="00821ECE" w:rsidRDefault="00631A09" w:rsidP="00821ECE">
      <w:pPr>
        <w:pStyle w:val="TEXT"/>
        <w:spacing w:line="240" w:lineRule="auto"/>
        <w:rPr>
          <w:noProof/>
          <w:color w:val="auto"/>
        </w:rPr>
      </w:pPr>
      <w:r w:rsidRPr="00821ECE">
        <w:rPr>
          <w:noProof/>
          <w:color w:val="auto"/>
        </w:rPr>
        <w:t xml:space="preserve">Finally, we individually examined the extent to which narcissists self-enhanced specific constructs. These results appear in </w:t>
      </w:r>
      <w:r w:rsidRPr="00821ECE">
        <w:rPr>
          <w:noProof/>
          <w:color w:val="auto"/>
          <w:bdr w:val="none" w:sz="0" w:space="0" w:color="auto" w:frame="1"/>
        </w:rPr>
        <w:t>Table 7</w:t>
      </w:r>
      <w:r w:rsidRPr="00821ECE">
        <w:rPr>
          <w:noProof/>
          <w:color w:val="auto"/>
        </w:rPr>
        <w:t xml:space="preserve">. As part of this analysis, we searched for exceptions to the previously described trend for agency and communion. In other words, we examined whether there were any agentic characteristics that narcissists did not inflate and communal characteristics that narcissists did inflate. Identifying exceptions might offer insight into boundaries concerning narcissists’ agentic self-enhancement and hints regarding what it is about communion that narcissists may find unappealing. We only performed this additional analysis for constructs that had effect sizes from at least three independent samples. We were able to perform this analysis for 10 out of the 27 constructs in our meta-analysis (the different types of fairness were considered one construct; see </w:t>
      </w:r>
      <w:r w:rsidRPr="00821ECE">
        <w:rPr>
          <w:noProof/>
          <w:color w:val="auto"/>
          <w:bdr w:val="none" w:sz="0" w:space="0" w:color="auto" w:frame="1"/>
        </w:rPr>
        <w:t>Table 1</w:t>
      </w:r>
      <w:r w:rsidRPr="00821ECE">
        <w:rPr>
          <w:noProof/>
          <w:color w:val="auto"/>
        </w:rPr>
        <w:t>). Many of these results should be interpreted with caution because they were based on a limited number of samples.</w:t>
      </w:r>
    </w:p>
    <w:p w14:paraId="3B4A942C" w14:textId="77777777" w:rsidR="00631A09" w:rsidRPr="00C37C40" w:rsidRDefault="00631A09" w:rsidP="00821ECE">
      <w:pPr>
        <w:pStyle w:val="TEXTIND"/>
        <w:spacing w:line="240" w:lineRule="auto"/>
        <w:rPr>
          <w:noProof/>
          <w:color w:val="auto"/>
          <w:spacing w:val="-4"/>
        </w:rPr>
      </w:pPr>
      <w:r w:rsidRPr="00C37C40">
        <w:rPr>
          <w:noProof/>
          <w:color w:val="auto"/>
          <w:spacing w:val="-4"/>
        </w:rPr>
        <w:t>First, the narcissism–self-enhancement relationships for agentic constructs were as follows: intelligence (</w:t>
      </w:r>
      <w:r w:rsidRPr="00C37C40">
        <w:rPr>
          <w:i/>
          <w:iCs/>
          <w:noProof/>
          <w:color w:val="auto"/>
          <w:spacing w:val="-4"/>
        </w:rPr>
        <w:t>B</w:t>
      </w:r>
      <w:r w:rsidRPr="00C37C40">
        <w:rPr>
          <w:noProof/>
          <w:color w:val="auto"/>
          <w:spacing w:val="-4"/>
        </w:rPr>
        <w:t xml:space="preserve"> = .29, </w:t>
      </w:r>
      <w:r w:rsidRPr="00C37C40">
        <w:rPr>
          <w:i/>
          <w:iCs/>
          <w:noProof/>
          <w:color w:val="auto"/>
          <w:spacing w:val="-4"/>
        </w:rPr>
        <w:t>k</w:t>
      </w:r>
      <w:r w:rsidRPr="00C37C40">
        <w:rPr>
          <w:noProof/>
          <w:color w:val="auto"/>
          <w:spacing w:val="-4"/>
        </w:rPr>
        <w:t xml:space="preserve"> effect sizes = 21, number of samples = 14, 95% CI = [.23, .35]), task performance (</w:t>
      </w:r>
      <w:r w:rsidRPr="00C37C40">
        <w:rPr>
          <w:i/>
          <w:iCs/>
          <w:noProof/>
          <w:color w:val="auto"/>
          <w:spacing w:val="-4"/>
        </w:rPr>
        <w:t>B</w:t>
      </w:r>
      <w:r w:rsidRPr="00C37C40">
        <w:rPr>
          <w:noProof/>
          <w:color w:val="auto"/>
          <w:spacing w:val="-4"/>
        </w:rPr>
        <w:t xml:space="preserve"> = .17, </w:t>
      </w:r>
      <w:r w:rsidRPr="00C37C40">
        <w:rPr>
          <w:i/>
          <w:iCs/>
          <w:noProof/>
          <w:color w:val="auto"/>
          <w:spacing w:val="-4"/>
        </w:rPr>
        <w:t>k</w:t>
      </w:r>
      <w:r w:rsidRPr="00C37C40">
        <w:rPr>
          <w:noProof/>
          <w:color w:val="auto"/>
          <w:spacing w:val="-4"/>
        </w:rPr>
        <w:t xml:space="preserve"> effect sizes = 16, number of samples = 6, 95% CI = [.08, .25]), leadership (</w:t>
      </w:r>
      <w:r w:rsidRPr="00C37C40">
        <w:rPr>
          <w:i/>
          <w:iCs/>
          <w:noProof/>
          <w:color w:val="auto"/>
          <w:spacing w:val="-4"/>
        </w:rPr>
        <w:t>B</w:t>
      </w:r>
      <w:r w:rsidRPr="00C37C40">
        <w:rPr>
          <w:noProof/>
          <w:color w:val="auto"/>
          <w:spacing w:val="-4"/>
        </w:rPr>
        <w:t xml:space="preserve"> = .34, </w:t>
      </w:r>
      <w:r w:rsidRPr="00C37C40">
        <w:rPr>
          <w:i/>
          <w:iCs/>
          <w:noProof/>
          <w:color w:val="auto"/>
          <w:spacing w:val="-4"/>
        </w:rPr>
        <w:t>k</w:t>
      </w:r>
      <w:r w:rsidRPr="00C37C40">
        <w:rPr>
          <w:noProof/>
          <w:color w:val="auto"/>
          <w:spacing w:val="-4"/>
        </w:rPr>
        <w:t xml:space="preserve"> effect sizes = 11, number of samples = 4, 95% CI = [.17, .50]), extraversion (</w:t>
      </w:r>
      <w:r w:rsidRPr="00C37C40">
        <w:rPr>
          <w:i/>
          <w:iCs/>
          <w:noProof/>
          <w:color w:val="auto"/>
          <w:spacing w:val="-4"/>
        </w:rPr>
        <w:t>B</w:t>
      </w:r>
      <w:r w:rsidRPr="00C37C40">
        <w:rPr>
          <w:noProof/>
          <w:color w:val="auto"/>
          <w:spacing w:val="-4"/>
        </w:rPr>
        <w:t xml:space="preserve"> = .41, </w:t>
      </w:r>
      <w:r w:rsidRPr="00C37C40">
        <w:rPr>
          <w:i/>
          <w:iCs/>
          <w:noProof/>
          <w:color w:val="auto"/>
          <w:spacing w:val="-4"/>
        </w:rPr>
        <w:t>k</w:t>
      </w:r>
      <w:r w:rsidRPr="00C37C40">
        <w:rPr>
          <w:noProof/>
          <w:color w:val="auto"/>
          <w:spacing w:val="-4"/>
        </w:rPr>
        <w:t xml:space="preserve"> effect sizes = 10, number of samples = 5, 95% CI = [.31, .52]), attractiveness (</w:t>
      </w:r>
      <w:r w:rsidRPr="00C37C40">
        <w:rPr>
          <w:i/>
          <w:iCs/>
          <w:noProof/>
          <w:color w:val="auto"/>
          <w:spacing w:val="-4"/>
        </w:rPr>
        <w:t>B</w:t>
      </w:r>
      <w:r w:rsidRPr="00C37C40">
        <w:rPr>
          <w:noProof/>
          <w:color w:val="auto"/>
          <w:spacing w:val="-4"/>
        </w:rPr>
        <w:t xml:space="preserve"> = .40, </w:t>
      </w:r>
      <w:r w:rsidRPr="00C37C40">
        <w:rPr>
          <w:i/>
          <w:iCs/>
          <w:noProof/>
          <w:color w:val="auto"/>
          <w:spacing w:val="-4"/>
        </w:rPr>
        <w:t>k</w:t>
      </w:r>
      <w:r w:rsidRPr="00C37C40">
        <w:rPr>
          <w:noProof/>
          <w:color w:val="auto"/>
          <w:spacing w:val="-4"/>
        </w:rPr>
        <w:t xml:space="preserve"> effect sizes = 9, number of samples = 6, 95% CI = [.28, .52]), and openness (</w:t>
      </w:r>
      <w:r w:rsidRPr="00C37C40">
        <w:rPr>
          <w:i/>
          <w:iCs/>
          <w:noProof/>
          <w:color w:val="auto"/>
          <w:spacing w:val="-4"/>
        </w:rPr>
        <w:t>B</w:t>
      </w:r>
      <w:r w:rsidRPr="00C37C40">
        <w:rPr>
          <w:noProof/>
          <w:color w:val="auto"/>
          <w:spacing w:val="-4"/>
        </w:rPr>
        <w:t xml:space="preserve"> = .28, </w:t>
      </w:r>
      <w:r w:rsidRPr="00C37C40">
        <w:rPr>
          <w:i/>
          <w:iCs/>
          <w:noProof/>
          <w:color w:val="auto"/>
          <w:spacing w:val="-4"/>
        </w:rPr>
        <w:t>k</w:t>
      </w:r>
      <w:r w:rsidRPr="00C37C40">
        <w:rPr>
          <w:noProof/>
          <w:color w:val="auto"/>
          <w:spacing w:val="-4"/>
        </w:rPr>
        <w:t xml:space="preserve"> effect sizes = 8, number of samples = 4, 95% CI = [</w:t>
      </w:r>
      <w:r w:rsidRPr="00C37C40">
        <w:rPr>
          <w:rFonts w:ascii="Symbol" w:hAnsi="Symbol"/>
          <w:noProof/>
          <w:color w:val="auto"/>
          <w:spacing w:val="-4"/>
        </w:rPr>
        <w:sym w:font="Symbol" w:char="002D"/>
      </w:r>
      <w:r w:rsidRPr="00C37C40">
        <w:rPr>
          <w:noProof/>
          <w:color w:val="auto"/>
          <w:spacing w:val="-4"/>
        </w:rPr>
        <w:t>.09, .66]). Each of the agentic constructs that we were able to examine individually was significantly related to narcissistic self-enhancement—except for openness. We will discuss the discrepancy for openness below.</w:t>
      </w:r>
    </w:p>
    <w:p w14:paraId="37232F88" w14:textId="77777777" w:rsidR="00631A09" w:rsidRPr="00C37C40" w:rsidRDefault="00631A09" w:rsidP="00821ECE">
      <w:pPr>
        <w:pStyle w:val="TEXTIND"/>
        <w:spacing w:line="240" w:lineRule="auto"/>
        <w:rPr>
          <w:noProof/>
          <w:color w:val="auto"/>
        </w:rPr>
      </w:pPr>
      <w:r w:rsidRPr="00C37C40">
        <w:rPr>
          <w:noProof/>
          <w:color w:val="auto"/>
        </w:rPr>
        <w:t>Next, we examined narcissists’ tendency to self-enhance communal constructs. We were only able to individually examine three communal constructs: agreeableness, conscientiousness, and likeability. As expected, narcissists did not self-enhance their agreeableness (</w:t>
      </w:r>
      <w:r w:rsidRPr="00C37C40">
        <w:rPr>
          <w:i/>
          <w:iCs/>
          <w:noProof/>
          <w:color w:val="auto"/>
        </w:rPr>
        <w:t>B</w:t>
      </w:r>
      <w:r w:rsidRPr="00C37C40">
        <w:rPr>
          <w:noProof/>
          <w:color w:val="auto"/>
        </w:rPr>
        <w:t xml:space="preserve"> = </w:t>
      </w:r>
      <w:r w:rsidRPr="00C37C40">
        <w:rPr>
          <w:rFonts w:ascii="Symbol" w:hAnsi="Symbol"/>
          <w:noProof/>
          <w:color w:val="auto"/>
        </w:rPr>
        <w:sym w:font="Symbol" w:char="002D"/>
      </w:r>
      <w:r w:rsidRPr="00C37C40">
        <w:rPr>
          <w:noProof/>
          <w:color w:val="auto"/>
        </w:rPr>
        <w:t xml:space="preserve">.14, </w:t>
      </w:r>
      <w:r w:rsidRPr="00C37C40">
        <w:rPr>
          <w:i/>
          <w:iCs/>
          <w:noProof/>
          <w:color w:val="auto"/>
        </w:rPr>
        <w:t>k</w:t>
      </w:r>
      <w:r w:rsidRPr="00C37C40">
        <w:rPr>
          <w:noProof/>
          <w:color w:val="auto"/>
        </w:rPr>
        <w:t xml:space="preserve"> effect sizes = 11, number of samples = 5, 95% CI = [</w:t>
      </w:r>
      <w:r w:rsidRPr="00C37C40">
        <w:rPr>
          <w:rFonts w:ascii="Symbol" w:hAnsi="Symbol"/>
          <w:noProof/>
          <w:color w:val="auto"/>
        </w:rPr>
        <w:sym w:font="Symbol" w:char="002D"/>
      </w:r>
      <w:r w:rsidRPr="00C37C40">
        <w:rPr>
          <w:noProof/>
          <w:color w:val="auto"/>
        </w:rPr>
        <w:t>.44, .16]), but surprisingly, they did enhance their likability (</w:t>
      </w:r>
      <w:r w:rsidRPr="00C37C40">
        <w:rPr>
          <w:i/>
          <w:iCs/>
          <w:noProof/>
          <w:color w:val="auto"/>
        </w:rPr>
        <w:t>B</w:t>
      </w:r>
      <w:r w:rsidRPr="00C37C40">
        <w:rPr>
          <w:noProof/>
          <w:color w:val="auto"/>
        </w:rPr>
        <w:t xml:space="preserve"> = .32, </w:t>
      </w:r>
      <w:r w:rsidRPr="00C37C40">
        <w:rPr>
          <w:i/>
          <w:iCs/>
          <w:noProof/>
          <w:color w:val="auto"/>
        </w:rPr>
        <w:t>k</w:t>
      </w:r>
      <w:r w:rsidRPr="00C37C40">
        <w:rPr>
          <w:noProof/>
          <w:color w:val="auto"/>
        </w:rPr>
        <w:t xml:space="preserve"> = 6, number of samples = 3, 95% CI = [.17, .48]) and their conscientiousness (</w:t>
      </w:r>
      <w:r w:rsidRPr="00C37C40">
        <w:rPr>
          <w:i/>
          <w:iCs/>
          <w:noProof/>
          <w:color w:val="auto"/>
        </w:rPr>
        <w:t>B</w:t>
      </w:r>
      <w:r w:rsidRPr="00C37C40">
        <w:rPr>
          <w:noProof/>
          <w:color w:val="auto"/>
        </w:rPr>
        <w:t xml:space="preserve"> = .18, </w:t>
      </w:r>
      <w:r w:rsidRPr="00C37C40">
        <w:rPr>
          <w:i/>
          <w:iCs/>
          <w:noProof/>
          <w:color w:val="auto"/>
        </w:rPr>
        <w:t>k</w:t>
      </w:r>
      <w:r w:rsidRPr="00C37C40">
        <w:rPr>
          <w:noProof/>
          <w:color w:val="auto"/>
        </w:rPr>
        <w:t xml:space="preserve"> effect sizes = 9, number of samples = 5, 95% CI = [.04, .32]). Therefore, likability and conscientiousness provide exceptions to the overall null relationship for narcissistic self-enhancement on communal constructs. Finally, emotional stability is not categorized as agentic or communal, but it is worth noting that narcissists did not tend to significantly enhance their emotional stability (</w:t>
      </w:r>
      <w:r w:rsidRPr="00C37C40">
        <w:rPr>
          <w:i/>
          <w:iCs/>
          <w:noProof/>
          <w:color w:val="auto"/>
        </w:rPr>
        <w:t>B</w:t>
      </w:r>
      <w:r w:rsidRPr="00C37C40">
        <w:rPr>
          <w:noProof/>
          <w:color w:val="auto"/>
        </w:rPr>
        <w:t xml:space="preserve"> = .10, </w:t>
      </w:r>
      <w:r w:rsidRPr="00C37C40">
        <w:rPr>
          <w:i/>
          <w:iCs/>
          <w:noProof/>
          <w:color w:val="auto"/>
        </w:rPr>
        <w:t>k</w:t>
      </w:r>
      <w:r w:rsidRPr="00C37C40">
        <w:rPr>
          <w:noProof/>
          <w:color w:val="auto"/>
        </w:rPr>
        <w:t xml:space="preserve"> effect sizes = 10, number of samples = 6, 95% CI = [</w:t>
      </w:r>
      <w:r w:rsidRPr="00C37C40">
        <w:rPr>
          <w:rFonts w:ascii="Symbol" w:hAnsi="Symbol"/>
          <w:noProof/>
          <w:color w:val="auto"/>
        </w:rPr>
        <w:sym w:font="Symbol" w:char="002D"/>
      </w:r>
      <w:r w:rsidRPr="00C37C40">
        <w:rPr>
          <w:noProof/>
          <w:color w:val="auto"/>
        </w:rPr>
        <w:t>.02, .23]).</w:t>
      </w:r>
    </w:p>
    <w:p w14:paraId="5BE33C30" w14:textId="77777777" w:rsidR="00C37C40" w:rsidRDefault="00C37C40" w:rsidP="00C37C40">
      <w:pPr>
        <w:pStyle w:val="H1"/>
        <w:spacing w:before="0" w:after="0" w:line="240" w:lineRule="auto"/>
        <w:rPr>
          <w:noProof/>
          <w:color w:val="auto"/>
        </w:rPr>
      </w:pPr>
    </w:p>
    <w:p w14:paraId="3788D7BA" w14:textId="77777777" w:rsidR="00C37C40" w:rsidRDefault="00C37C40" w:rsidP="00821ECE">
      <w:pPr>
        <w:pStyle w:val="H1"/>
        <w:spacing w:line="240" w:lineRule="auto"/>
        <w:rPr>
          <w:noProof/>
          <w:color w:val="auto"/>
        </w:rPr>
        <w:sectPr w:rsidR="00C37C40" w:rsidSect="00DD6F28">
          <w:headerReference w:type="first" r:id="rId29"/>
          <w:pgSz w:w="12242" w:h="15842" w:code="177"/>
          <w:pgMar w:top="840" w:right="960" w:bottom="960" w:left="1260" w:header="780" w:footer="1008" w:gutter="0"/>
          <w:pgNumType w:start="13"/>
          <w:cols w:num="2" w:space="360"/>
          <w:titlePg/>
          <w:docGrid w:linePitch="360"/>
        </w:sectPr>
      </w:pPr>
    </w:p>
    <w:p w14:paraId="17C8CFB1" w14:textId="77777777" w:rsidR="00C37C40" w:rsidRDefault="00C37C40" w:rsidP="00C37C40">
      <w:pPr>
        <w:pStyle w:val="CL"/>
        <w:rPr>
          <w:noProof/>
        </w:rPr>
      </w:pPr>
      <w:bookmarkStart w:id="466" w:name="fig1"/>
      <w:r>
        <w:rPr>
          <w:noProof/>
          <w:lang w:eastAsia="zh-CN"/>
        </w:rPr>
        <w:lastRenderedPageBreak/>
        <w:drawing>
          <wp:inline distT="0" distB="0" distL="0" distR="0" wp14:anchorId="4D933914" wp14:editId="240195A3">
            <wp:extent cx="4660900" cy="2719705"/>
            <wp:effectExtent l="19050" t="0" r="6350" b="0"/>
            <wp:docPr id="126" name="Picture 126" descr="J:\PSP\PSP611636\FIG\ONLINE\CF\10.1177_0146167215611636-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PSP\PSP611636\FIG\ONLINE\CF\10.1177_0146167215611636-fig1.png"/>
                    <pic:cNvPicPr>
                      <a:picLocks noChangeAspect="1" noChangeArrowheads="1"/>
                    </pic:cNvPicPr>
                  </pic:nvPicPr>
                  <pic:blipFill>
                    <a:blip r:embed="rId30" cstate="print"/>
                    <a:srcRect/>
                    <a:stretch>
                      <a:fillRect/>
                    </a:stretch>
                  </pic:blipFill>
                  <pic:spPr bwMode="auto">
                    <a:xfrm>
                      <a:off x="0" y="0"/>
                      <a:ext cx="4660900" cy="2719705"/>
                    </a:xfrm>
                    <a:prstGeom prst="rect">
                      <a:avLst/>
                    </a:prstGeom>
                    <a:noFill/>
                    <a:ln w="9525">
                      <a:noFill/>
                      <a:miter lim="800000"/>
                      <a:headEnd/>
                      <a:tailEnd/>
                    </a:ln>
                  </pic:spPr>
                </pic:pic>
              </a:graphicData>
            </a:graphic>
          </wp:inline>
        </w:drawing>
      </w:r>
    </w:p>
    <w:p w14:paraId="0DD479F8" w14:textId="77777777" w:rsidR="00C37C40" w:rsidRPr="00821ECE" w:rsidRDefault="00C37C40" w:rsidP="00C37C40">
      <w:pPr>
        <w:pStyle w:val="CPB"/>
        <w:spacing w:after="0" w:line="240" w:lineRule="auto"/>
        <w:rPr>
          <w:noProof/>
          <w:color w:val="auto"/>
        </w:rPr>
      </w:pPr>
      <w:r w:rsidRPr="00474ECA">
        <w:rPr>
          <w:b/>
          <w:noProof/>
          <w:color w:val="auto"/>
        </w:rPr>
        <w:t>Figure 1.</w:t>
      </w:r>
      <w:bookmarkEnd w:id="466"/>
      <w:r>
        <w:rPr>
          <w:noProof/>
          <w:color w:val="auto"/>
        </w:rPr>
        <w:t xml:space="preserve"> </w:t>
      </w:r>
      <w:r w:rsidRPr="00821ECE">
        <w:rPr>
          <w:noProof/>
          <w:color w:val="auto"/>
        </w:rPr>
        <w:t>Funnel plot for the relationship between narcissism and overall self-enhancement.</w:t>
      </w:r>
    </w:p>
    <w:p w14:paraId="2B57C934" w14:textId="77777777" w:rsidR="00C37C40" w:rsidRDefault="00C37C40" w:rsidP="00C37C40">
      <w:pPr>
        <w:pStyle w:val="CL"/>
        <w:spacing w:before="240"/>
        <w:rPr>
          <w:noProof/>
        </w:rPr>
      </w:pPr>
      <w:bookmarkStart w:id="467" w:name="fig2"/>
      <w:r>
        <w:rPr>
          <w:noProof/>
          <w:lang w:eastAsia="zh-CN"/>
        </w:rPr>
        <w:drawing>
          <wp:inline distT="0" distB="0" distL="0" distR="0" wp14:anchorId="6BD65672" wp14:editId="18BF3127">
            <wp:extent cx="4643120" cy="2856230"/>
            <wp:effectExtent l="19050" t="0" r="5080" b="0"/>
            <wp:docPr id="127" name="Picture 127" descr="J:\PSP\PSP611636\FIG\ONLINE\CF\10.1177_0146167215611636-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J:\PSP\PSP611636\FIG\ONLINE\CF\10.1177_0146167215611636-fig2.png"/>
                    <pic:cNvPicPr>
                      <a:picLocks noChangeAspect="1" noChangeArrowheads="1"/>
                    </pic:cNvPicPr>
                  </pic:nvPicPr>
                  <pic:blipFill>
                    <a:blip r:embed="rId31" cstate="print"/>
                    <a:srcRect/>
                    <a:stretch>
                      <a:fillRect/>
                    </a:stretch>
                  </pic:blipFill>
                  <pic:spPr bwMode="auto">
                    <a:xfrm>
                      <a:off x="0" y="0"/>
                      <a:ext cx="4643120" cy="2856230"/>
                    </a:xfrm>
                    <a:prstGeom prst="rect">
                      <a:avLst/>
                    </a:prstGeom>
                    <a:noFill/>
                    <a:ln w="9525">
                      <a:noFill/>
                      <a:miter lim="800000"/>
                      <a:headEnd/>
                      <a:tailEnd/>
                    </a:ln>
                  </pic:spPr>
                </pic:pic>
              </a:graphicData>
            </a:graphic>
          </wp:inline>
        </w:drawing>
      </w:r>
    </w:p>
    <w:p w14:paraId="61CEACE0" w14:textId="77777777" w:rsidR="00C37C40" w:rsidRPr="00821ECE" w:rsidRDefault="00C37C40" w:rsidP="00C37C40">
      <w:pPr>
        <w:pStyle w:val="CPB"/>
        <w:spacing w:after="0" w:line="240" w:lineRule="auto"/>
        <w:rPr>
          <w:noProof/>
          <w:color w:val="auto"/>
        </w:rPr>
      </w:pPr>
      <w:r w:rsidRPr="00474ECA">
        <w:rPr>
          <w:b/>
          <w:noProof/>
          <w:color w:val="auto"/>
        </w:rPr>
        <w:t>Figure 2.</w:t>
      </w:r>
      <w:bookmarkEnd w:id="467"/>
      <w:r>
        <w:rPr>
          <w:noProof/>
          <w:color w:val="auto"/>
        </w:rPr>
        <w:t xml:space="preserve"> </w:t>
      </w:r>
      <w:r w:rsidRPr="00821ECE">
        <w:rPr>
          <w:noProof/>
          <w:color w:val="auto"/>
        </w:rPr>
        <w:t>Funnel plot for the relationship between narcissism and self-enhancement in agentic criteria.</w:t>
      </w:r>
    </w:p>
    <w:p w14:paraId="50CAF72C" w14:textId="77777777" w:rsidR="00C37C40" w:rsidRDefault="00C37C40" w:rsidP="00C37C40">
      <w:pPr>
        <w:pStyle w:val="H1"/>
        <w:spacing w:before="0" w:after="0" w:line="240" w:lineRule="auto"/>
        <w:rPr>
          <w:noProof/>
          <w:color w:val="auto"/>
        </w:rPr>
      </w:pPr>
    </w:p>
    <w:p w14:paraId="15793F1C" w14:textId="77777777" w:rsidR="00C37C40" w:rsidRDefault="00C37C40" w:rsidP="00821ECE">
      <w:pPr>
        <w:pStyle w:val="H1"/>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6776CCC4" w14:textId="77777777" w:rsidR="00631A09" w:rsidRPr="00821ECE" w:rsidRDefault="00631A09" w:rsidP="00C37C40">
      <w:pPr>
        <w:pStyle w:val="H1"/>
        <w:spacing w:before="0" w:line="240" w:lineRule="auto"/>
        <w:rPr>
          <w:noProof/>
          <w:color w:val="auto"/>
        </w:rPr>
      </w:pPr>
      <w:r w:rsidRPr="00821ECE">
        <w:rPr>
          <w:noProof/>
          <w:color w:val="auto"/>
        </w:rPr>
        <w:lastRenderedPageBreak/>
        <w:t>Discussion</w:t>
      </w:r>
    </w:p>
    <w:p w14:paraId="539A72DD" w14:textId="77777777" w:rsidR="00631A09" w:rsidRPr="00C37C40" w:rsidRDefault="00631A09" w:rsidP="00821ECE">
      <w:pPr>
        <w:pStyle w:val="TEXT"/>
        <w:spacing w:line="240" w:lineRule="auto"/>
        <w:rPr>
          <w:noProof/>
          <w:color w:val="auto"/>
          <w:spacing w:val="4"/>
        </w:rPr>
      </w:pPr>
      <w:r w:rsidRPr="00C37C40">
        <w:rPr>
          <w:noProof/>
          <w:color w:val="auto"/>
          <w:spacing w:val="4"/>
        </w:rPr>
        <w:t xml:space="preserve">The current article investigated narcissists’ tendency to self-enhance. We aggregated 171 correlations from 36 independent samples using multilevel meta-analytic techniques to reveal that there was a small but consistent relationship between narcissism and self-enhancement. Furthermore, we discovered that narcissists self-enhanced their agentic attributes more than their communal attributes, suggesting that the aforementioned significant overall narcissism–self-enhancement relationship was driven by narcissists’ positive distortion </w:t>
      </w:r>
      <w:r w:rsidRPr="00C37C40">
        <w:rPr>
          <w:noProof/>
          <w:color w:val="auto"/>
          <w:spacing w:val="4"/>
        </w:rPr>
        <w:lastRenderedPageBreak/>
        <w:t>in agentic domains. In contrast, the average effect size for communal characteristics was near zero.</w:t>
      </w:r>
    </w:p>
    <w:p w14:paraId="67356532" w14:textId="77777777" w:rsidR="00C37C40" w:rsidRDefault="00631A09" w:rsidP="00821ECE">
      <w:pPr>
        <w:pStyle w:val="TEXTIND"/>
        <w:spacing w:line="240" w:lineRule="auto"/>
        <w:rPr>
          <w:noProof/>
          <w:color w:val="auto"/>
        </w:rPr>
      </w:pPr>
      <w:r w:rsidRPr="00821ECE">
        <w:rPr>
          <w:noProof/>
          <w:color w:val="auto"/>
        </w:rPr>
        <w:t xml:space="preserve">We found a somewhat similar pattern when we examined our results individually by construct; however, these analyses were based on a smaller number of effect sizes and should be interpreted with caution. Narcissism was associated with self-enhancement on the agentic constructs of task performance, attractiveness, leadership, intelligence, and extraversion, but not openness. However, narcissists unexpectedly self-enhanced two communal traits, likeability </w:t>
      </w:r>
      <w:commentRangeStart w:id="468"/>
      <w:r w:rsidRPr="00821ECE">
        <w:rPr>
          <w:noProof/>
          <w:color w:val="auto"/>
        </w:rPr>
        <w:t xml:space="preserve">and conscientiousness, although, </w:t>
      </w:r>
      <w:commentRangeEnd w:id="468"/>
      <w:r w:rsidR="00E51ADC">
        <w:rPr>
          <w:rStyle w:val="CommentReference"/>
          <w:rFonts w:asciiTheme="minorHAnsi" w:eastAsiaTheme="minorHAnsi" w:hAnsiTheme="minorHAnsi" w:cstheme="minorBidi"/>
          <w:color w:val="auto"/>
        </w:rPr>
        <w:commentReference w:id="468"/>
      </w:r>
      <w:r w:rsidRPr="00821ECE">
        <w:rPr>
          <w:noProof/>
          <w:color w:val="auto"/>
        </w:rPr>
        <w:t xml:space="preserve">as </w:t>
      </w:r>
      <w:r w:rsidR="00C37C40">
        <w:rPr>
          <w:noProof/>
          <w:color w:val="auto"/>
        </w:rPr>
        <w:br w:type="textWrapping" w:clear="all"/>
      </w:r>
    </w:p>
    <w:p w14:paraId="06781200" w14:textId="77777777" w:rsidR="00C37C40" w:rsidRDefault="00C37C40" w:rsidP="00821ECE">
      <w:pPr>
        <w:pStyle w:val="TEXTIND"/>
        <w:spacing w:line="240" w:lineRule="auto"/>
        <w:rPr>
          <w:noProof/>
          <w:color w:val="auto"/>
        </w:rPr>
      </w:pPr>
    </w:p>
    <w:p w14:paraId="47572D84" w14:textId="77777777" w:rsidR="00C37C40" w:rsidRDefault="00C37C40" w:rsidP="00821ECE">
      <w:pPr>
        <w:pStyle w:val="TEXTIND"/>
        <w:spacing w:line="240" w:lineRule="auto"/>
        <w:rPr>
          <w:noProof/>
          <w:color w:val="auto"/>
        </w:rPr>
        <w:sectPr w:rsidR="00C37C40" w:rsidSect="00CA46EC">
          <w:type w:val="continuous"/>
          <w:pgSz w:w="12242" w:h="15842" w:code="177"/>
          <w:pgMar w:top="840" w:right="960" w:bottom="960" w:left="1260" w:header="780" w:footer="1008" w:gutter="0"/>
          <w:pgNumType w:start="14"/>
          <w:cols w:num="2" w:space="360"/>
          <w:titlePg/>
          <w:docGrid w:linePitch="360"/>
        </w:sectPr>
      </w:pPr>
    </w:p>
    <w:p w14:paraId="7679FE89" w14:textId="77777777" w:rsidR="00C37C40" w:rsidRDefault="00C37C40" w:rsidP="00C37C40">
      <w:pPr>
        <w:pStyle w:val="CL"/>
        <w:spacing w:before="0"/>
        <w:rPr>
          <w:rStyle w:val="CPBCharacter"/>
          <w:noProof/>
        </w:rPr>
      </w:pPr>
      <w:bookmarkStart w:id="469" w:name="fig3"/>
      <w:r>
        <w:rPr>
          <w:rFonts w:ascii="Gill Sans" w:hAnsi="Gill Sans"/>
          <w:b/>
          <w:noProof/>
          <w:lang w:eastAsia="zh-CN"/>
        </w:rPr>
        <w:lastRenderedPageBreak/>
        <w:drawing>
          <wp:inline distT="0" distB="0" distL="0" distR="0" wp14:anchorId="79CD61A2" wp14:editId="57277418">
            <wp:extent cx="4517324" cy="2838846"/>
            <wp:effectExtent l="19050" t="0" r="0" b="0"/>
            <wp:docPr id="128" name="Picture 128" descr="J:\PSP\PSP611636\FIG\ONLINE\CF\10.1177_0146167215611636-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J:\PSP\PSP611636\FIG\ONLINE\CF\10.1177_0146167215611636-fig3.png"/>
                    <pic:cNvPicPr>
                      <a:picLocks noChangeAspect="1" noChangeArrowheads="1"/>
                    </pic:cNvPicPr>
                  </pic:nvPicPr>
                  <pic:blipFill>
                    <a:blip r:embed="rId32" cstate="print"/>
                    <a:srcRect/>
                    <a:stretch>
                      <a:fillRect/>
                    </a:stretch>
                  </pic:blipFill>
                  <pic:spPr bwMode="auto">
                    <a:xfrm>
                      <a:off x="0" y="0"/>
                      <a:ext cx="4518762" cy="2839750"/>
                    </a:xfrm>
                    <a:prstGeom prst="rect">
                      <a:avLst/>
                    </a:prstGeom>
                    <a:noFill/>
                    <a:ln w="9525">
                      <a:noFill/>
                      <a:miter lim="800000"/>
                      <a:headEnd/>
                      <a:tailEnd/>
                    </a:ln>
                  </pic:spPr>
                </pic:pic>
              </a:graphicData>
            </a:graphic>
          </wp:inline>
        </w:drawing>
      </w:r>
    </w:p>
    <w:p w14:paraId="4126C8F4" w14:textId="77777777" w:rsidR="00C37C40" w:rsidRPr="00821ECE" w:rsidRDefault="00C37C40" w:rsidP="00C37C40">
      <w:pPr>
        <w:pStyle w:val="CPB"/>
        <w:spacing w:after="0" w:line="240" w:lineRule="auto"/>
        <w:rPr>
          <w:noProof/>
          <w:color w:val="auto"/>
        </w:rPr>
      </w:pPr>
      <w:r w:rsidRPr="00C37C40">
        <w:rPr>
          <w:rStyle w:val="CPBCharacter"/>
          <w:noProof/>
        </w:rPr>
        <w:t>Figure 3.</w:t>
      </w:r>
      <w:bookmarkEnd w:id="469"/>
      <w:r w:rsidRPr="00C37C40">
        <w:rPr>
          <w:rStyle w:val="CPBCharacter"/>
          <w:noProof/>
        </w:rPr>
        <w:t xml:space="preserve"> </w:t>
      </w:r>
      <w:r w:rsidRPr="00821ECE">
        <w:rPr>
          <w:noProof/>
          <w:color w:val="auto"/>
        </w:rPr>
        <w:t>Funnel plot for the relationship between narcissism and self-enhancement in communal criteria.</w:t>
      </w:r>
    </w:p>
    <w:p w14:paraId="07F803CC" w14:textId="77777777" w:rsidR="00C37C40" w:rsidRDefault="00C37C40" w:rsidP="00821ECE">
      <w:pPr>
        <w:pStyle w:val="TEXTIND"/>
        <w:spacing w:line="240" w:lineRule="auto"/>
        <w:rPr>
          <w:noProof/>
          <w:color w:val="auto"/>
        </w:rPr>
      </w:pPr>
    </w:p>
    <w:p w14:paraId="50B663B4" w14:textId="77777777" w:rsidR="00C37C40" w:rsidRDefault="00C37C40" w:rsidP="00821ECE">
      <w:pPr>
        <w:pStyle w:val="TEXTIND"/>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001BCBE2" w14:textId="77777777" w:rsidR="00C37C40" w:rsidRDefault="00C37C40" w:rsidP="00C37C40">
      <w:pPr>
        <w:pStyle w:val="CL"/>
        <w:rPr>
          <w:rStyle w:val="CPBCharacter"/>
          <w:noProof/>
        </w:rPr>
      </w:pPr>
      <w:bookmarkStart w:id="470" w:name="fig4"/>
      <w:r>
        <w:rPr>
          <w:rFonts w:ascii="Gill Sans" w:hAnsi="Gill Sans"/>
          <w:b/>
          <w:noProof/>
          <w:lang w:eastAsia="zh-CN"/>
        </w:rPr>
        <w:lastRenderedPageBreak/>
        <w:drawing>
          <wp:inline distT="0" distB="0" distL="0" distR="0" wp14:anchorId="1F9D9A75" wp14:editId="7C3B36E5">
            <wp:extent cx="2743200" cy="2208530"/>
            <wp:effectExtent l="19050" t="0" r="0" b="0"/>
            <wp:docPr id="130" name="Picture 130" descr="J:\PSP\PSP611636\FIG\ONLINE\CF\10.1177_0146167215611636-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J:\PSP\PSP611636\FIG\ONLINE\CF\10.1177_0146167215611636-fig4.png"/>
                    <pic:cNvPicPr>
                      <a:picLocks noChangeAspect="1" noChangeArrowheads="1"/>
                    </pic:cNvPicPr>
                  </pic:nvPicPr>
                  <pic:blipFill>
                    <a:blip r:embed="rId33" cstate="print"/>
                    <a:srcRect/>
                    <a:stretch>
                      <a:fillRect/>
                    </a:stretch>
                  </pic:blipFill>
                  <pic:spPr bwMode="auto">
                    <a:xfrm>
                      <a:off x="0" y="0"/>
                      <a:ext cx="2743200" cy="2208530"/>
                    </a:xfrm>
                    <a:prstGeom prst="rect">
                      <a:avLst/>
                    </a:prstGeom>
                    <a:noFill/>
                    <a:ln w="9525">
                      <a:noFill/>
                      <a:miter lim="800000"/>
                      <a:headEnd/>
                      <a:tailEnd/>
                    </a:ln>
                  </pic:spPr>
                </pic:pic>
              </a:graphicData>
            </a:graphic>
          </wp:inline>
        </w:drawing>
      </w:r>
    </w:p>
    <w:p w14:paraId="45694843" w14:textId="77777777" w:rsidR="00C37C40" w:rsidRPr="00821ECE" w:rsidRDefault="00C37C40" w:rsidP="00C37C40">
      <w:pPr>
        <w:pStyle w:val="CPB"/>
        <w:spacing w:line="240" w:lineRule="auto"/>
        <w:rPr>
          <w:noProof/>
          <w:color w:val="auto"/>
        </w:rPr>
      </w:pPr>
      <w:r w:rsidRPr="00C37C40">
        <w:rPr>
          <w:rStyle w:val="CPBCharacter"/>
          <w:noProof/>
        </w:rPr>
        <w:t>Figure 4.</w:t>
      </w:r>
      <w:bookmarkEnd w:id="470"/>
      <w:r w:rsidRPr="00C37C40">
        <w:rPr>
          <w:rStyle w:val="CPBCharacter"/>
          <w:noProof/>
        </w:rPr>
        <w:t xml:space="preserve"> </w:t>
      </w:r>
      <w:r w:rsidRPr="00821ECE">
        <w:rPr>
          <w:noProof/>
          <w:color w:val="auto"/>
        </w:rPr>
        <w:t xml:space="preserve">The </w:t>
      </w:r>
      <w:r w:rsidRPr="00821ECE">
        <w:rPr>
          <w:i/>
          <w:noProof/>
          <w:color w:val="auto"/>
        </w:rPr>
        <w:t>p-curve</w:t>
      </w:r>
      <w:r w:rsidRPr="00821ECE">
        <w:rPr>
          <w:noProof/>
          <w:color w:val="auto"/>
        </w:rPr>
        <w:t xml:space="preserve"> for narcissism’s relationship with self-enhancement.</w:t>
      </w:r>
    </w:p>
    <w:p w14:paraId="7305FDCB" w14:textId="77777777" w:rsidR="00631A09" w:rsidRPr="00821ECE" w:rsidRDefault="00631A09" w:rsidP="00C37C40">
      <w:pPr>
        <w:pStyle w:val="TEXTIND"/>
        <w:spacing w:line="240" w:lineRule="auto"/>
        <w:ind w:firstLine="0"/>
        <w:rPr>
          <w:noProof/>
          <w:color w:val="auto"/>
        </w:rPr>
      </w:pPr>
      <w:r w:rsidRPr="00821ECE">
        <w:rPr>
          <w:noProof/>
          <w:color w:val="auto"/>
        </w:rPr>
        <w:t xml:space="preserve">expected, narcissists did not enhance agreeableness. From a practical perspective, this means that researchers should potentially be more cautious about relying on a narcissists’ self-reports of agentic qualities, as well as likeability and conscientiousness, because these are the characteristics they are more likely to positively distort. In contrast, narcissists are </w:t>
      </w:r>
      <w:r w:rsidRPr="00821ECE">
        <w:rPr>
          <w:i/>
          <w:iCs/>
          <w:noProof/>
          <w:color w:val="auto"/>
        </w:rPr>
        <w:t>not</w:t>
      </w:r>
      <w:r w:rsidRPr="00821ECE">
        <w:rPr>
          <w:noProof/>
          <w:color w:val="auto"/>
        </w:rPr>
        <w:t xml:space="preserve"> more likely to provide inflated self-ratings on communal constructs than non-narcissists, on average.</w:t>
      </w:r>
    </w:p>
    <w:p w14:paraId="47E63999" w14:textId="77777777" w:rsidR="00631A09" w:rsidRPr="00821ECE" w:rsidRDefault="00631A09" w:rsidP="00821ECE">
      <w:pPr>
        <w:pStyle w:val="TEXTIND"/>
        <w:spacing w:line="240" w:lineRule="auto"/>
        <w:rPr>
          <w:noProof/>
          <w:color w:val="auto"/>
        </w:rPr>
      </w:pPr>
      <w:r w:rsidRPr="00821ECE">
        <w:rPr>
          <w:noProof/>
          <w:color w:val="auto"/>
        </w:rPr>
        <w:t>It is worth exploring in more detail the two communal traits for which narcissists did in fact self-enhance—likability and conscientiousness. At first, it appeared as though likeability would fit better with our definition of communion, because likability is associated with being friendly and cooperative (</w:t>
      </w:r>
      <w:r w:rsidRPr="00821ECE">
        <w:rPr>
          <w:noProof/>
          <w:color w:val="auto"/>
          <w:bdr w:val="none" w:sz="0" w:space="0" w:color="auto" w:frame="1"/>
        </w:rPr>
        <w:t>Cillessen &amp; Rose, 2005</w:t>
      </w:r>
      <w:r w:rsidRPr="00821ECE">
        <w:rPr>
          <w:noProof/>
          <w:color w:val="auto"/>
        </w:rPr>
        <w:t xml:space="preserve">; van der Linden, Scholte, Cillessen, Nijenhuis, &amp; Segers, 2010). </w:t>
      </w:r>
      <w:r w:rsidRPr="00821ECE">
        <w:rPr>
          <w:noProof/>
          <w:color w:val="auto"/>
        </w:rPr>
        <w:lastRenderedPageBreak/>
        <w:t xml:space="preserve">However, likeability has also been used as a measure of popularity (e.g., sociometric status ratings in which one is asked to rate each individual in a group on likeability; e.g., </w:t>
      </w:r>
      <w:r w:rsidRPr="00821ECE">
        <w:rPr>
          <w:noProof/>
          <w:color w:val="auto"/>
          <w:bdr w:val="none" w:sz="0" w:space="0" w:color="auto" w:frame="1"/>
        </w:rPr>
        <w:t>Dion &amp; Berscheid, 1974</w:t>
      </w:r>
      <w:r w:rsidRPr="00821ECE">
        <w:rPr>
          <w:noProof/>
          <w:color w:val="auto"/>
        </w:rPr>
        <w:t>)</w:t>
      </w:r>
      <w:ins w:id="471" w:author="Emily Grijalva" w:date="2015-10-19T19:08:00Z">
        <w:r w:rsidR="005952AE">
          <w:t>. I</w:t>
        </w:r>
      </w:ins>
      <w:del w:id="472" w:author="Emily Grijalva" w:date="2015-10-19T19:08:00Z">
        <w:r w:rsidRPr="00821ECE" w:rsidDel="005952AE">
          <w:rPr>
            <w:noProof/>
            <w:color w:val="auto"/>
          </w:rPr>
          <w:delText>; i</w:delText>
        </w:r>
      </w:del>
      <w:r w:rsidRPr="00821ECE">
        <w:rPr>
          <w:noProof/>
          <w:color w:val="auto"/>
        </w:rPr>
        <w:t>n contrast to likeability, popularity “refers to the extent to which one has prestige and influence in a group, and is often associated with social dominance” (van der Linden et al., 2010, p. 669). It is possible that narcissists are endorsing likeability because they associate likeability with popularity, and consequently, social influence and prestige, a possibility that necessitates further research.</w:t>
      </w:r>
    </w:p>
    <w:p w14:paraId="663C8F4D" w14:textId="40C7912A" w:rsidR="00C37C40" w:rsidRDefault="00631A09" w:rsidP="00821ECE">
      <w:pPr>
        <w:pStyle w:val="TEXTIND"/>
        <w:spacing w:line="240" w:lineRule="auto"/>
        <w:rPr>
          <w:noProof/>
          <w:color w:val="auto"/>
          <w:bdr w:val="none" w:sz="0" w:space="0" w:color="auto" w:frame="1"/>
        </w:rPr>
      </w:pPr>
      <w:r w:rsidRPr="00821ECE">
        <w:rPr>
          <w:noProof/>
          <w:color w:val="auto"/>
        </w:rPr>
        <w:t xml:space="preserve">Our findings for conscientiousness also did not conform to the expected pattern for communal constructs. Although previous scholars have categorized conscientiousness as being communal (e.g., </w:t>
      </w:r>
      <w:r w:rsidRPr="00821ECE">
        <w:rPr>
          <w:noProof/>
          <w:color w:val="auto"/>
          <w:bdr w:val="none" w:sz="0" w:space="0" w:color="auto" w:frame="1"/>
        </w:rPr>
        <w:t>Campbell et al., 2002</w:t>
      </w:r>
      <w:r w:rsidRPr="00821ECE">
        <w:rPr>
          <w:noProof/>
          <w:color w:val="auto"/>
        </w:rPr>
        <w:t>), we initially found conscientiousness difficult to categorize into either agency or communion, because we perceived it to have both communal (e.g., dutifulness) and agentic (e.g., achievement striving) facets (</w:t>
      </w:r>
      <w:r w:rsidRPr="00821ECE">
        <w:rPr>
          <w:noProof/>
          <w:color w:val="auto"/>
          <w:bdr w:val="none" w:sz="0" w:space="0" w:color="auto" w:frame="1"/>
        </w:rPr>
        <w:t>Costa &amp; McCrae, 1992</w:t>
      </w:r>
      <w:r w:rsidRPr="00821ECE">
        <w:rPr>
          <w:noProof/>
          <w:color w:val="auto"/>
        </w:rPr>
        <w:t xml:space="preserve">). Thus, we also ran our communion analysis without conscientiousness, and our results did not statistically differ when conscientiousness was excluded (corrected </w:t>
      </w:r>
      <w:r w:rsidRPr="00821ECE">
        <w:rPr>
          <w:i/>
          <w:iCs/>
          <w:noProof/>
          <w:color w:val="auto"/>
        </w:rPr>
        <w:t>B</w:t>
      </w:r>
      <w:r w:rsidRPr="00821ECE">
        <w:rPr>
          <w:noProof/>
          <w:color w:val="auto"/>
        </w:rPr>
        <w:t xml:space="preserve"> = </w:t>
      </w:r>
      <w:r w:rsidRPr="00821ECE">
        <w:rPr>
          <w:rFonts w:ascii="Symbol" w:hAnsi="Symbol"/>
          <w:noProof/>
          <w:color w:val="auto"/>
        </w:rPr>
        <w:sym w:font="Symbol" w:char="002D"/>
      </w:r>
      <w:r w:rsidRPr="00821ECE">
        <w:rPr>
          <w:noProof/>
          <w:color w:val="auto"/>
        </w:rPr>
        <w:t xml:space="preserve">.02, </w:t>
      </w:r>
      <w:r w:rsidRPr="00821ECE">
        <w:rPr>
          <w:i/>
          <w:iCs/>
          <w:noProof/>
          <w:color w:val="auto"/>
        </w:rPr>
        <w:t>SE</w:t>
      </w:r>
      <w:r w:rsidRPr="00821ECE">
        <w:rPr>
          <w:noProof/>
          <w:color w:val="auto"/>
        </w:rPr>
        <w:t xml:space="preserve"> = .05, </w:t>
      </w:r>
      <w:r w:rsidRPr="00821ECE">
        <w:rPr>
          <w:i/>
          <w:iCs/>
          <w:noProof/>
          <w:color w:val="auto"/>
        </w:rPr>
        <w:t>k</w:t>
      </w:r>
      <w:r w:rsidRPr="00821ECE">
        <w:rPr>
          <w:noProof/>
          <w:color w:val="auto"/>
        </w:rPr>
        <w:t xml:space="preserve"> = 44, number of samples = 10, 95% CI = [</w:t>
      </w:r>
      <w:r w:rsidRPr="00821ECE">
        <w:rPr>
          <w:rFonts w:ascii="Symbol" w:hAnsi="Symbol"/>
          <w:noProof/>
          <w:color w:val="auto"/>
        </w:rPr>
        <w:sym w:font="Symbol" w:char="002D"/>
      </w:r>
      <w:r w:rsidRPr="00821ECE">
        <w:rPr>
          <w:noProof/>
          <w:color w:val="auto"/>
        </w:rPr>
        <w:t xml:space="preserve">.17, .12]). At the same time, it is possible that only certain facets of conscientiousness are driving the observed relationship between narcissism and self-enhancement—a possibility that needs to be verified by future research. Similarly, opposing facet-level relationships could also explain why narcissists did not enhance the agentic Big Five trait of openness to a significant degree. For example, one facet of openness is </w:t>
      </w:r>
      <w:r w:rsidRPr="00821ECE">
        <w:rPr>
          <w:i/>
          <w:iCs/>
          <w:noProof/>
          <w:color w:val="auto"/>
        </w:rPr>
        <w:t>feelings</w:t>
      </w:r>
      <w:r w:rsidRPr="00821ECE">
        <w:rPr>
          <w:noProof/>
          <w:color w:val="auto"/>
        </w:rPr>
        <w:t xml:space="preserve">, which taps into a sensitivity to one’s own feelings, whereas another facet is </w:t>
      </w:r>
      <w:r w:rsidRPr="00821ECE">
        <w:rPr>
          <w:i/>
          <w:iCs/>
          <w:noProof/>
          <w:color w:val="auto"/>
        </w:rPr>
        <w:t>actions</w:t>
      </w:r>
      <w:r w:rsidRPr="00821ECE">
        <w:rPr>
          <w:noProof/>
          <w:color w:val="auto"/>
        </w:rPr>
        <w:t>, which taps into a preference for variety over routine (</w:t>
      </w:r>
      <w:commentRangeStart w:id="473"/>
      <w:r w:rsidRPr="00821ECE">
        <w:rPr>
          <w:noProof/>
          <w:color w:val="auto"/>
          <w:bdr w:val="none" w:sz="0" w:space="0" w:color="auto" w:frame="1"/>
        </w:rPr>
        <w:t>Costa</w:t>
      </w:r>
      <w:commentRangeEnd w:id="473"/>
      <w:r w:rsidR="00E51ADC">
        <w:rPr>
          <w:rStyle w:val="CommentReference"/>
          <w:rFonts w:asciiTheme="minorHAnsi" w:eastAsiaTheme="minorHAnsi" w:hAnsiTheme="minorHAnsi" w:cstheme="minorBidi"/>
          <w:color w:val="auto"/>
        </w:rPr>
        <w:commentReference w:id="473"/>
      </w:r>
      <w:ins w:id="474" w:author="Emily Grijalva" w:date="2015-10-20T09:51:00Z">
        <w:r w:rsidR="00E51ADC">
          <w:t xml:space="preserve"> </w:t>
        </w:r>
      </w:ins>
      <w:del w:id="475" w:author="Emily Grijalva" w:date="2015-10-20T09:51:00Z">
        <w:r w:rsidRPr="00821ECE" w:rsidDel="00E51ADC">
          <w:rPr>
            <w:noProof/>
            <w:color w:val="auto"/>
            <w:bdr w:val="none" w:sz="0" w:space="0" w:color="auto" w:frame="1"/>
          </w:rPr>
          <w:delText xml:space="preserve"> </w:delText>
        </w:r>
      </w:del>
      <w:r w:rsidRPr="00821ECE">
        <w:rPr>
          <w:noProof/>
          <w:color w:val="auto"/>
          <w:bdr w:val="none" w:sz="0" w:space="0" w:color="auto" w:frame="1"/>
        </w:rPr>
        <w:t xml:space="preserve">&amp; McCrae, </w:t>
      </w:r>
      <w:r w:rsidR="00C37C40">
        <w:rPr>
          <w:noProof/>
          <w:color w:val="auto"/>
          <w:bdr w:val="none" w:sz="0" w:space="0" w:color="auto" w:frame="1"/>
        </w:rPr>
        <w:br w:type="textWrapping" w:clear="all"/>
      </w:r>
    </w:p>
    <w:p w14:paraId="3C526C51" w14:textId="77777777" w:rsidR="00C37C40" w:rsidRDefault="00C37C40" w:rsidP="00C37C40">
      <w:pPr>
        <w:pStyle w:val="CL"/>
        <w:rPr>
          <w:rStyle w:val="CPBCharacter"/>
          <w:noProof/>
        </w:rPr>
      </w:pPr>
      <w:bookmarkStart w:id="476" w:name="fig5"/>
      <w:r>
        <w:rPr>
          <w:rFonts w:ascii="Gill Sans" w:hAnsi="Gill Sans"/>
          <w:b/>
          <w:noProof/>
          <w:lang w:eastAsia="zh-CN"/>
        </w:rPr>
        <w:lastRenderedPageBreak/>
        <w:drawing>
          <wp:inline distT="0" distB="0" distL="0" distR="0" wp14:anchorId="06B5D878" wp14:editId="093E2F04">
            <wp:extent cx="2743200" cy="2208530"/>
            <wp:effectExtent l="19050" t="0" r="0" b="0"/>
            <wp:docPr id="134" name="Picture 134" descr="J:\PSP\PSP611636\FIG\ONLINE\CF\10.1177_0146167215611636-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J:\PSP\PSP611636\FIG\ONLINE\CF\10.1177_0146167215611636-fig5.png"/>
                    <pic:cNvPicPr>
                      <a:picLocks noChangeAspect="1" noChangeArrowheads="1"/>
                    </pic:cNvPicPr>
                  </pic:nvPicPr>
                  <pic:blipFill>
                    <a:blip r:embed="rId34" cstate="print"/>
                    <a:srcRect/>
                    <a:stretch>
                      <a:fillRect/>
                    </a:stretch>
                  </pic:blipFill>
                  <pic:spPr bwMode="auto">
                    <a:xfrm>
                      <a:off x="0" y="0"/>
                      <a:ext cx="2743200" cy="2208530"/>
                    </a:xfrm>
                    <a:prstGeom prst="rect">
                      <a:avLst/>
                    </a:prstGeom>
                    <a:noFill/>
                    <a:ln w="9525">
                      <a:noFill/>
                      <a:miter lim="800000"/>
                      <a:headEnd/>
                      <a:tailEnd/>
                    </a:ln>
                  </pic:spPr>
                </pic:pic>
              </a:graphicData>
            </a:graphic>
          </wp:inline>
        </w:drawing>
      </w:r>
    </w:p>
    <w:p w14:paraId="4112361E" w14:textId="77777777" w:rsidR="00C37C40" w:rsidRPr="00821ECE" w:rsidRDefault="00C37C40" w:rsidP="00C37C40">
      <w:pPr>
        <w:pStyle w:val="CPB"/>
        <w:spacing w:line="240" w:lineRule="auto"/>
        <w:rPr>
          <w:noProof/>
          <w:color w:val="auto"/>
        </w:rPr>
      </w:pPr>
      <w:r w:rsidRPr="00C37C40">
        <w:rPr>
          <w:rStyle w:val="CPBCharacter"/>
          <w:noProof/>
        </w:rPr>
        <w:t>Figure 5.</w:t>
      </w:r>
      <w:bookmarkEnd w:id="476"/>
      <w:r w:rsidRPr="00821ECE">
        <w:rPr>
          <w:noProof/>
          <w:color w:val="auto"/>
        </w:rPr>
        <w:t xml:space="preserve">The </w:t>
      </w:r>
      <w:r w:rsidRPr="00821ECE">
        <w:rPr>
          <w:i/>
          <w:noProof/>
          <w:color w:val="auto"/>
        </w:rPr>
        <w:t>p-curve</w:t>
      </w:r>
      <w:r w:rsidRPr="00821ECE">
        <w:rPr>
          <w:noProof/>
          <w:color w:val="auto"/>
        </w:rPr>
        <w:t xml:space="preserve"> for the relationship between narcissism and self-enhancement in agentic criteria.</w:t>
      </w:r>
    </w:p>
    <w:p w14:paraId="72B2FCCE" w14:textId="77777777" w:rsidR="00631A09" w:rsidRPr="00821ECE" w:rsidRDefault="00631A09" w:rsidP="00C37C40">
      <w:pPr>
        <w:pStyle w:val="TEXTIND"/>
        <w:spacing w:line="240" w:lineRule="auto"/>
        <w:ind w:firstLine="0"/>
        <w:rPr>
          <w:noProof/>
          <w:color w:val="auto"/>
        </w:rPr>
      </w:pPr>
      <w:r w:rsidRPr="00821ECE">
        <w:rPr>
          <w:noProof/>
          <w:color w:val="auto"/>
          <w:bdr w:val="none" w:sz="0" w:space="0" w:color="auto" w:frame="1"/>
        </w:rPr>
        <w:t>1992</w:t>
      </w:r>
      <w:r w:rsidRPr="00821ECE">
        <w:rPr>
          <w:noProof/>
          <w:color w:val="auto"/>
        </w:rPr>
        <w:t>). Narcissists are not known for being particularly introspective and in touch with their emotions, but narcissism has been associated with approach motivation and specific behaviors such as risk taking (</w:t>
      </w:r>
      <w:r w:rsidRPr="00821ECE">
        <w:rPr>
          <w:noProof/>
          <w:color w:val="auto"/>
          <w:bdr w:val="none" w:sz="0" w:space="0" w:color="auto" w:frame="1"/>
        </w:rPr>
        <w:t>Vazire &amp; Funder, 2006</w:t>
      </w:r>
      <w:r w:rsidRPr="00821ECE">
        <w:rPr>
          <w:noProof/>
          <w:color w:val="auto"/>
        </w:rPr>
        <w:t>) and sensation/fun seeking (</w:t>
      </w:r>
      <w:r w:rsidRPr="00821ECE">
        <w:rPr>
          <w:noProof/>
          <w:color w:val="auto"/>
          <w:bdr w:val="none" w:sz="0" w:space="0" w:color="auto" w:frame="1"/>
        </w:rPr>
        <w:t>Campbell et al., 2006</w:t>
      </w:r>
      <w:r w:rsidRPr="00821ECE">
        <w:rPr>
          <w:noProof/>
          <w:color w:val="auto"/>
        </w:rPr>
        <w:t xml:space="preserve">; </w:t>
      </w:r>
      <w:r w:rsidRPr="00821ECE">
        <w:rPr>
          <w:noProof/>
          <w:color w:val="auto"/>
          <w:bdr w:val="none" w:sz="0" w:space="0" w:color="auto" w:frame="1"/>
        </w:rPr>
        <w:t>Miller et al., 2009</w:t>
      </w:r>
      <w:r w:rsidRPr="00821ECE">
        <w:rPr>
          <w:noProof/>
          <w:color w:val="auto"/>
        </w:rPr>
        <w:t>). Thus, individuals high in narcissism may be more likely to enhance facets of openness that align more closely with approach motivation. Unfortunately, due to limitations in the type of information available in our primary studies, we were not able to examine the narcissism–self-enhancement relationship for the Big Five at the facet level; hence, further empirical inquiry is needed on the narcissism–self-enhancement relationship in the Big Five facets.</w:t>
      </w:r>
    </w:p>
    <w:p w14:paraId="579957DB" w14:textId="77777777" w:rsidR="00631A09" w:rsidRPr="00821ECE" w:rsidRDefault="00631A09" w:rsidP="00C37C40">
      <w:pPr>
        <w:pStyle w:val="H2"/>
        <w:spacing w:line="240" w:lineRule="auto"/>
        <w:rPr>
          <w:noProof/>
          <w:color w:val="auto"/>
        </w:rPr>
      </w:pPr>
      <w:r w:rsidRPr="00821ECE">
        <w:rPr>
          <w:noProof/>
          <w:color w:val="auto"/>
        </w:rPr>
        <w:t>Theoretical Implications</w:t>
      </w:r>
    </w:p>
    <w:p w14:paraId="30CC517D" w14:textId="77777777" w:rsidR="00631A09" w:rsidRPr="00C37C40" w:rsidRDefault="00631A09" w:rsidP="00821ECE">
      <w:pPr>
        <w:pStyle w:val="TEXT"/>
        <w:spacing w:line="240" w:lineRule="auto"/>
        <w:rPr>
          <w:noProof/>
          <w:color w:val="auto"/>
        </w:rPr>
      </w:pPr>
      <w:r w:rsidRPr="00C37C40">
        <w:rPr>
          <w:noProof/>
          <w:color w:val="auto"/>
        </w:rPr>
        <w:t xml:space="preserve">The mapping of narcissists’ pattern of self-enhancement has many theoretical implications. First, the current study emphasizes the contextualized nature of narcissism’s relationship with self-enhancement. Although narcissists do indeed self-enhance, these positive illusions appear to be targeted toward agentic attributes—potentially attributes that are central to their self-concepts. Thus, the current work helps to precisely identify an important boundary condition on what was once thought to be a global tendency toward self-enhancement. A possible direction for future research would be to explore why narcissists’ self-ratings are more similar to observer ratings for communal traits. For example, do communal characteristics have a subtle negative connotation to narcissists—are communal characteristics associated with weakness and unwanted vulnerability? This explanation is intuitively appealing based on some theoretical accounts of narcissism (such as Morf and Rhodewalt’s [2001] dynamic self-regulatory processing model of narcissism); however, it should be noted that the average communal effect size we found was near zero (i.e., </w:t>
      </w:r>
      <w:r w:rsidRPr="00C37C40">
        <w:rPr>
          <w:i/>
          <w:iCs/>
          <w:noProof/>
          <w:color w:val="auto"/>
        </w:rPr>
        <w:t>B</w:t>
      </w:r>
      <w:r w:rsidRPr="00C37C40">
        <w:rPr>
          <w:noProof/>
          <w:color w:val="auto"/>
        </w:rPr>
        <w:t xml:space="preserve"> = .05). If narcissists really considered communal traits to reflect negative qualities, then we would </w:t>
      </w:r>
      <w:r w:rsidRPr="00C37C40">
        <w:rPr>
          <w:noProof/>
          <w:color w:val="auto"/>
        </w:rPr>
        <w:lastRenderedPageBreak/>
        <w:t>have expected to see statistically significant negative effects. Based on our results, narcissists may perceive communal qualities as simply being unimportant. This is consistent with Campbell and Foster’s (2007) observation that one of the defining features of narcissism is a “</w:t>
      </w:r>
      <w:r w:rsidRPr="00C37C40">
        <w:rPr>
          <w:i/>
          <w:iCs/>
          <w:noProof/>
          <w:color w:val="auto"/>
        </w:rPr>
        <w:t>lack of interest</w:t>
      </w:r>
      <w:r w:rsidRPr="00C37C40">
        <w:rPr>
          <w:noProof/>
          <w:color w:val="auto"/>
        </w:rPr>
        <w:t xml:space="preserve"> in warm and caring interpersonal relationships” (p. 118, emphasis added).</w:t>
      </w:r>
    </w:p>
    <w:p w14:paraId="295EF597" w14:textId="77777777" w:rsidR="00631A09" w:rsidRPr="00821ECE" w:rsidRDefault="00631A09" w:rsidP="00821ECE">
      <w:pPr>
        <w:pStyle w:val="TEXTIND"/>
        <w:spacing w:line="240" w:lineRule="auto"/>
        <w:rPr>
          <w:noProof/>
          <w:color w:val="auto"/>
        </w:rPr>
      </w:pPr>
      <w:r w:rsidRPr="00821ECE">
        <w:rPr>
          <w:noProof/>
          <w:color w:val="auto"/>
        </w:rPr>
        <w:t xml:space="preserve">Thus, a second contribution of the current article was that it provided further insight into theoretical accounts of narcissism. Specifically, Campbell and colleagues’ extended agency model of narcissism (e.g., </w:t>
      </w:r>
      <w:r w:rsidRPr="00821ECE">
        <w:rPr>
          <w:noProof/>
          <w:color w:val="auto"/>
          <w:bdr w:val="none" w:sz="0" w:space="0" w:color="auto" w:frame="1"/>
        </w:rPr>
        <w:t>Campbell &amp; Foster, 2007</w:t>
      </w:r>
      <w:r w:rsidRPr="00821ECE">
        <w:rPr>
          <w:noProof/>
          <w:color w:val="auto"/>
        </w:rPr>
        <w:t>) posits that prioritizing agentic over communal concerns is a fundamental characteristic of narcissism—a contention that is supported by the current meta-analysis. In addition, the agency model of narcissism indicates that inflated self-views are one of the intrapsychic strategies that narcissists use to feel good about themselves, and state that narcissistic esteem is “linked primarily to dominance rather than closeness or acceptance” (</w:t>
      </w:r>
      <w:r w:rsidRPr="00821ECE">
        <w:rPr>
          <w:noProof/>
          <w:color w:val="auto"/>
          <w:bdr w:val="none" w:sz="0" w:space="0" w:color="auto" w:frame="1"/>
        </w:rPr>
        <w:t>Campbell &amp; Foster, 2007</w:t>
      </w:r>
      <w:r w:rsidRPr="00821ECE">
        <w:rPr>
          <w:noProof/>
          <w:color w:val="auto"/>
        </w:rPr>
        <w:t>, p. 122). Overall, our results are consistent with and build confidence in the aforementioned components of the more general agency model of narcissism.</w:t>
      </w:r>
    </w:p>
    <w:p w14:paraId="3B0058C7" w14:textId="0FAB95DB" w:rsidR="00631A09" w:rsidRPr="00C37C40" w:rsidRDefault="00631A09" w:rsidP="00821ECE">
      <w:pPr>
        <w:pStyle w:val="TEXTIND"/>
        <w:spacing w:line="240" w:lineRule="auto"/>
        <w:rPr>
          <w:noProof/>
          <w:color w:val="auto"/>
        </w:rPr>
      </w:pPr>
      <w:r w:rsidRPr="00C37C40">
        <w:rPr>
          <w:noProof/>
          <w:color w:val="auto"/>
        </w:rPr>
        <w:t xml:space="preserve">A third contribution of the current meta-analysis was to investigate the impact of using difference scores, as opposed to regression residuals. We found that effect sizes based on regression residuals were slightly larger than those based on difference scores. Although difference scores are criticized more frequently, the self-criterion residual method has also faced methodological criticism (see </w:t>
      </w:r>
      <w:r w:rsidRPr="00C37C40">
        <w:rPr>
          <w:noProof/>
          <w:color w:val="auto"/>
          <w:bdr w:val="none" w:sz="0" w:space="0" w:color="auto" w:frame="1"/>
        </w:rPr>
        <w:t>Krueger &amp; Wright, 2011</w:t>
      </w:r>
      <w:r w:rsidRPr="00C37C40">
        <w:rPr>
          <w:noProof/>
          <w:color w:val="auto"/>
        </w:rPr>
        <w:t>). That being said, there are now more advanced methods than difference scores and the self-criterion residual method for indexing self-enhancement. First, drawing on Kenny’s (1994) Social Relations Model (SRM), a new method was proposed by Kwan and colleagues (2004) that requires round-robin data (i.e., data collected in a small group in which all group members provide self-reports, as well as reports for every other group member). If round-robin data are available, then using Kwan and colleagues</w:t>
      </w:r>
      <w:ins w:id="477" w:author="Emily Grijalva" w:date="2015-10-20T10:03:00Z">
        <w:r w:rsidR="00E072C2">
          <w:t>'</w:t>
        </w:r>
      </w:ins>
      <w:r w:rsidRPr="00C37C40">
        <w:rPr>
          <w:noProof/>
          <w:color w:val="auto"/>
        </w:rPr>
        <w:t xml:space="preserve"> method allows one to get a more precise estimate of self-enhancement by taking into consideration both perceiver effects (how one tends to perceive others) and target effects (how one tends to be perceived; for a more detailed description, see </w:t>
      </w:r>
      <w:r w:rsidRPr="00C37C40">
        <w:rPr>
          <w:noProof/>
          <w:color w:val="auto"/>
          <w:bdr w:val="none" w:sz="0" w:space="0" w:color="auto" w:frame="1"/>
        </w:rPr>
        <w:t>Borkenau, Zaltauskas, &amp; Leising, 2009</w:t>
      </w:r>
      <w:r w:rsidRPr="00C37C40">
        <w:rPr>
          <w:noProof/>
          <w:color w:val="auto"/>
        </w:rPr>
        <w:t xml:space="preserve">; </w:t>
      </w:r>
      <w:r w:rsidRPr="00C37C40">
        <w:rPr>
          <w:noProof/>
          <w:color w:val="auto"/>
          <w:bdr w:val="none" w:sz="0" w:space="0" w:color="auto" w:frame="1"/>
        </w:rPr>
        <w:t>Kwan et al., 2004</w:t>
      </w:r>
      <w:r w:rsidRPr="00C37C40">
        <w:rPr>
          <w:noProof/>
          <w:color w:val="auto"/>
        </w:rPr>
        <w:t>). A second option is to use polynomial regression and response surface methodology (</w:t>
      </w:r>
      <w:r w:rsidRPr="00C37C40">
        <w:rPr>
          <w:noProof/>
          <w:color w:val="auto"/>
          <w:bdr w:val="none" w:sz="0" w:space="0" w:color="auto" w:frame="1"/>
        </w:rPr>
        <w:t>Edwards &amp; Parry, 1993</w:t>
      </w:r>
      <w:r w:rsidRPr="00C37C40">
        <w:rPr>
          <w:noProof/>
          <w:color w:val="auto"/>
        </w:rPr>
        <w:t xml:space="preserve">), which have become popular in the person–environment fit literature in industrial and organizational psychology. Using polynomial regression, researchers can analyze their results from a three-dimensional perspective, relating self-ratings and observer ratings to an outcome of interest, such as narcissism. Polynomial regression and response surface methodology allow researchers to directly test the relationships that difference scores are supposed to evaluate without the same restrictive (often untested) assumptions inherent to the use of difference scores (see </w:t>
      </w:r>
      <w:r w:rsidRPr="00C37C40">
        <w:rPr>
          <w:noProof/>
          <w:color w:val="auto"/>
          <w:bdr w:val="none" w:sz="0" w:space="0" w:color="auto" w:frame="1"/>
        </w:rPr>
        <w:t>Edwards, 2002</w:t>
      </w:r>
      <w:r w:rsidRPr="00C37C40">
        <w:rPr>
          <w:noProof/>
          <w:color w:val="auto"/>
        </w:rPr>
        <w:t>, for a thorough description of polynomial regression).</w:t>
      </w:r>
    </w:p>
    <w:p w14:paraId="175AA99B" w14:textId="77777777" w:rsidR="00C37C40" w:rsidRDefault="00C37C40" w:rsidP="00C37C40">
      <w:pPr>
        <w:pStyle w:val="H2"/>
        <w:spacing w:before="240" w:after="0" w:line="240" w:lineRule="auto"/>
        <w:rPr>
          <w:noProof/>
          <w:color w:val="auto"/>
        </w:rPr>
      </w:pPr>
    </w:p>
    <w:p w14:paraId="0C295496" w14:textId="44A0B82B" w:rsidR="00C37C40" w:rsidRDefault="00C37C40" w:rsidP="00821ECE">
      <w:pPr>
        <w:pStyle w:val="H2"/>
        <w:spacing w:line="240" w:lineRule="auto"/>
        <w:rPr>
          <w:noProof/>
          <w:color w:val="auto"/>
        </w:rPr>
        <w:sectPr w:rsidR="00C37C40" w:rsidSect="00CA46EC">
          <w:type w:val="continuous"/>
          <w:pgSz w:w="12242" w:h="15842" w:code="177"/>
          <w:pgMar w:top="840" w:right="960" w:bottom="960" w:left="1260" w:header="780" w:footer="1008" w:gutter="0"/>
          <w:pgNumType w:start="15"/>
          <w:cols w:num="2" w:space="360"/>
          <w:titlePg/>
          <w:docGrid w:linePitch="360"/>
        </w:sectPr>
      </w:pPr>
    </w:p>
    <w:p w14:paraId="289EB797" w14:textId="2ED545D2" w:rsidR="00C37C40" w:rsidRPr="00C37C40" w:rsidRDefault="00C37C40" w:rsidP="00C37C40">
      <w:pPr>
        <w:pStyle w:val="CPB"/>
        <w:spacing w:before="0" w:line="240" w:lineRule="auto"/>
        <w:rPr>
          <w:noProof/>
          <w:color w:val="auto"/>
          <w:spacing w:val="-4"/>
        </w:rPr>
      </w:pPr>
      <w:bookmarkStart w:id="478" w:name="tbl7"/>
      <w:r w:rsidRPr="00C37C40">
        <w:rPr>
          <w:rStyle w:val="CPBCharacter"/>
          <w:noProof/>
        </w:rPr>
        <w:lastRenderedPageBreak/>
        <w:t>Table 7</w:t>
      </w:r>
      <w:bookmarkEnd w:id="478"/>
      <w:r w:rsidRPr="00C37C40">
        <w:rPr>
          <w:rStyle w:val="CPBCharacter"/>
          <w:noProof/>
        </w:rPr>
        <w:t>.</w:t>
      </w:r>
      <w:r w:rsidRPr="00C37C40">
        <w:rPr>
          <w:noProof/>
          <w:color w:val="auto"/>
          <w:spacing w:val="-4"/>
        </w:rPr>
        <w:t xml:space="preserve"> Summary of Multilevel WLS Results Predicting the Narcissism–Self-Enhancement Relationship for Different Self-Enhancement Criteria.</w:t>
      </w:r>
    </w:p>
    <w:tbl>
      <w:tblPr>
        <w:tblStyle w:val="CFTABLE"/>
        <w:tblW w:w="5000" w:type="pct"/>
        <w:tblLook w:val="04A0" w:firstRow="1" w:lastRow="0" w:firstColumn="1" w:lastColumn="0" w:noHBand="0" w:noVBand="1"/>
      </w:tblPr>
      <w:tblGrid>
        <w:gridCol w:w="2877"/>
        <w:gridCol w:w="959"/>
        <w:gridCol w:w="1199"/>
        <w:gridCol w:w="1329"/>
        <w:gridCol w:w="1095"/>
        <w:gridCol w:w="601"/>
        <w:gridCol w:w="981"/>
        <w:gridCol w:w="981"/>
      </w:tblGrid>
      <w:tr w:rsidR="00C37C40" w:rsidRPr="00821ECE" w14:paraId="1653626E"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1440" w:type="dxa"/>
            <w:hideMark/>
          </w:tcPr>
          <w:p w14:paraId="6BF5DF10" w14:textId="77777777" w:rsidR="00C37C40" w:rsidRPr="00821ECE" w:rsidRDefault="00C37C40" w:rsidP="00C37C40">
            <w:pPr>
              <w:pStyle w:val="TCH"/>
              <w:spacing w:before="0" w:after="0" w:line="240" w:lineRule="exact"/>
              <w:contextualSpacing/>
              <w:rPr>
                <w:noProof/>
                <w:color w:val="auto"/>
              </w:rPr>
            </w:pPr>
            <w:r w:rsidRPr="00821ECE">
              <w:rPr>
                <w:noProof/>
                <w:color w:val="auto"/>
              </w:rPr>
              <w:t>Self-enhancement criteria</w:t>
            </w:r>
          </w:p>
        </w:tc>
        <w:tc>
          <w:tcPr>
            <w:tcW w:w="480" w:type="dxa"/>
            <w:hideMark/>
          </w:tcPr>
          <w:p w14:paraId="527B6664"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k</w:t>
            </w:r>
          </w:p>
        </w:tc>
        <w:tc>
          <w:tcPr>
            <w:tcW w:w="600" w:type="dxa"/>
            <w:hideMark/>
          </w:tcPr>
          <w:p w14:paraId="6313F4A6" w14:textId="77777777" w:rsidR="00C37C40" w:rsidRPr="00821ECE" w:rsidRDefault="00C37C40" w:rsidP="00C37C40">
            <w:pPr>
              <w:pStyle w:val="TCH"/>
              <w:spacing w:before="0" w:after="0" w:line="240" w:lineRule="exact"/>
              <w:contextualSpacing/>
              <w:jc w:val="center"/>
              <w:rPr>
                <w:noProof/>
                <w:color w:val="auto"/>
              </w:rPr>
            </w:pPr>
            <w:r w:rsidRPr="00821ECE">
              <w:rPr>
                <w:noProof/>
                <w:color w:val="auto"/>
              </w:rPr>
              <w:t>Samples</w:t>
            </w:r>
          </w:p>
        </w:tc>
        <w:tc>
          <w:tcPr>
            <w:tcW w:w="480" w:type="dxa"/>
            <w:hideMark/>
          </w:tcPr>
          <w:p w14:paraId="0F9D7AD8" w14:textId="77777777" w:rsidR="00C37C40" w:rsidRPr="00821ECE" w:rsidRDefault="005952AE" w:rsidP="00C37C40">
            <w:pPr>
              <w:pStyle w:val="TCH"/>
              <w:spacing w:before="0" w:after="0" w:line="240" w:lineRule="exact"/>
              <w:contextualSpacing/>
              <w:jc w:val="center"/>
              <w:rPr>
                <w:noProof/>
                <w:color w:val="auto"/>
              </w:rPr>
            </w:pPr>
            <w:commentRangeStart w:id="479"/>
            <w:ins w:id="480" w:author="Emily Grijalva" w:date="2015-10-19T19:04:00Z">
              <w:r>
                <w:t>N</w:t>
              </w:r>
            </w:ins>
            <w:commentRangeEnd w:id="479"/>
            <w:ins w:id="481" w:author="Emily Grijalva" w:date="2015-10-19T19:05:00Z">
              <w:r>
                <w:rPr>
                  <w:rStyle w:val="CommentReference"/>
                  <w:rFonts w:asciiTheme="minorHAnsi" w:eastAsiaTheme="minorHAnsi" w:hAnsiTheme="minorHAnsi" w:cstheme="minorBidi"/>
                  <w:color w:val="auto"/>
                </w:rPr>
                <w:commentReference w:id="479"/>
              </w:r>
            </w:ins>
            <w:del w:id="482" w:author="Emily Grijalva" w:date="2015-10-19T19:04:00Z">
              <w:r w:rsidR="00C37C40" w:rsidRPr="00821ECE" w:rsidDel="005952AE">
                <w:rPr>
                  <w:i/>
                  <w:iCs/>
                  <w:noProof/>
                  <w:color w:val="auto"/>
                </w:rPr>
                <w:delText>n</w:delText>
              </w:r>
            </w:del>
          </w:p>
        </w:tc>
        <w:tc>
          <w:tcPr>
            <w:tcW w:w="548" w:type="dxa"/>
            <w:hideMark/>
          </w:tcPr>
          <w:p w14:paraId="277E7195"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B</w:t>
            </w:r>
          </w:p>
        </w:tc>
        <w:tc>
          <w:tcPr>
            <w:tcW w:w="301" w:type="dxa"/>
            <w:hideMark/>
          </w:tcPr>
          <w:p w14:paraId="38D8350D"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SE</w:t>
            </w:r>
          </w:p>
        </w:tc>
        <w:tc>
          <w:tcPr>
            <w:tcW w:w="491" w:type="dxa"/>
            <w:hideMark/>
          </w:tcPr>
          <w:p w14:paraId="5977F7FB" w14:textId="77777777" w:rsidR="00C37C40" w:rsidRPr="00821ECE" w:rsidRDefault="00C37C40" w:rsidP="00C37C40">
            <w:pPr>
              <w:pStyle w:val="TCH"/>
              <w:spacing w:before="0" w:after="0" w:line="240" w:lineRule="exact"/>
              <w:contextualSpacing/>
              <w:jc w:val="center"/>
              <w:rPr>
                <w:noProof/>
                <w:color w:val="auto"/>
              </w:rPr>
            </w:pPr>
            <w:r w:rsidRPr="00821ECE">
              <w:rPr>
                <w:noProof/>
                <w:color w:val="auto"/>
              </w:rPr>
              <w:t>95% CI</w:t>
            </w:r>
          </w:p>
        </w:tc>
        <w:tc>
          <w:tcPr>
            <w:tcW w:w="491" w:type="dxa"/>
            <w:hideMark/>
          </w:tcPr>
          <w:p w14:paraId="6A71443A"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p</w:t>
            </w:r>
            <w:r w:rsidRPr="00821ECE">
              <w:rPr>
                <w:noProof/>
                <w:color w:val="auto"/>
              </w:rPr>
              <w:t xml:space="preserve"> value</w:t>
            </w:r>
          </w:p>
        </w:tc>
      </w:tr>
      <w:tr w:rsidR="00C37C40" w:rsidRPr="00821ECE" w14:paraId="3BA6839A" w14:textId="77777777" w:rsidTr="00C37C40">
        <w:trPr>
          <w:trHeight w:val="20"/>
        </w:trPr>
        <w:tc>
          <w:tcPr>
            <w:tcW w:w="1440" w:type="dxa"/>
            <w:hideMark/>
          </w:tcPr>
          <w:p w14:paraId="17F3C505" w14:textId="77777777" w:rsidR="00C37C40" w:rsidRPr="00821ECE" w:rsidRDefault="00C37C40" w:rsidP="00C37C40">
            <w:pPr>
              <w:pStyle w:val="TT"/>
              <w:spacing w:line="240" w:lineRule="exact"/>
              <w:contextualSpacing/>
              <w:rPr>
                <w:noProof/>
                <w:color w:val="auto"/>
              </w:rPr>
            </w:pPr>
            <w:r w:rsidRPr="00821ECE">
              <w:rPr>
                <w:noProof/>
                <w:color w:val="auto"/>
              </w:rPr>
              <w:t>Intelligence</w:t>
            </w:r>
          </w:p>
        </w:tc>
        <w:tc>
          <w:tcPr>
            <w:tcW w:w="480" w:type="dxa"/>
            <w:hideMark/>
          </w:tcPr>
          <w:p w14:paraId="7DDA06FC" w14:textId="77777777" w:rsidR="00C37C40" w:rsidRPr="00821ECE" w:rsidRDefault="00C37C40" w:rsidP="00C37C40">
            <w:pPr>
              <w:pStyle w:val="TT"/>
              <w:spacing w:line="240" w:lineRule="exact"/>
              <w:contextualSpacing/>
              <w:jc w:val="center"/>
              <w:rPr>
                <w:noProof/>
                <w:color w:val="auto"/>
              </w:rPr>
            </w:pPr>
            <w:r w:rsidRPr="00821ECE">
              <w:rPr>
                <w:noProof/>
                <w:color w:val="auto"/>
              </w:rPr>
              <w:t>21</w:t>
            </w:r>
          </w:p>
        </w:tc>
        <w:tc>
          <w:tcPr>
            <w:tcW w:w="600" w:type="dxa"/>
            <w:hideMark/>
          </w:tcPr>
          <w:p w14:paraId="304AFE43" w14:textId="77777777" w:rsidR="00C37C40" w:rsidRPr="00821ECE" w:rsidRDefault="00C37C40" w:rsidP="00C37C40">
            <w:pPr>
              <w:pStyle w:val="TT"/>
              <w:spacing w:line="240" w:lineRule="exact"/>
              <w:contextualSpacing/>
              <w:jc w:val="center"/>
              <w:rPr>
                <w:noProof/>
                <w:color w:val="auto"/>
              </w:rPr>
            </w:pPr>
            <w:r w:rsidRPr="00821ECE">
              <w:rPr>
                <w:noProof/>
                <w:color w:val="auto"/>
              </w:rPr>
              <w:t>14</w:t>
            </w:r>
          </w:p>
        </w:tc>
        <w:tc>
          <w:tcPr>
            <w:tcW w:w="480" w:type="dxa"/>
            <w:hideMark/>
          </w:tcPr>
          <w:p w14:paraId="48092EF9" w14:textId="77777777" w:rsidR="00C37C40" w:rsidRPr="00821ECE" w:rsidRDefault="00C37C40" w:rsidP="00C37C40">
            <w:pPr>
              <w:pStyle w:val="TT"/>
              <w:spacing w:line="240" w:lineRule="exact"/>
              <w:contextualSpacing/>
              <w:jc w:val="center"/>
              <w:rPr>
                <w:noProof/>
                <w:color w:val="auto"/>
              </w:rPr>
            </w:pPr>
            <w:r w:rsidRPr="00821ECE">
              <w:rPr>
                <w:noProof/>
                <w:color w:val="auto"/>
              </w:rPr>
              <w:t>2,827</w:t>
            </w:r>
          </w:p>
        </w:tc>
        <w:tc>
          <w:tcPr>
            <w:tcW w:w="548" w:type="dxa"/>
            <w:hideMark/>
          </w:tcPr>
          <w:p w14:paraId="235BF01C" w14:textId="77777777" w:rsidR="00C37C40" w:rsidRPr="00821ECE" w:rsidRDefault="00C37C40" w:rsidP="00C37C40">
            <w:pPr>
              <w:pStyle w:val="TT"/>
              <w:spacing w:line="240" w:lineRule="exact"/>
              <w:contextualSpacing/>
              <w:jc w:val="center"/>
              <w:rPr>
                <w:noProof/>
                <w:color w:val="auto"/>
              </w:rPr>
            </w:pPr>
            <w:r w:rsidRPr="00821ECE">
              <w:rPr>
                <w:noProof/>
                <w:color w:val="auto"/>
              </w:rPr>
              <w:t>.29*</w:t>
            </w:r>
          </w:p>
        </w:tc>
        <w:tc>
          <w:tcPr>
            <w:tcW w:w="301" w:type="dxa"/>
            <w:hideMark/>
          </w:tcPr>
          <w:p w14:paraId="191719FF" w14:textId="77777777" w:rsidR="00C37C40" w:rsidRPr="00821ECE" w:rsidRDefault="00C37C40" w:rsidP="00C37C40">
            <w:pPr>
              <w:pStyle w:val="TT"/>
              <w:spacing w:line="240" w:lineRule="exact"/>
              <w:contextualSpacing/>
              <w:jc w:val="center"/>
              <w:rPr>
                <w:noProof/>
                <w:color w:val="auto"/>
              </w:rPr>
            </w:pPr>
            <w:r w:rsidRPr="00821ECE">
              <w:rPr>
                <w:noProof/>
                <w:color w:val="auto"/>
              </w:rPr>
              <w:t>.03</w:t>
            </w:r>
          </w:p>
        </w:tc>
        <w:tc>
          <w:tcPr>
            <w:tcW w:w="491" w:type="dxa"/>
            <w:hideMark/>
          </w:tcPr>
          <w:p w14:paraId="264D0B7A" w14:textId="77777777" w:rsidR="00C37C40" w:rsidRPr="00821ECE" w:rsidRDefault="00C37C40" w:rsidP="00C37C40">
            <w:pPr>
              <w:pStyle w:val="TT"/>
              <w:spacing w:line="240" w:lineRule="exact"/>
              <w:contextualSpacing/>
              <w:jc w:val="center"/>
              <w:rPr>
                <w:noProof/>
                <w:color w:val="auto"/>
              </w:rPr>
            </w:pPr>
            <w:r w:rsidRPr="00821ECE">
              <w:rPr>
                <w:noProof/>
                <w:color w:val="auto"/>
              </w:rPr>
              <w:t>[.23, .35]</w:t>
            </w:r>
          </w:p>
        </w:tc>
        <w:tc>
          <w:tcPr>
            <w:tcW w:w="491" w:type="dxa"/>
            <w:hideMark/>
          </w:tcPr>
          <w:p w14:paraId="74BE17DE"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64C14F12" w14:textId="77777777" w:rsidTr="00C37C40">
        <w:trPr>
          <w:trHeight w:val="20"/>
        </w:trPr>
        <w:tc>
          <w:tcPr>
            <w:tcW w:w="1440" w:type="dxa"/>
            <w:hideMark/>
          </w:tcPr>
          <w:p w14:paraId="7E1390C5" w14:textId="77777777" w:rsidR="00C37C40" w:rsidRPr="00821ECE" w:rsidRDefault="00C37C40" w:rsidP="00C37C40">
            <w:pPr>
              <w:pStyle w:val="TT"/>
              <w:spacing w:line="240" w:lineRule="exact"/>
              <w:contextualSpacing/>
              <w:rPr>
                <w:noProof/>
                <w:color w:val="auto"/>
              </w:rPr>
            </w:pPr>
            <w:r w:rsidRPr="00821ECE">
              <w:rPr>
                <w:noProof/>
                <w:color w:val="auto"/>
              </w:rPr>
              <w:t>Task performance</w:t>
            </w:r>
          </w:p>
        </w:tc>
        <w:tc>
          <w:tcPr>
            <w:tcW w:w="480" w:type="dxa"/>
            <w:hideMark/>
          </w:tcPr>
          <w:p w14:paraId="4FA5D000" w14:textId="77777777" w:rsidR="00C37C40" w:rsidRPr="00821ECE" w:rsidRDefault="00C37C40" w:rsidP="00C37C40">
            <w:pPr>
              <w:pStyle w:val="TT"/>
              <w:spacing w:line="240" w:lineRule="exact"/>
              <w:contextualSpacing/>
              <w:jc w:val="center"/>
              <w:rPr>
                <w:noProof/>
                <w:color w:val="auto"/>
              </w:rPr>
            </w:pPr>
            <w:r w:rsidRPr="00821ECE">
              <w:rPr>
                <w:noProof/>
                <w:color w:val="auto"/>
              </w:rPr>
              <w:t>16</w:t>
            </w:r>
          </w:p>
        </w:tc>
        <w:tc>
          <w:tcPr>
            <w:tcW w:w="600" w:type="dxa"/>
            <w:hideMark/>
          </w:tcPr>
          <w:p w14:paraId="27296259"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79AEBBB5" w14:textId="77777777" w:rsidR="00C37C40" w:rsidRPr="00821ECE" w:rsidRDefault="00C37C40" w:rsidP="00C37C40">
            <w:pPr>
              <w:pStyle w:val="TT"/>
              <w:spacing w:line="240" w:lineRule="exact"/>
              <w:contextualSpacing/>
              <w:jc w:val="center"/>
              <w:rPr>
                <w:noProof/>
                <w:color w:val="auto"/>
              </w:rPr>
            </w:pPr>
            <w:r w:rsidRPr="00821ECE">
              <w:rPr>
                <w:noProof/>
                <w:color w:val="auto"/>
              </w:rPr>
              <w:t>789</w:t>
            </w:r>
          </w:p>
        </w:tc>
        <w:tc>
          <w:tcPr>
            <w:tcW w:w="548" w:type="dxa"/>
            <w:hideMark/>
          </w:tcPr>
          <w:p w14:paraId="3F64049E" w14:textId="77777777" w:rsidR="00C37C40" w:rsidRPr="00821ECE" w:rsidRDefault="00C37C40" w:rsidP="00C37C40">
            <w:pPr>
              <w:pStyle w:val="TT"/>
              <w:spacing w:line="240" w:lineRule="exact"/>
              <w:contextualSpacing/>
              <w:jc w:val="center"/>
              <w:rPr>
                <w:noProof/>
                <w:color w:val="auto"/>
              </w:rPr>
            </w:pPr>
            <w:r w:rsidRPr="00821ECE">
              <w:rPr>
                <w:noProof/>
                <w:color w:val="auto"/>
              </w:rPr>
              <w:t>.17*</w:t>
            </w:r>
          </w:p>
        </w:tc>
        <w:tc>
          <w:tcPr>
            <w:tcW w:w="301" w:type="dxa"/>
            <w:hideMark/>
          </w:tcPr>
          <w:p w14:paraId="7B11F098"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7A47F731" w14:textId="77777777" w:rsidR="00C37C40" w:rsidRPr="00821ECE" w:rsidRDefault="00C37C40" w:rsidP="00C37C40">
            <w:pPr>
              <w:pStyle w:val="TT"/>
              <w:spacing w:line="240" w:lineRule="exact"/>
              <w:contextualSpacing/>
              <w:jc w:val="center"/>
              <w:rPr>
                <w:noProof/>
                <w:color w:val="auto"/>
              </w:rPr>
            </w:pPr>
            <w:r w:rsidRPr="00821ECE">
              <w:rPr>
                <w:noProof/>
                <w:color w:val="auto"/>
              </w:rPr>
              <w:t>[.08, .25]</w:t>
            </w:r>
          </w:p>
        </w:tc>
        <w:tc>
          <w:tcPr>
            <w:tcW w:w="491" w:type="dxa"/>
            <w:hideMark/>
          </w:tcPr>
          <w:p w14:paraId="35E31C4C" w14:textId="77777777" w:rsidR="00C37C40" w:rsidRPr="00821ECE" w:rsidRDefault="00C37C40" w:rsidP="00C37C40">
            <w:pPr>
              <w:pStyle w:val="TT"/>
              <w:spacing w:line="240" w:lineRule="exact"/>
              <w:contextualSpacing/>
              <w:jc w:val="center"/>
              <w:rPr>
                <w:noProof/>
                <w:color w:val="auto"/>
              </w:rPr>
            </w:pPr>
            <w:r w:rsidRPr="00821ECE">
              <w:rPr>
                <w:noProof/>
                <w:color w:val="auto"/>
              </w:rPr>
              <w:t>.001</w:t>
            </w:r>
          </w:p>
        </w:tc>
      </w:tr>
      <w:tr w:rsidR="00C37C40" w:rsidRPr="00821ECE" w14:paraId="244AD9A8" w14:textId="77777777" w:rsidTr="00C37C40">
        <w:trPr>
          <w:trHeight w:val="20"/>
        </w:trPr>
        <w:tc>
          <w:tcPr>
            <w:tcW w:w="1440" w:type="dxa"/>
            <w:hideMark/>
          </w:tcPr>
          <w:p w14:paraId="67035FF8" w14:textId="77777777" w:rsidR="00C37C40" w:rsidRPr="00821ECE" w:rsidRDefault="00C37C40" w:rsidP="00C37C40">
            <w:pPr>
              <w:pStyle w:val="TT"/>
              <w:spacing w:line="240" w:lineRule="exact"/>
              <w:contextualSpacing/>
              <w:rPr>
                <w:noProof/>
                <w:color w:val="auto"/>
              </w:rPr>
            </w:pPr>
            <w:r w:rsidRPr="00821ECE">
              <w:rPr>
                <w:noProof/>
                <w:color w:val="auto"/>
              </w:rPr>
              <w:t>Leadership</w:t>
            </w:r>
          </w:p>
        </w:tc>
        <w:tc>
          <w:tcPr>
            <w:tcW w:w="480" w:type="dxa"/>
            <w:hideMark/>
          </w:tcPr>
          <w:p w14:paraId="0785A5A8"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600" w:type="dxa"/>
            <w:hideMark/>
          </w:tcPr>
          <w:p w14:paraId="2D30DB79" w14:textId="77777777" w:rsidR="00C37C40" w:rsidRPr="00821ECE" w:rsidRDefault="00C37C40" w:rsidP="00C37C40">
            <w:pPr>
              <w:pStyle w:val="TT"/>
              <w:spacing w:line="240" w:lineRule="exact"/>
              <w:contextualSpacing/>
              <w:jc w:val="center"/>
              <w:rPr>
                <w:noProof/>
                <w:color w:val="auto"/>
              </w:rPr>
            </w:pPr>
            <w:r w:rsidRPr="00821ECE">
              <w:rPr>
                <w:noProof/>
                <w:color w:val="auto"/>
              </w:rPr>
              <w:t>4</w:t>
            </w:r>
          </w:p>
        </w:tc>
        <w:tc>
          <w:tcPr>
            <w:tcW w:w="480" w:type="dxa"/>
            <w:hideMark/>
          </w:tcPr>
          <w:p w14:paraId="466088B3" w14:textId="77777777" w:rsidR="00C37C40" w:rsidRPr="00821ECE" w:rsidRDefault="00C37C40" w:rsidP="00C37C40">
            <w:pPr>
              <w:pStyle w:val="TT"/>
              <w:spacing w:line="240" w:lineRule="exact"/>
              <w:contextualSpacing/>
              <w:jc w:val="center"/>
              <w:rPr>
                <w:noProof/>
                <w:color w:val="auto"/>
              </w:rPr>
            </w:pPr>
            <w:r w:rsidRPr="00821ECE">
              <w:rPr>
                <w:noProof/>
                <w:color w:val="auto"/>
              </w:rPr>
              <w:t>1,390</w:t>
            </w:r>
          </w:p>
        </w:tc>
        <w:tc>
          <w:tcPr>
            <w:tcW w:w="548" w:type="dxa"/>
            <w:hideMark/>
          </w:tcPr>
          <w:p w14:paraId="00690968" w14:textId="77777777" w:rsidR="00C37C40" w:rsidRPr="00821ECE" w:rsidRDefault="00C37C40" w:rsidP="00C37C40">
            <w:pPr>
              <w:pStyle w:val="TT"/>
              <w:spacing w:line="240" w:lineRule="exact"/>
              <w:contextualSpacing/>
              <w:jc w:val="center"/>
              <w:rPr>
                <w:noProof/>
                <w:color w:val="auto"/>
              </w:rPr>
            </w:pPr>
            <w:r w:rsidRPr="00821ECE">
              <w:rPr>
                <w:noProof/>
                <w:color w:val="auto"/>
              </w:rPr>
              <w:t>.34*</w:t>
            </w:r>
          </w:p>
        </w:tc>
        <w:tc>
          <w:tcPr>
            <w:tcW w:w="301" w:type="dxa"/>
            <w:hideMark/>
          </w:tcPr>
          <w:p w14:paraId="589A8E1B"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3C4A8BE9" w14:textId="77777777" w:rsidR="00C37C40" w:rsidRPr="00821ECE" w:rsidRDefault="00C37C40" w:rsidP="00C37C40">
            <w:pPr>
              <w:pStyle w:val="TT"/>
              <w:spacing w:line="240" w:lineRule="exact"/>
              <w:contextualSpacing/>
              <w:jc w:val="center"/>
              <w:rPr>
                <w:noProof/>
                <w:color w:val="auto"/>
              </w:rPr>
            </w:pPr>
            <w:r w:rsidRPr="00821ECE">
              <w:rPr>
                <w:noProof/>
                <w:color w:val="auto"/>
              </w:rPr>
              <w:t>[.17, .50]</w:t>
            </w:r>
          </w:p>
        </w:tc>
        <w:tc>
          <w:tcPr>
            <w:tcW w:w="491" w:type="dxa"/>
            <w:hideMark/>
          </w:tcPr>
          <w:p w14:paraId="12E6334D" w14:textId="77777777" w:rsidR="00C37C40" w:rsidRPr="00821ECE" w:rsidRDefault="00C37C40" w:rsidP="00C37C40">
            <w:pPr>
              <w:pStyle w:val="TT"/>
              <w:spacing w:line="240" w:lineRule="exact"/>
              <w:contextualSpacing/>
              <w:jc w:val="center"/>
              <w:rPr>
                <w:noProof/>
                <w:color w:val="auto"/>
              </w:rPr>
            </w:pPr>
            <w:r w:rsidRPr="00821ECE">
              <w:rPr>
                <w:noProof/>
                <w:color w:val="auto"/>
              </w:rPr>
              <w:t>.008</w:t>
            </w:r>
          </w:p>
        </w:tc>
      </w:tr>
      <w:tr w:rsidR="00C37C40" w:rsidRPr="00821ECE" w14:paraId="5170935E" w14:textId="77777777" w:rsidTr="00C37C40">
        <w:trPr>
          <w:trHeight w:val="20"/>
        </w:trPr>
        <w:tc>
          <w:tcPr>
            <w:tcW w:w="1440" w:type="dxa"/>
            <w:hideMark/>
          </w:tcPr>
          <w:p w14:paraId="668CBCD9" w14:textId="77777777" w:rsidR="00C37C40" w:rsidRPr="00821ECE" w:rsidRDefault="00C37C40" w:rsidP="00C37C40">
            <w:pPr>
              <w:pStyle w:val="TT"/>
              <w:spacing w:line="240" w:lineRule="exact"/>
              <w:contextualSpacing/>
              <w:rPr>
                <w:noProof/>
                <w:color w:val="auto"/>
              </w:rPr>
            </w:pPr>
            <w:r w:rsidRPr="00821ECE">
              <w:rPr>
                <w:noProof/>
                <w:color w:val="auto"/>
              </w:rPr>
              <w:t>Agreeableness</w:t>
            </w:r>
          </w:p>
        </w:tc>
        <w:tc>
          <w:tcPr>
            <w:tcW w:w="480" w:type="dxa"/>
            <w:hideMark/>
          </w:tcPr>
          <w:p w14:paraId="4035C13A"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600" w:type="dxa"/>
            <w:hideMark/>
          </w:tcPr>
          <w:p w14:paraId="6942933A"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3A170B03" w14:textId="77777777" w:rsidR="00C37C40" w:rsidRPr="00821ECE" w:rsidRDefault="00C37C40" w:rsidP="00C37C40">
            <w:pPr>
              <w:pStyle w:val="TT"/>
              <w:spacing w:line="240" w:lineRule="exact"/>
              <w:contextualSpacing/>
              <w:jc w:val="center"/>
              <w:rPr>
                <w:noProof/>
                <w:color w:val="auto"/>
              </w:rPr>
            </w:pPr>
            <w:r w:rsidRPr="00821ECE">
              <w:rPr>
                <w:noProof/>
                <w:color w:val="auto"/>
              </w:rPr>
              <w:t>751</w:t>
            </w:r>
          </w:p>
        </w:tc>
        <w:tc>
          <w:tcPr>
            <w:tcW w:w="548" w:type="dxa"/>
            <w:hideMark/>
          </w:tcPr>
          <w:p w14:paraId="210E3DFF" w14:textId="77777777" w:rsidR="00C37C40" w:rsidRPr="00821ECE" w:rsidRDefault="00C37C40" w:rsidP="00C37C40">
            <w:pPr>
              <w:pStyle w:val="TT"/>
              <w:spacing w:line="240" w:lineRule="exact"/>
              <w:contextualSpacing/>
              <w:jc w:val="center"/>
              <w:rPr>
                <w:noProof/>
                <w:color w:val="auto"/>
              </w:rPr>
            </w:pPr>
            <w:r w:rsidRPr="00821ECE">
              <w:rPr>
                <w:rFonts w:ascii="Symbol" w:hAnsi="Symbol"/>
                <w:noProof/>
                <w:color w:val="auto"/>
              </w:rPr>
              <w:sym w:font="Symbol" w:char="002D"/>
            </w:r>
            <w:r w:rsidRPr="00821ECE">
              <w:rPr>
                <w:noProof/>
                <w:color w:val="auto"/>
              </w:rPr>
              <w:t>.14</w:t>
            </w:r>
          </w:p>
        </w:tc>
        <w:tc>
          <w:tcPr>
            <w:tcW w:w="301" w:type="dxa"/>
            <w:hideMark/>
          </w:tcPr>
          <w:p w14:paraId="3A6D1330"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491" w:type="dxa"/>
            <w:hideMark/>
          </w:tcPr>
          <w:p w14:paraId="0585F115"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.44, .16]</w:t>
            </w:r>
          </w:p>
        </w:tc>
        <w:tc>
          <w:tcPr>
            <w:tcW w:w="491" w:type="dxa"/>
            <w:hideMark/>
          </w:tcPr>
          <w:p w14:paraId="7E7E6188" w14:textId="77777777" w:rsidR="00C37C40" w:rsidRPr="00821ECE" w:rsidRDefault="00C37C40" w:rsidP="00C37C40">
            <w:pPr>
              <w:pStyle w:val="TT"/>
              <w:spacing w:line="240" w:lineRule="exact"/>
              <w:contextualSpacing/>
              <w:jc w:val="center"/>
              <w:rPr>
                <w:noProof/>
                <w:color w:val="auto"/>
              </w:rPr>
            </w:pPr>
            <w:r w:rsidRPr="00821ECE">
              <w:rPr>
                <w:noProof/>
                <w:color w:val="auto"/>
              </w:rPr>
              <w:t>.264</w:t>
            </w:r>
          </w:p>
        </w:tc>
      </w:tr>
      <w:tr w:rsidR="00C37C40" w:rsidRPr="00821ECE" w14:paraId="515E16EE" w14:textId="77777777" w:rsidTr="00C37C40">
        <w:trPr>
          <w:trHeight w:val="20"/>
        </w:trPr>
        <w:tc>
          <w:tcPr>
            <w:tcW w:w="1440" w:type="dxa"/>
            <w:hideMark/>
          </w:tcPr>
          <w:p w14:paraId="66D26BD1" w14:textId="77777777" w:rsidR="00C37C40" w:rsidRPr="00821ECE" w:rsidRDefault="00C37C40" w:rsidP="00C37C40">
            <w:pPr>
              <w:pStyle w:val="TT"/>
              <w:spacing w:line="240" w:lineRule="exact"/>
              <w:contextualSpacing/>
              <w:rPr>
                <w:noProof/>
                <w:color w:val="auto"/>
              </w:rPr>
            </w:pPr>
            <w:r w:rsidRPr="00821ECE">
              <w:rPr>
                <w:noProof/>
                <w:color w:val="auto"/>
              </w:rPr>
              <w:t>Extraversion</w:t>
            </w:r>
          </w:p>
        </w:tc>
        <w:tc>
          <w:tcPr>
            <w:tcW w:w="480" w:type="dxa"/>
            <w:hideMark/>
          </w:tcPr>
          <w:p w14:paraId="317F15A1"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600" w:type="dxa"/>
            <w:hideMark/>
          </w:tcPr>
          <w:p w14:paraId="736DA01F"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4FA4AEE9" w14:textId="77777777" w:rsidR="00C37C40" w:rsidRPr="00821ECE" w:rsidRDefault="00C37C40" w:rsidP="00C37C40">
            <w:pPr>
              <w:pStyle w:val="TT"/>
              <w:spacing w:line="240" w:lineRule="exact"/>
              <w:contextualSpacing/>
              <w:jc w:val="center"/>
              <w:rPr>
                <w:noProof/>
                <w:color w:val="auto"/>
              </w:rPr>
            </w:pPr>
            <w:r w:rsidRPr="00821ECE">
              <w:rPr>
                <w:noProof/>
                <w:color w:val="auto"/>
              </w:rPr>
              <w:t>751</w:t>
            </w:r>
          </w:p>
        </w:tc>
        <w:tc>
          <w:tcPr>
            <w:tcW w:w="548" w:type="dxa"/>
            <w:hideMark/>
          </w:tcPr>
          <w:p w14:paraId="7BD6FEFA" w14:textId="77777777" w:rsidR="00C37C40" w:rsidRPr="00821ECE" w:rsidRDefault="00C37C40" w:rsidP="00C37C40">
            <w:pPr>
              <w:pStyle w:val="TT"/>
              <w:spacing w:line="240" w:lineRule="exact"/>
              <w:contextualSpacing/>
              <w:jc w:val="center"/>
              <w:rPr>
                <w:noProof/>
                <w:color w:val="auto"/>
              </w:rPr>
            </w:pPr>
            <w:r w:rsidRPr="00821ECE">
              <w:rPr>
                <w:noProof/>
                <w:color w:val="auto"/>
              </w:rPr>
              <w:t>.41*</w:t>
            </w:r>
          </w:p>
        </w:tc>
        <w:tc>
          <w:tcPr>
            <w:tcW w:w="301" w:type="dxa"/>
            <w:hideMark/>
          </w:tcPr>
          <w:p w14:paraId="0200B0F7"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6F9195D2" w14:textId="77777777" w:rsidR="00C37C40" w:rsidRPr="00821ECE" w:rsidRDefault="00C37C40" w:rsidP="00C37C40">
            <w:pPr>
              <w:pStyle w:val="TT"/>
              <w:spacing w:line="240" w:lineRule="exact"/>
              <w:contextualSpacing/>
              <w:jc w:val="center"/>
              <w:rPr>
                <w:noProof/>
                <w:color w:val="auto"/>
              </w:rPr>
            </w:pPr>
            <w:r w:rsidRPr="00821ECE">
              <w:rPr>
                <w:noProof/>
                <w:color w:val="auto"/>
              </w:rPr>
              <w:t>[.31, .52]</w:t>
            </w:r>
          </w:p>
        </w:tc>
        <w:tc>
          <w:tcPr>
            <w:tcW w:w="491" w:type="dxa"/>
            <w:hideMark/>
          </w:tcPr>
          <w:p w14:paraId="3F2D8BEF"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4863140D" w14:textId="77777777" w:rsidTr="00C37C40">
        <w:trPr>
          <w:trHeight w:val="20"/>
        </w:trPr>
        <w:tc>
          <w:tcPr>
            <w:tcW w:w="1440" w:type="dxa"/>
            <w:hideMark/>
          </w:tcPr>
          <w:p w14:paraId="21A290C3" w14:textId="77777777" w:rsidR="00C37C40" w:rsidRPr="00821ECE" w:rsidRDefault="00C37C40" w:rsidP="00C37C40">
            <w:pPr>
              <w:pStyle w:val="TT"/>
              <w:spacing w:line="240" w:lineRule="exact"/>
              <w:contextualSpacing/>
              <w:rPr>
                <w:noProof/>
                <w:color w:val="auto"/>
              </w:rPr>
            </w:pPr>
            <w:r w:rsidRPr="00821ECE">
              <w:rPr>
                <w:noProof/>
                <w:color w:val="auto"/>
              </w:rPr>
              <w:t>Emotional stability</w:t>
            </w:r>
          </w:p>
        </w:tc>
        <w:tc>
          <w:tcPr>
            <w:tcW w:w="480" w:type="dxa"/>
            <w:hideMark/>
          </w:tcPr>
          <w:p w14:paraId="74985CAF"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600" w:type="dxa"/>
            <w:hideMark/>
          </w:tcPr>
          <w:p w14:paraId="1428893B"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72256663" w14:textId="77777777" w:rsidR="00C37C40" w:rsidRPr="00821ECE" w:rsidRDefault="00C37C40" w:rsidP="00C37C40">
            <w:pPr>
              <w:pStyle w:val="TT"/>
              <w:spacing w:line="240" w:lineRule="exact"/>
              <w:contextualSpacing/>
              <w:jc w:val="center"/>
              <w:rPr>
                <w:noProof/>
                <w:color w:val="auto"/>
              </w:rPr>
            </w:pPr>
            <w:r w:rsidRPr="00821ECE">
              <w:rPr>
                <w:noProof/>
                <w:color w:val="auto"/>
              </w:rPr>
              <w:t>907</w:t>
            </w:r>
          </w:p>
        </w:tc>
        <w:tc>
          <w:tcPr>
            <w:tcW w:w="548" w:type="dxa"/>
            <w:hideMark/>
          </w:tcPr>
          <w:p w14:paraId="1FD5C885"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301" w:type="dxa"/>
            <w:hideMark/>
          </w:tcPr>
          <w:p w14:paraId="677A6729"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5DD48FB8"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.02, .23]</w:t>
            </w:r>
          </w:p>
        </w:tc>
        <w:tc>
          <w:tcPr>
            <w:tcW w:w="491" w:type="dxa"/>
            <w:hideMark/>
          </w:tcPr>
          <w:p w14:paraId="3E9A8167" w14:textId="77777777" w:rsidR="00C37C40" w:rsidRPr="00821ECE" w:rsidRDefault="00C37C40" w:rsidP="00C37C40">
            <w:pPr>
              <w:pStyle w:val="TT"/>
              <w:spacing w:line="240" w:lineRule="exact"/>
              <w:contextualSpacing/>
              <w:jc w:val="center"/>
              <w:rPr>
                <w:noProof/>
                <w:color w:val="auto"/>
              </w:rPr>
            </w:pPr>
            <w:r w:rsidRPr="00821ECE">
              <w:rPr>
                <w:noProof/>
                <w:color w:val="auto"/>
              </w:rPr>
              <w:t>.092</w:t>
            </w:r>
          </w:p>
        </w:tc>
      </w:tr>
      <w:tr w:rsidR="00C37C40" w:rsidRPr="00821ECE" w14:paraId="67442B52" w14:textId="77777777" w:rsidTr="00C37C40">
        <w:trPr>
          <w:trHeight w:val="20"/>
        </w:trPr>
        <w:tc>
          <w:tcPr>
            <w:tcW w:w="1440" w:type="dxa"/>
            <w:hideMark/>
          </w:tcPr>
          <w:p w14:paraId="1C050314" w14:textId="77777777" w:rsidR="00C37C40" w:rsidRPr="00821ECE" w:rsidRDefault="00C37C40" w:rsidP="00C37C40">
            <w:pPr>
              <w:pStyle w:val="TT"/>
              <w:spacing w:line="240" w:lineRule="exact"/>
              <w:contextualSpacing/>
              <w:rPr>
                <w:noProof/>
                <w:color w:val="auto"/>
              </w:rPr>
            </w:pPr>
            <w:r w:rsidRPr="00821ECE">
              <w:rPr>
                <w:noProof/>
                <w:color w:val="auto"/>
              </w:rPr>
              <w:t>Attractiveness</w:t>
            </w:r>
          </w:p>
        </w:tc>
        <w:tc>
          <w:tcPr>
            <w:tcW w:w="480" w:type="dxa"/>
            <w:hideMark/>
          </w:tcPr>
          <w:p w14:paraId="0753CD44" w14:textId="77777777" w:rsidR="00C37C40" w:rsidRPr="00821ECE" w:rsidRDefault="00C37C40" w:rsidP="00C37C40">
            <w:pPr>
              <w:pStyle w:val="TT"/>
              <w:spacing w:line="240" w:lineRule="exact"/>
              <w:contextualSpacing/>
              <w:jc w:val="center"/>
              <w:rPr>
                <w:noProof/>
                <w:color w:val="auto"/>
              </w:rPr>
            </w:pPr>
            <w:r w:rsidRPr="00821ECE">
              <w:rPr>
                <w:noProof/>
                <w:color w:val="auto"/>
              </w:rPr>
              <w:t>9</w:t>
            </w:r>
          </w:p>
        </w:tc>
        <w:tc>
          <w:tcPr>
            <w:tcW w:w="600" w:type="dxa"/>
            <w:hideMark/>
          </w:tcPr>
          <w:p w14:paraId="34F6699E"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6C3EA9EA" w14:textId="77777777" w:rsidR="00C37C40" w:rsidRPr="00821ECE" w:rsidRDefault="00C37C40" w:rsidP="00C37C40">
            <w:pPr>
              <w:pStyle w:val="TT"/>
              <w:spacing w:line="240" w:lineRule="exact"/>
              <w:contextualSpacing/>
              <w:jc w:val="center"/>
              <w:rPr>
                <w:noProof/>
                <w:color w:val="auto"/>
              </w:rPr>
            </w:pPr>
            <w:r w:rsidRPr="00821ECE">
              <w:rPr>
                <w:noProof/>
                <w:color w:val="auto"/>
              </w:rPr>
              <w:t>622</w:t>
            </w:r>
          </w:p>
        </w:tc>
        <w:tc>
          <w:tcPr>
            <w:tcW w:w="548" w:type="dxa"/>
            <w:hideMark/>
          </w:tcPr>
          <w:p w14:paraId="3B0955D7" w14:textId="77777777" w:rsidR="00C37C40" w:rsidRPr="00821ECE" w:rsidRDefault="00C37C40" w:rsidP="00C37C40">
            <w:pPr>
              <w:pStyle w:val="TT"/>
              <w:spacing w:line="240" w:lineRule="exact"/>
              <w:contextualSpacing/>
              <w:jc w:val="center"/>
              <w:rPr>
                <w:noProof/>
                <w:color w:val="auto"/>
              </w:rPr>
            </w:pPr>
            <w:r w:rsidRPr="00821ECE">
              <w:rPr>
                <w:noProof/>
                <w:color w:val="auto"/>
              </w:rPr>
              <w:t>.40*</w:t>
            </w:r>
          </w:p>
        </w:tc>
        <w:tc>
          <w:tcPr>
            <w:tcW w:w="301" w:type="dxa"/>
            <w:hideMark/>
          </w:tcPr>
          <w:p w14:paraId="702EFF3B"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56026A60" w14:textId="77777777" w:rsidR="00C37C40" w:rsidRPr="00821ECE" w:rsidRDefault="00C37C40" w:rsidP="00C37C40">
            <w:pPr>
              <w:pStyle w:val="TT"/>
              <w:spacing w:line="240" w:lineRule="exact"/>
              <w:contextualSpacing/>
              <w:jc w:val="center"/>
              <w:rPr>
                <w:noProof/>
                <w:color w:val="auto"/>
              </w:rPr>
            </w:pPr>
            <w:r w:rsidRPr="00821ECE">
              <w:rPr>
                <w:noProof/>
                <w:color w:val="auto"/>
              </w:rPr>
              <w:t>[.28, .52]</w:t>
            </w:r>
          </w:p>
        </w:tc>
        <w:tc>
          <w:tcPr>
            <w:tcW w:w="491" w:type="dxa"/>
            <w:hideMark/>
          </w:tcPr>
          <w:p w14:paraId="35B7CD1A"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34C8941D" w14:textId="77777777" w:rsidTr="00C37C40">
        <w:trPr>
          <w:trHeight w:val="20"/>
        </w:trPr>
        <w:tc>
          <w:tcPr>
            <w:tcW w:w="1440" w:type="dxa"/>
            <w:hideMark/>
          </w:tcPr>
          <w:p w14:paraId="3D3ED091" w14:textId="77777777" w:rsidR="00C37C40" w:rsidRPr="00821ECE" w:rsidRDefault="00C37C40" w:rsidP="00C37C40">
            <w:pPr>
              <w:pStyle w:val="TT"/>
              <w:spacing w:line="240" w:lineRule="exact"/>
              <w:contextualSpacing/>
              <w:rPr>
                <w:noProof/>
                <w:color w:val="auto"/>
              </w:rPr>
            </w:pPr>
            <w:r w:rsidRPr="00821ECE">
              <w:rPr>
                <w:noProof/>
                <w:color w:val="auto"/>
              </w:rPr>
              <w:t>Conscientiousness</w:t>
            </w:r>
          </w:p>
        </w:tc>
        <w:tc>
          <w:tcPr>
            <w:tcW w:w="480" w:type="dxa"/>
            <w:hideMark/>
          </w:tcPr>
          <w:p w14:paraId="2DD4141B" w14:textId="77777777" w:rsidR="00C37C40" w:rsidRPr="00821ECE" w:rsidRDefault="00C37C40" w:rsidP="00C37C40">
            <w:pPr>
              <w:pStyle w:val="TT"/>
              <w:spacing w:line="240" w:lineRule="exact"/>
              <w:contextualSpacing/>
              <w:jc w:val="center"/>
              <w:rPr>
                <w:noProof/>
                <w:color w:val="auto"/>
              </w:rPr>
            </w:pPr>
            <w:r w:rsidRPr="00821ECE">
              <w:rPr>
                <w:noProof/>
                <w:color w:val="auto"/>
              </w:rPr>
              <w:t>9</w:t>
            </w:r>
          </w:p>
        </w:tc>
        <w:tc>
          <w:tcPr>
            <w:tcW w:w="600" w:type="dxa"/>
            <w:hideMark/>
          </w:tcPr>
          <w:p w14:paraId="3C1429F3"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6C9A1675" w14:textId="77777777" w:rsidR="00C37C40" w:rsidRPr="00821ECE" w:rsidRDefault="00C37C40" w:rsidP="00C37C40">
            <w:pPr>
              <w:pStyle w:val="TT"/>
              <w:spacing w:line="240" w:lineRule="exact"/>
              <w:contextualSpacing/>
              <w:jc w:val="center"/>
              <w:rPr>
                <w:noProof/>
                <w:color w:val="auto"/>
              </w:rPr>
            </w:pPr>
            <w:r w:rsidRPr="00821ECE">
              <w:rPr>
                <w:noProof/>
                <w:color w:val="auto"/>
              </w:rPr>
              <w:t>904</w:t>
            </w:r>
          </w:p>
        </w:tc>
        <w:tc>
          <w:tcPr>
            <w:tcW w:w="548" w:type="dxa"/>
            <w:hideMark/>
          </w:tcPr>
          <w:p w14:paraId="6E5C75C5" w14:textId="77777777" w:rsidR="00C37C40" w:rsidRPr="00821ECE" w:rsidRDefault="00C37C40" w:rsidP="00C37C40">
            <w:pPr>
              <w:pStyle w:val="TT"/>
              <w:spacing w:line="240" w:lineRule="exact"/>
              <w:contextualSpacing/>
              <w:jc w:val="center"/>
              <w:rPr>
                <w:noProof/>
                <w:color w:val="auto"/>
              </w:rPr>
            </w:pPr>
            <w:r w:rsidRPr="00821ECE">
              <w:rPr>
                <w:noProof/>
                <w:color w:val="auto"/>
              </w:rPr>
              <w:t>.18*</w:t>
            </w:r>
          </w:p>
        </w:tc>
        <w:tc>
          <w:tcPr>
            <w:tcW w:w="301" w:type="dxa"/>
            <w:hideMark/>
          </w:tcPr>
          <w:p w14:paraId="6C1EFCBA"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7BD256A4" w14:textId="77777777" w:rsidR="00C37C40" w:rsidRPr="00821ECE" w:rsidRDefault="00C37C40" w:rsidP="00C37C40">
            <w:pPr>
              <w:pStyle w:val="TT"/>
              <w:spacing w:line="240" w:lineRule="exact"/>
              <w:contextualSpacing/>
              <w:jc w:val="center"/>
              <w:rPr>
                <w:noProof/>
                <w:color w:val="auto"/>
              </w:rPr>
            </w:pPr>
            <w:r w:rsidRPr="00821ECE">
              <w:rPr>
                <w:noProof/>
                <w:color w:val="auto"/>
              </w:rPr>
              <w:t>[.04, .32]</w:t>
            </w:r>
          </w:p>
        </w:tc>
        <w:tc>
          <w:tcPr>
            <w:tcW w:w="491" w:type="dxa"/>
            <w:hideMark/>
          </w:tcPr>
          <w:p w14:paraId="4F52C125" w14:textId="77777777" w:rsidR="00C37C40" w:rsidRPr="00821ECE" w:rsidRDefault="00C37C40" w:rsidP="00C37C40">
            <w:pPr>
              <w:pStyle w:val="TT"/>
              <w:spacing w:line="240" w:lineRule="exact"/>
              <w:contextualSpacing/>
              <w:jc w:val="center"/>
              <w:rPr>
                <w:noProof/>
                <w:color w:val="auto"/>
              </w:rPr>
            </w:pPr>
            <w:r w:rsidRPr="00821ECE">
              <w:rPr>
                <w:noProof/>
                <w:color w:val="auto"/>
              </w:rPr>
              <w:t>.022</w:t>
            </w:r>
          </w:p>
        </w:tc>
      </w:tr>
      <w:tr w:rsidR="00C37C40" w:rsidRPr="00821ECE" w14:paraId="3F9D50CB" w14:textId="77777777" w:rsidTr="00C37C40">
        <w:trPr>
          <w:trHeight w:val="20"/>
        </w:trPr>
        <w:tc>
          <w:tcPr>
            <w:tcW w:w="1440" w:type="dxa"/>
            <w:hideMark/>
          </w:tcPr>
          <w:p w14:paraId="0DE6F70D" w14:textId="77777777" w:rsidR="00C37C40" w:rsidRPr="00821ECE" w:rsidRDefault="00C37C40" w:rsidP="00C37C40">
            <w:pPr>
              <w:pStyle w:val="TT"/>
              <w:spacing w:line="240" w:lineRule="exact"/>
              <w:contextualSpacing/>
              <w:rPr>
                <w:noProof/>
                <w:color w:val="auto"/>
              </w:rPr>
            </w:pPr>
            <w:r w:rsidRPr="00821ECE">
              <w:rPr>
                <w:noProof/>
                <w:color w:val="auto"/>
              </w:rPr>
              <w:t>Openness</w:t>
            </w:r>
          </w:p>
        </w:tc>
        <w:tc>
          <w:tcPr>
            <w:tcW w:w="480" w:type="dxa"/>
            <w:hideMark/>
          </w:tcPr>
          <w:p w14:paraId="70A07161" w14:textId="77777777" w:rsidR="00C37C40" w:rsidRPr="00821ECE" w:rsidRDefault="00C37C40" w:rsidP="00C37C40">
            <w:pPr>
              <w:pStyle w:val="TT"/>
              <w:spacing w:line="240" w:lineRule="exact"/>
              <w:contextualSpacing/>
              <w:jc w:val="center"/>
              <w:rPr>
                <w:noProof/>
                <w:color w:val="auto"/>
              </w:rPr>
            </w:pPr>
            <w:r w:rsidRPr="00821ECE">
              <w:rPr>
                <w:noProof/>
                <w:color w:val="auto"/>
              </w:rPr>
              <w:t>8</w:t>
            </w:r>
          </w:p>
        </w:tc>
        <w:tc>
          <w:tcPr>
            <w:tcW w:w="600" w:type="dxa"/>
            <w:hideMark/>
          </w:tcPr>
          <w:p w14:paraId="562A9744" w14:textId="77777777" w:rsidR="00C37C40" w:rsidRPr="00821ECE" w:rsidRDefault="00C37C40" w:rsidP="00C37C40">
            <w:pPr>
              <w:pStyle w:val="TT"/>
              <w:spacing w:line="240" w:lineRule="exact"/>
              <w:contextualSpacing/>
              <w:jc w:val="center"/>
              <w:rPr>
                <w:noProof/>
                <w:color w:val="auto"/>
              </w:rPr>
            </w:pPr>
            <w:r w:rsidRPr="00821ECE">
              <w:rPr>
                <w:noProof/>
                <w:color w:val="auto"/>
              </w:rPr>
              <w:t>4</w:t>
            </w:r>
          </w:p>
        </w:tc>
        <w:tc>
          <w:tcPr>
            <w:tcW w:w="480" w:type="dxa"/>
            <w:hideMark/>
          </w:tcPr>
          <w:p w14:paraId="3AF9DD73" w14:textId="77777777" w:rsidR="00C37C40" w:rsidRPr="00821ECE" w:rsidRDefault="00C37C40" w:rsidP="00C37C40">
            <w:pPr>
              <w:pStyle w:val="TT"/>
              <w:spacing w:line="240" w:lineRule="exact"/>
              <w:contextualSpacing/>
              <w:jc w:val="center"/>
              <w:rPr>
                <w:noProof/>
                <w:color w:val="auto"/>
              </w:rPr>
            </w:pPr>
            <w:r w:rsidRPr="00821ECE">
              <w:rPr>
                <w:noProof/>
                <w:color w:val="auto"/>
              </w:rPr>
              <w:t>669</w:t>
            </w:r>
          </w:p>
        </w:tc>
        <w:tc>
          <w:tcPr>
            <w:tcW w:w="548" w:type="dxa"/>
            <w:hideMark/>
          </w:tcPr>
          <w:p w14:paraId="1EB16523" w14:textId="77777777" w:rsidR="00C37C40" w:rsidRPr="00821ECE" w:rsidRDefault="00C37C40" w:rsidP="00C37C40">
            <w:pPr>
              <w:pStyle w:val="TT"/>
              <w:spacing w:line="240" w:lineRule="exact"/>
              <w:contextualSpacing/>
              <w:jc w:val="center"/>
              <w:rPr>
                <w:noProof/>
                <w:color w:val="auto"/>
              </w:rPr>
            </w:pPr>
            <w:r w:rsidRPr="00821ECE">
              <w:rPr>
                <w:noProof/>
                <w:color w:val="auto"/>
              </w:rPr>
              <w:t>.28</w:t>
            </w:r>
          </w:p>
        </w:tc>
        <w:tc>
          <w:tcPr>
            <w:tcW w:w="301" w:type="dxa"/>
            <w:hideMark/>
          </w:tcPr>
          <w:p w14:paraId="1681B9D2" w14:textId="77777777" w:rsidR="00C37C40" w:rsidRPr="00821ECE" w:rsidRDefault="00C37C40" w:rsidP="00C37C40">
            <w:pPr>
              <w:pStyle w:val="TT"/>
              <w:spacing w:line="240" w:lineRule="exact"/>
              <w:contextualSpacing/>
              <w:jc w:val="center"/>
              <w:rPr>
                <w:noProof/>
                <w:color w:val="auto"/>
              </w:rPr>
            </w:pPr>
            <w:r w:rsidRPr="00821ECE">
              <w:rPr>
                <w:noProof/>
                <w:color w:val="auto"/>
              </w:rPr>
              <w:t>.12</w:t>
            </w:r>
          </w:p>
        </w:tc>
        <w:tc>
          <w:tcPr>
            <w:tcW w:w="491" w:type="dxa"/>
            <w:hideMark/>
          </w:tcPr>
          <w:p w14:paraId="09C2796B"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.09, .66]</w:t>
            </w:r>
          </w:p>
        </w:tc>
        <w:tc>
          <w:tcPr>
            <w:tcW w:w="491" w:type="dxa"/>
            <w:hideMark/>
          </w:tcPr>
          <w:p w14:paraId="04B8C655" w14:textId="77777777" w:rsidR="00C37C40" w:rsidRPr="00821ECE" w:rsidRDefault="00C37C40" w:rsidP="00C37C40">
            <w:pPr>
              <w:pStyle w:val="TT"/>
              <w:spacing w:line="240" w:lineRule="exact"/>
              <w:contextualSpacing/>
              <w:jc w:val="center"/>
              <w:rPr>
                <w:noProof/>
                <w:color w:val="auto"/>
              </w:rPr>
            </w:pPr>
            <w:r w:rsidRPr="00821ECE">
              <w:rPr>
                <w:noProof/>
                <w:color w:val="auto"/>
              </w:rPr>
              <w:t>.096</w:t>
            </w:r>
          </w:p>
        </w:tc>
      </w:tr>
      <w:tr w:rsidR="00C37C40" w:rsidRPr="00821ECE" w14:paraId="68BCDD0F" w14:textId="77777777" w:rsidTr="00C37C40">
        <w:trPr>
          <w:trHeight w:val="20"/>
        </w:trPr>
        <w:tc>
          <w:tcPr>
            <w:tcW w:w="1440" w:type="dxa"/>
            <w:hideMark/>
          </w:tcPr>
          <w:p w14:paraId="11315224" w14:textId="77777777" w:rsidR="00C37C40" w:rsidRPr="00821ECE" w:rsidRDefault="00C37C40" w:rsidP="00C37C40">
            <w:pPr>
              <w:pStyle w:val="TT"/>
              <w:spacing w:line="240" w:lineRule="exact"/>
              <w:contextualSpacing/>
              <w:rPr>
                <w:noProof/>
                <w:color w:val="auto"/>
              </w:rPr>
            </w:pPr>
            <w:r w:rsidRPr="00821ECE">
              <w:rPr>
                <w:noProof/>
                <w:color w:val="auto"/>
              </w:rPr>
              <w:t>Likable</w:t>
            </w:r>
          </w:p>
        </w:tc>
        <w:tc>
          <w:tcPr>
            <w:tcW w:w="480" w:type="dxa"/>
            <w:hideMark/>
          </w:tcPr>
          <w:p w14:paraId="2C28F31D"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600" w:type="dxa"/>
            <w:hideMark/>
          </w:tcPr>
          <w:p w14:paraId="3A0376AD" w14:textId="77777777" w:rsidR="00C37C40" w:rsidRPr="00821ECE" w:rsidRDefault="00C37C40" w:rsidP="00C37C40">
            <w:pPr>
              <w:pStyle w:val="TT"/>
              <w:spacing w:line="240" w:lineRule="exact"/>
              <w:contextualSpacing/>
              <w:jc w:val="center"/>
              <w:rPr>
                <w:noProof/>
                <w:color w:val="auto"/>
              </w:rPr>
            </w:pPr>
            <w:r w:rsidRPr="00821ECE">
              <w:rPr>
                <w:noProof/>
                <w:color w:val="auto"/>
              </w:rPr>
              <w:t>3</w:t>
            </w:r>
          </w:p>
        </w:tc>
        <w:tc>
          <w:tcPr>
            <w:tcW w:w="480" w:type="dxa"/>
            <w:hideMark/>
          </w:tcPr>
          <w:p w14:paraId="31ECAE34" w14:textId="77777777" w:rsidR="00C37C40" w:rsidRPr="00821ECE" w:rsidRDefault="00C37C40" w:rsidP="00C37C40">
            <w:pPr>
              <w:pStyle w:val="TT"/>
              <w:spacing w:line="240" w:lineRule="exact"/>
              <w:contextualSpacing/>
              <w:jc w:val="center"/>
              <w:rPr>
                <w:noProof/>
                <w:color w:val="auto"/>
              </w:rPr>
            </w:pPr>
            <w:r w:rsidRPr="00821ECE">
              <w:rPr>
                <w:noProof/>
                <w:color w:val="auto"/>
              </w:rPr>
              <w:t>241</w:t>
            </w:r>
          </w:p>
        </w:tc>
        <w:tc>
          <w:tcPr>
            <w:tcW w:w="548" w:type="dxa"/>
            <w:hideMark/>
          </w:tcPr>
          <w:p w14:paraId="5FE3D52F" w14:textId="77777777" w:rsidR="00C37C40" w:rsidRPr="00821ECE" w:rsidRDefault="00C37C40" w:rsidP="00C37C40">
            <w:pPr>
              <w:pStyle w:val="TT"/>
              <w:spacing w:line="240" w:lineRule="exact"/>
              <w:contextualSpacing/>
              <w:jc w:val="center"/>
              <w:rPr>
                <w:noProof/>
                <w:color w:val="auto"/>
              </w:rPr>
            </w:pPr>
            <w:r w:rsidRPr="00821ECE">
              <w:rPr>
                <w:noProof/>
                <w:color w:val="auto"/>
              </w:rPr>
              <w:t>.32*</w:t>
            </w:r>
          </w:p>
        </w:tc>
        <w:tc>
          <w:tcPr>
            <w:tcW w:w="301" w:type="dxa"/>
            <w:hideMark/>
          </w:tcPr>
          <w:p w14:paraId="4276532D"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5061BCCA" w14:textId="77777777" w:rsidR="00C37C40" w:rsidRPr="00821ECE" w:rsidRDefault="00C37C40" w:rsidP="00C37C40">
            <w:pPr>
              <w:pStyle w:val="TT"/>
              <w:spacing w:line="240" w:lineRule="exact"/>
              <w:contextualSpacing/>
              <w:jc w:val="center"/>
              <w:rPr>
                <w:noProof/>
                <w:color w:val="auto"/>
              </w:rPr>
            </w:pPr>
            <w:r w:rsidRPr="00821ECE">
              <w:rPr>
                <w:noProof/>
                <w:color w:val="auto"/>
              </w:rPr>
              <w:t>[.17, .48]</w:t>
            </w:r>
          </w:p>
        </w:tc>
        <w:tc>
          <w:tcPr>
            <w:tcW w:w="491" w:type="dxa"/>
            <w:hideMark/>
          </w:tcPr>
          <w:p w14:paraId="50946A3F" w14:textId="77777777" w:rsidR="00C37C40" w:rsidRPr="00821ECE" w:rsidRDefault="00C37C40" w:rsidP="00C37C40">
            <w:pPr>
              <w:pStyle w:val="TT"/>
              <w:spacing w:line="240" w:lineRule="exact"/>
              <w:contextualSpacing/>
              <w:jc w:val="center"/>
              <w:rPr>
                <w:noProof/>
                <w:color w:val="auto"/>
              </w:rPr>
            </w:pPr>
            <w:r w:rsidRPr="00821ECE">
              <w:rPr>
                <w:noProof/>
                <w:color w:val="auto"/>
              </w:rPr>
              <w:t>.013</w:t>
            </w:r>
          </w:p>
        </w:tc>
      </w:tr>
    </w:tbl>
    <w:p w14:paraId="3079710D" w14:textId="77777777" w:rsidR="00C37C40" w:rsidRPr="00821ECE" w:rsidRDefault="00C37C40" w:rsidP="00C37C40">
      <w:pPr>
        <w:pStyle w:val="CPSO"/>
        <w:spacing w:line="240" w:lineRule="auto"/>
        <w:rPr>
          <w:noProof/>
          <w:color w:val="auto"/>
        </w:rPr>
      </w:pPr>
      <w:r w:rsidRPr="00821ECE">
        <w:rPr>
          <w:i/>
          <w:noProof/>
          <w:color w:val="auto"/>
        </w:rPr>
        <w:t>Note.</w:t>
      </w:r>
      <w:r w:rsidRPr="00821ECE">
        <w:rPr>
          <w:noProof/>
          <w:color w:val="auto"/>
        </w:rPr>
        <w:t xml:space="preserve"> WLS = weighted least squares; </w:t>
      </w:r>
      <w:r w:rsidRPr="00821ECE">
        <w:rPr>
          <w:i/>
          <w:iCs/>
          <w:noProof/>
          <w:color w:val="auto"/>
        </w:rPr>
        <w:t>k</w:t>
      </w:r>
      <w:r w:rsidRPr="00821ECE">
        <w:rPr>
          <w:noProof/>
          <w:color w:val="auto"/>
        </w:rPr>
        <w:t xml:space="preserve"> = number of effect sizes included in the meta-analysis; Samples = number of independent samples included in the meta-analysis; </w:t>
      </w:r>
      <w:commentRangeStart w:id="483"/>
      <w:ins w:id="484" w:author="Emily Grijalva" w:date="2015-10-19T19:05:00Z">
        <w:r w:rsidR="005952AE">
          <w:t>N</w:t>
        </w:r>
        <w:commentRangeEnd w:id="483"/>
        <w:r w:rsidR="005952AE">
          <w:rPr>
            <w:rStyle w:val="CommentReference"/>
            <w:rFonts w:asciiTheme="minorHAnsi" w:eastAsiaTheme="minorHAnsi" w:hAnsiTheme="minorHAnsi" w:cstheme="minorBidi"/>
            <w:color w:val="auto"/>
          </w:rPr>
          <w:commentReference w:id="483"/>
        </w:r>
      </w:ins>
      <w:del w:id="485" w:author="Emily Grijalva" w:date="2015-10-19T19:05:00Z">
        <w:r w:rsidRPr="00821ECE" w:rsidDel="005952AE">
          <w:rPr>
            <w:i/>
            <w:iCs/>
            <w:noProof/>
            <w:color w:val="auto"/>
          </w:rPr>
          <w:delText>n</w:delText>
        </w:r>
      </w:del>
      <w:r w:rsidRPr="00821ECE">
        <w:rPr>
          <w:noProof/>
          <w:color w:val="auto"/>
        </w:rPr>
        <w:t xml:space="preserve"> = number of participants (see Note 1); </w:t>
      </w:r>
      <w:r w:rsidRPr="00821ECE">
        <w:rPr>
          <w:i/>
          <w:iCs/>
          <w:noProof/>
          <w:color w:val="auto"/>
        </w:rPr>
        <w:t>B =</w:t>
      </w:r>
      <w:r w:rsidRPr="00821ECE">
        <w:rPr>
          <w:noProof/>
          <w:color w:val="auto"/>
        </w:rPr>
        <w:t xml:space="preserve"> unstandardized regression coefficient weighted by sample size; </w:t>
      </w:r>
      <w:r w:rsidRPr="00821ECE">
        <w:rPr>
          <w:i/>
          <w:noProof/>
          <w:color w:val="auto"/>
        </w:rPr>
        <w:t>SE</w:t>
      </w:r>
      <w:r w:rsidRPr="00821ECE">
        <w:rPr>
          <w:noProof/>
          <w:color w:val="auto"/>
        </w:rPr>
        <w:t xml:space="preserve"> = standard error of the regression coefficient; 95% CI = lower and upper bounds of the 95% confidence interval for </w:t>
      </w:r>
      <w:r w:rsidRPr="00821ECE">
        <w:rPr>
          <w:i/>
          <w:iCs/>
          <w:noProof/>
          <w:color w:val="auto"/>
        </w:rPr>
        <w:t>B</w:t>
      </w:r>
      <w:r w:rsidRPr="00821ECE">
        <w:rPr>
          <w:noProof/>
          <w:color w:val="auto"/>
        </w:rPr>
        <w:t xml:space="preserve">;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w:t>
      </w:r>
    </w:p>
    <w:p w14:paraId="3DF2C914" w14:textId="77777777" w:rsidR="00C37C40" w:rsidRPr="00821ECE" w:rsidRDefault="00C37C40" w:rsidP="00C37C40">
      <w:pPr>
        <w:pStyle w:val="CPSO"/>
        <w:spacing w:line="240" w:lineRule="auto"/>
        <w:rPr>
          <w:noProof/>
          <w:color w:val="auto"/>
        </w:rPr>
      </w:pPr>
      <w:bookmarkStart w:id="486" w:name="tblfn6"/>
      <w:r w:rsidRPr="00821ECE">
        <w:rPr>
          <w:noProof/>
          <w:color w:val="auto"/>
        </w:rPr>
        <w:t>*</w:t>
      </w:r>
      <w:bookmarkEnd w:id="486"/>
      <w:r w:rsidRPr="00821ECE">
        <w:rPr>
          <w:i/>
          <w:iCs/>
          <w:noProof/>
          <w:color w:val="auto"/>
        </w:rPr>
        <w:t>p</w:t>
      </w:r>
      <w:r w:rsidRPr="00821ECE">
        <w:rPr>
          <w:noProof/>
          <w:color w:val="auto"/>
        </w:rPr>
        <w:t xml:space="preserve"> &lt; .05.</w:t>
      </w:r>
    </w:p>
    <w:p w14:paraId="2618D770" w14:textId="77777777" w:rsidR="00C37C40" w:rsidRDefault="00C37C40" w:rsidP="00C37C40">
      <w:pPr>
        <w:pStyle w:val="H2"/>
        <w:spacing w:before="0" w:after="0" w:line="240" w:lineRule="auto"/>
        <w:rPr>
          <w:noProof/>
          <w:color w:val="auto"/>
        </w:rPr>
      </w:pPr>
    </w:p>
    <w:p w14:paraId="220DAEFE" w14:textId="77777777" w:rsidR="00C37C40" w:rsidRDefault="00C37C40" w:rsidP="00821ECE">
      <w:pPr>
        <w:pStyle w:val="H2"/>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01FF0ECF" w14:textId="77777777" w:rsidR="00631A09" w:rsidRPr="00C37C40" w:rsidRDefault="00631A09" w:rsidP="00C37C40">
      <w:pPr>
        <w:pStyle w:val="H2"/>
        <w:spacing w:before="0" w:line="240" w:lineRule="auto"/>
        <w:rPr>
          <w:noProof/>
          <w:color w:val="auto"/>
          <w:spacing w:val="4"/>
        </w:rPr>
      </w:pPr>
      <w:r w:rsidRPr="00C37C40">
        <w:rPr>
          <w:noProof/>
          <w:color w:val="auto"/>
          <w:spacing w:val="4"/>
        </w:rPr>
        <w:lastRenderedPageBreak/>
        <w:t>Limitations and Future Research Directions</w:t>
      </w:r>
    </w:p>
    <w:p w14:paraId="30E7C815" w14:textId="77777777" w:rsidR="00631A09" w:rsidRPr="00C37C40" w:rsidRDefault="00631A09" w:rsidP="00821ECE">
      <w:pPr>
        <w:pStyle w:val="TEXT"/>
        <w:spacing w:line="240" w:lineRule="auto"/>
        <w:rPr>
          <w:noProof/>
          <w:color w:val="auto"/>
        </w:rPr>
      </w:pPr>
      <w:r w:rsidRPr="00C37C40">
        <w:rPr>
          <w:noProof/>
          <w:color w:val="auto"/>
        </w:rPr>
        <w:t>The current article has several limitations. First, the number of effect sizes was smaller than we would have liked for some of the moderator analyses, and it would have been preferable to examine a greater number of potentially self-enhanced constructs (although we were able to examine 10 constructs). In addition, despite the fact it is logically intuitive that peoples’ perceptions of narcissists change as they get to know a narcissist better, because it takes time for narcissists’ more negative qualities to become apparent, our acquaintance hypothesis (Hypothesis 3) was not supported. We would have liked to use a continuous measure of length of acquaintance rather than three categories (zero, short, and long acquaintance), but this was not possible because of missing information for many studies and the fact that many studies combined data from dyads with different lengths of acquaintance. Due to the somewhat crude nature of the acquaintance categories in the current work, we hope that researchers will continue to address the role played by length of acquaintance. Finally, we were interested in exploring how narcissists’ self-enhancement differed cross-culturally, but the majority of our primary studies originated from samples collected in the United States and Canada. Future research is needed to examine the role that culture plays in narcissistic self-enhancement.</w:t>
      </w:r>
    </w:p>
    <w:p w14:paraId="46F39FE7" w14:textId="77777777" w:rsidR="00631A09" w:rsidRPr="00821ECE" w:rsidRDefault="00631A09" w:rsidP="00C37C40">
      <w:pPr>
        <w:pStyle w:val="H1"/>
        <w:spacing w:before="240" w:line="240" w:lineRule="auto"/>
        <w:rPr>
          <w:noProof/>
          <w:color w:val="auto"/>
        </w:rPr>
      </w:pPr>
      <w:r w:rsidRPr="00821ECE">
        <w:rPr>
          <w:noProof/>
          <w:color w:val="auto"/>
        </w:rPr>
        <w:t>Conclusion</w:t>
      </w:r>
    </w:p>
    <w:p w14:paraId="0B4A3C56" w14:textId="77777777" w:rsidR="00631A09" w:rsidRPr="00C37C40" w:rsidRDefault="00631A09" w:rsidP="00821ECE">
      <w:pPr>
        <w:pStyle w:val="TEXT"/>
        <w:spacing w:line="240" w:lineRule="auto"/>
        <w:rPr>
          <w:noProof/>
          <w:color w:val="auto"/>
        </w:rPr>
      </w:pPr>
      <w:r w:rsidRPr="00C37C40">
        <w:rPr>
          <w:noProof/>
          <w:color w:val="auto"/>
        </w:rPr>
        <w:t>We empirically reviewed the narcissism–self-enhancement literature. In addition to summarizing the magnitude of the meta-analytic effect sizes, the current study provided nuanced insight into narcissism’s relationship with self-enhancement by showing that the relationship was driven by narcissists’ tendency to self-enhance their agentic attributes, as opposed to their communal attributes.</w:t>
      </w:r>
    </w:p>
    <w:p w14:paraId="39F9536F" w14:textId="77777777" w:rsidR="00631A09" w:rsidRPr="00245078" w:rsidRDefault="00631A09" w:rsidP="00245078">
      <w:pPr>
        <w:pStyle w:val="EH"/>
        <w:rPr>
          <w:noProof/>
        </w:rPr>
      </w:pPr>
      <w:r w:rsidRPr="00821ECE">
        <w:rPr>
          <w:noProof/>
        </w:rPr>
        <w:t>Declaration of Conflicting Interests</w:t>
      </w:r>
    </w:p>
    <w:p w14:paraId="2D0298E6" w14:textId="77777777" w:rsidR="00631A09" w:rsidRPr="00C37C40" w:rsidRDefault="00631A09" w:rsidP="00821ECE">
      <w:pPr>
        <w:pStyle w:val="AN"/>
        <w:spacing w:line="240" w:lineRule="auto"/>
        <w:rPr>
          <w:noProof/>
          <w:color w:val="auto"/>
          <w:spacing w:val="-4"/>
        </w:rPr>
      </w:pPr>
      <w:r w:rsidRPr="00C37C40">
        <w:rPr>
          <w:noProof/>
          <w:color w:val="auto"/>
          <w:spacing w:val="-4"/>
        </w:rPr>
        <w:t>The author(s) declared no potential conflicts of interest with respect to the research, authorship, and/or publication of this article.</w:t>
      </w:r>
    </w:p>
    <w:p w14:paraId="57B085A5" w14:textId="77777777" w:rsidR="00631A09" w:rsidRPr="00821ECE" w:rsidRDefault="00631A09" w:rsidP="00C37C40">
      <w:pPr>
        <w:pStyle w:val="EH"/>
        <w:spacing w:before="0" w:line="240" w:lineRule="auto"/>
        <w:rPr>
          <w:noProof/>
          <w:color w:val="auto"/>
        </w:rPr>
      </w:pPr>
      <w:r w:rsidRPr="00821ECE">
        <w:rPr>
          <w:noProof/>
          <w:color w:val="auto"/>
        </w:rPr>
        <w:lastRenderedPageBreak/>
        <w:t>Funding</w:t>
      </w:r>
    </w:p>
    <w:p w14:paraId="2A03FFD5" w14:textId="77777777" w:rsidR="00631A09" w:rsidRPr="00821ECE" w:rsidRDefault="00631A09" w:rsidP="00821ECE">
      <w:pPr>
        <w:pStyle w:val="AN"/>
        <w:spacing w:line="240" w:lineRule="auto"/>
        <w:rPr>
          <w:noProof/>
          <w:color w:val="auto"/>
        </w:rPr>
      </w:pPr>
      <w:r w:rsidRPr="00821ECE">
        <w:rPr>
          <w:noProof/>
          <w:color w:val="auto"/>
        </w:rPr>
        <w:t>The author(s) received no financial support for the research, authorship, and/or publication of this article.</w:t>
      </w:r>
    </w:p>
    <w:p w14:paraId="767A4FA3" w14:textId="77777777" w:rsidR="00631A09" w:rsidRPr="00821ECE" w:rsidRDefault="00631A09" w:rsidP="00C37C40">
      <w:pPr>
        <w:pStyle w:val="EH"/>
        <w:spacing w:before="240" w:line="240" w:lineRule="auto"/>
        <w:rPr>
          <w:noProof/>
          <w:color w:val="auto"/>
        </w:rPr>
      </w:pPr>
      <w:r w:rsidRPr="00821ECE">
        <w:rPr>
          <w:noProof/>
          <w:color w:val="auto"/>
        </w:rPr>
        <w:t>Notes</w:t>
      </w:r>
    </w:p>
    <w:p w14:paraId="4D4E286F" w14:textId="77777777" w:rsidR="00631A09" w:rsidRPr="00821ECE" w:rsidRDefault="00631A09" w:rsidP="00821ECE">
      <w:pPr>
        <w:pStyle w:val="NNUM"/>
        <w:spacing w:line="240" w:lineRule="auto"/>
        <w:rPr>
          <w:noProof/>
          <w:color w:val="auto"/>
        </w:rPr>
      </w:pPr>
      <w:r w:rsidRPr="00821ECE">
        <w:rPr>
          <w:noProof/>
          <w:color w:val="auto"/>
        </w:rPr>
        <w:t>If a sample had multiple effect sizes that were based on different numbers of participants, then we used the smallest sample size from each sample to compute a conservative overall sample size estimate to report in our article. However, in our analyses, we weighted each effect size using the most accurate information available—allowing effect sizes from the same sample to have different sample sizes, where applicable.</w:t>
      </w:r>
    </w:p>
    <w:p w14:paraId="4A720CDB" w14:textId="77777777" w:rsidR="00631A09" w:rsidRPr="00821ECE" w:rsidRDefault="00631A09" w:rsidP="00821ECE">
      <w:pPr>
        <w:pStyle w:val="NNUM"/>
        <w:spacing w:line="240" w:lineRule="auto"/>
        <w:rPr>
          <w:noProof/>
          <w:color w:val="auto"/>
        </w:rPr>
      </w:pPr>
      <w:r w:rsidRPr="00821ECE">
        <w:rPr>
          <w:noProof/>
          <w:color w:val="auto"/>
        </w:rPr>
        <w:t>Notably, because the current study is using multilevel modeling for which there are multiple variance components, adding predictor variables occasionally increases rather than decreases some of the variance components. This increase in variance makes negative pseudo-</w:t>
      </w:r>
      <w:r w:rsidRPr="00821ECE">
        <w:rPr>
          <w:i/>
          <w:iCs/>
          <w:noProof/>
          <w:color w:val="auto"/>
        </w:rPr>
        <w:t>R</w:t>
      </w:r>
      <w:r w:rsidRPr="00821ECE">
        <w:rPr>
          <w:iCs/>
          <w:noProof/>
          <w:color w:val="auto"/>
          <w:vertAlign w:val="superscript"/>
        </w:rPr>
        <w:t>2</w:t>
      </w:r>
      <w:r w:rsidRPr="00821ECE">
        <w:rPr>
          <w:noProof/>
          <w:color w:val="auto"/>
        </w:rPr>
        <w:t xml:space="preserve"> variables possible in the multilevel modeling context (</w:t>
      </w:r>
      <w:r w:rsidRPr="00821ECE">
        <w:rPr>
          <w:noProof/>
          <w:color w:val="auto"/>
          <w:bdr w:val="none" w:sz="0" w:space="0" w:color="auto" w:frame="1"/>
        </w:rPr>
        <w:t>Raudenbush &amp; Bryk, 2002</w:t>
      </w:r>
      <w:r w:rsidRPr="00821ECE">
        <w:rPr>
          <w:noProof/>
          <w:color w:val="auto"/>
        </w:rPr>
        <w:t>). In the current article, negative pseudo-</w:t>
      </w:r>
      <w:r w:rsidRPr="00821ECE">
        <w:rPr>
          <w:i/>
          <w:iCs/>
          <w:noProof/>
          <w:color w:val="auto"/>
        </w:rPr>
        <w:t>R</w:t>
      </w:r>
      <w:r w:rsidRPr="00821ECE">
        <w:rPr>
          <w:iCs/>
          <w:noProof/>
          <w:color w:val="auto"/>
          <w:vertAlign w:val="superscript"/>
        </w:rPr>
        <w:t>2</w:t>
      </w:r>
      <w:r w:rsidRPr="00821ECE">
        <w:rPr>
          <w:noProof/>
          <w:color w:val="auto"/>
        </w:rPr>
        <w:t xml:space="preserve"> values will be interpreted as indicating particularly poor predictors.</w:t>
      </w:r>
    </w:p>
    <w:p w14:paraId="146401EE" w14:textId="77777777" w:rsidR="00631A09" w:rsidRPr="00821ECE" w:rsidRDefault="00631A09" w:rsidP="00821ECE">
      <w:pPr>
        <w:pStyle w:val="NNUM"/>
        <w:spacing w:line="240" w:lineRule="auto"/>
        <w:rPr>
          <w:noProof/>
          <w:color w:val="auto"/>
        </w:rPr>
      </w:pPr>
      <w:r w:rsidRPr="00821ECE">
        <w:rPr>
          <w:noProof/>
          <w:color w:val="auto"/>
        </w:rPr>
        <w:t xml:space="preserve">We chose to run the analyses for agency and communion separately because it did not make sense theoretically to control for the “neither agency nor communion” category when estimating our agency and communion effect sizes. However, when agency and communion were simultaneously added to the overall self-enhancement model (i.e., added to Model 2 in </w:t>
      </w:r>
      <w:r w:rsidRPr="00821ECE">
        <w:rPr>
          <w:noProof/>
          <w:color w:val="auto"/>
          <w:bdr w:val="none" w:sz="0" w:space="0" w:color="auto" w:frame="1"/>
        </w:rPr>
        <w:t>Table 3</w:t>
      </w:r>
      <w:r w:rsidRPr="00821ECE">
        <w:rPr>
          <w:noProof/>
          <w:color w:val="auto"/>
        </w:rPr>
        <w:t>), then the pseudo-</w:t>
      </w:r>
      <w:r w:rsidRPr="00821ECE">
        <w:rPr>
          <w:i/>
          <w:iCs/>
          <w:noProof/>
          <w:color w:val="auto"/>
        </w:rPr>
        <w:t>R</w:t>
      </w:r>
      <w:r w:rsidRPr="00821ECE">
        <w:rPr>
          <w:iCs/>
          <w:noProof/>
          <w:color w:val="auto"/>
          <w:vertAlign w:val="superscript"/>
        </w:rPr>
        <w:t>2</w:t>
      </w:r>
      <w:r w:rsidRPr="00821ECE">
        <w:rPr>
          <w:noProof/>
          <w:color w:val="auto"/>
        </w:rPr>
        <w:t xml:space="preserve"> for agency/communion was .35. This provides further evidence that the agency/communion distinction serves as an important boundary condition of narcissism’s relationship with self-enhancement.</w:t>
      </w:r>
    </w:p>
    <w:p w14:paraId="5BAACF2A" w14:textId="77777777" w:rsidR="00631A09" w:rsidRPr="00821ECE" w:rsidRDefault="00631A09" w:rsidP="00C37C40">
      <w:pPr>
        <w:pStyle w:val="EH"/>
        <w:spacing w:before="240" w:line="240" w:lineRule="auto"/>
        <w:rPr>
          <w:noProof/>
          <w:color w:val="auto"/>
        </w:rPr>
      </w:pPr>
      <w:r w:rsidRPr="00821ECE">
        <w:rPr>
          <w:noProof/>
          <w:color w:val="auto"/>
        </w:rPr>
        <w:t>Supplemental Material</w:t>
      </w:r>
    </w:p>
    <w:p w14:paraId="42DA77F1" w14:textId="77777777" w:rsidR="00631A09" w:rsidRPr="00821ECE" w:rsidRDefault="00631A09" w:rsidP="00821ECE">
      <w:pPr>
        <w:pStyle w:val="AN"/>
        <w:spacing w:line="240" w:lineRule="auto"/>
        <w:rPr>
          <w:noProof/>
          <w:color w:val="auto"/>
        </w:rPr>
      </w:pPr>
      <w:r w:rsidRPr="00821ECE">
        <w:rPr>
          <w:noProof/>
          <w:color w:val="auto"/>
        </w:rPr>
        <w:t>The online supplemental material is available at http://pspb.</w:t>
      </w:r>
      <w:r w:rsidR="00797035">
        <w:rPr>
          <w:noProof/>
          <w:color w:val="auto"/>
        </w:rPr>
        <w:br/>
      </w:r>
      <w:r w:rsidRPr="00821ECE">
        <w:rPr>
          <w:noProof/>
          <w:color w:val="auto"/>
        </w:rPr>
        <w:t>sagepub.com/supplemental.</w:t>
      </w:r>
    </w:p>
    <w:p w14:paraId="523831CA" w14:textId="77777777" w:rsidR="00631A09" w:rsidRPr="00821ECE" w:rsidRDefault="00631A09" w:rsidP="00821ECE">
      <w:pPr>
        <w:pStyle w:val="EH"/>
        <w:spacing w:line="240" w:lineRule="auto"/>
        <w:rPr>
          <w:noProof/>
          <w:color w:val="auto"/>
        </w:rPr>
      </w:pPr>
      <w:r w:rsidRPr="00821ECE">
        <w:rPr>
          <w:noProof/>
          <w:color w:val="auto"/>
        </w:rPr>
        <w:t>References</w:t>
      </w:r>
    </w:p>
    <w:p w14:paraId="50DAF909" w14:textId="77777777" w:rsidR="00631A09" w:rsidRPr="00821ECE" w:rsidRDefault="00631A09" w:rsidP="00821ECE">
      <w:pPr>
        <w:pStyle w:val="REF"/>
        <w:spacing w:line="240" w:lineRule="auto"/>
        <w:rPr>
          <w:noProof/>
          <w:color w:val="auto"/>
        </w:rPr>
      </w:pPr>
      <w:bookmarkStart w:id="487" w:name="bib1"/>
      <w:r w:rsidRPr="00821ECE">
        <w:rPr>
          <w:noProof/>
          <w:color w:val="auto"/>
        </w:rPr>
        <w:t xml:space="preserve">Alicke, M. D. (1985). Global self-evaluation as determined by the desirability and controllability of trait adjectives. </w:t>
      </w:r>
      <w:r w:rsidRPr="00821ECE">
        <w:rPr>
          <w:i/>
          <w:noProof/>
          <w:color w:val="auto"/>
        </w:rPr>
        <w:t>Journal of Personality and Social Psychology, 49</w:t>
      </w:r>
      <w:r w:rsidRPr="00821ECE">
        <w:rPr>
          <w:noProof/>
          <w:color w:val="auto"/>
        </w:rPr>
        <w:t>, 1621-1630. doi:10.1037/0022-3514.49.6.1621</w:t>
      </w:r>
      <w:bookmarkEnd w:id="487"/>
    </w:p>
    <w:p w14:paraId="7B90A243" w14:textId="77777777" w:rsidR="00631A09" w:rsidRPr="00821ECE" w:rsidRDefault="00631A09" w:rsidP="00821ECE">
      <w:pPr>
        <w:pStyle w:val="REF"/>
        <w:spacing w:line="240" w:lineRule="auto"/>
        <w:rPr>
          <w:noProof/>
          <w:color w:val="auto"/>
        </w:rPr>
      </w:pPr>
      <w:bookmarkStart w:id="488" w:name="bib2"/>
      <w:r w:rsidRPr="00821ECE">
        <w:rPr>
          <w:noProof/>
          <w:color w:val="auto"/>
        </w:rPr>
        <w:lastRenderedPageBreak/>
        <w:t xml:space="preserve">Alicke, M. D., &amp; Govorun, O. (2005). The better-than-average effect. In M. D. Alicke, D. Dunning, &amp; J. I. Krueger (Eds.), </w:t>
      </w:r>
      <w:r w:rsidRPr="00821ECE">
        <w:rPr>
          <w:i/>
          <w:noProof/>
          <w:color w:val="auto"/>
        </w:rPr>
        <w:t>The self in social perception</w:t>
      </w:r>
      <w:r w:rsidRPr="00821ECE">
        <w:rPr>
          <w:noProof/>
          <w:color w:val="auto"/>
        </w:rPr>
        <w:t xml:space="preserve"> (pp. 85-106). New York, NY: Psychology Press. Retrieved from http://search.proquest.com/</w:t>
      </w:r>
      <w:r w:rsidR="00C37C40">
        <w:rPr>
          <w:noProof/>
          <w:color w:val="auto"/>
        </w:rPr>
        <w:br/>
      </w:r>
      <w:r w:rsidRPr="00821ECE">
        <w:rPr>
          <w:noProof/>
          <w:color w:val="auto"/>
        </w:rPr>
        <w:t>docview/620990147?accountid=14553</w:t>
      </w:r>
      <w:bookmarkEnd w:id="488"/>
    </w:p>
    <w:p w14:paraId="76ADD5EE" w14:textId="77777777" w:rsidR="00631A09" w:rsidRPr="00C37C40" w:rsidRDefault="00631A09" w:rsidP="00821ECE">
      <w:pPr>
        <w:pStyle w:val="REF"/>
        <w:spacing w:line="240" w:lineRule="auto"/>
        <w:rPr>
          <w:noProof/>
          <w:color w:val="auto"/>
          <w:spacing w:val="-4"/>
        </w:rPr>
      </w:pPr>
      <w:bookmarkStart w:id="489" w:name="bib3"/>
      <w:r w:rsidRPr="00C37C40">
        <w:rPr>
          <w:noProof/>
          <w:color w:val="auto"/>
          <w:spacing w:val="-4"/>
        </w:rPr>
        <w:t xml:space="preserve">Alicke, M. D., &amp; Sedikides, C. (2009). Self-enhancement and self-protection: What they are and what they do. </w:t>
      </w:r>
      <w:r w:rsidRPr="00C37C40">
        <w:rPr>
          <w:i/>
          <w:noProof/>
          <w:color w:val="auto"/>
          <w:spacing w:val="-4"/>
        </w:rPr>
        <w:t>European Review of Social Psychology, 20</w:t>
      </w:r>
      <w:r w:rsidRPr="00C37C40">
        <w:rPr>
          <w:noProof/>
          <w:color w:val="auto"/>
          <w:spacing w:val="-4"/>
        </w:rPr>
        <w:t>, 1-48. doi:10.1080/10463280802613866</w:t>
      </w:r>
      <w:bookmarkEnd w:id="489"/>
    </w:p>
    <w:p w14:paraId="05F4F364" w14:textId="77777777" w:rsidR="00631A09" w:rsidRPr="00821ECE" w:rsidRDefault="00631A09" w:rsidP="00821ECE">
      <w:pPr>
        <w:pStyle w:val="REF"/>
        <w:spacing w:line="240" w:lineRule="auto"/>
        <w:rPr>
          <w:noProof/>
          <w:color w:val="auto"/>
        </w:rPr>
      </w:pPr>
      <w:bookmarkStart w:id="490" w:name="bib4"/>
      <w:r w:rsidRPr="00821ECE">
        <w:rPr>
          <w:noProof/>
          <w:color w:val="auto"/>
        </w:rPr>
        <w:t xml:space="preserve">Alicke, M. D., &amp; Sedikides, C. (2011). </w:t>
      </w:r>
      <w:r w:rsidRPr="00821ECE">
        <w:rPr>
          <w:i/>
          <w:noProof/>
          <w:color w:val="auto"/>
        </w:rPr>
        <w:t>Handbook of self-enhancement and self-protection</w:t>
      </w:r>
      <w:r w:rsidRPr="00821ECE">
        <w:rPr>
          <w:noProof/>
          <w:color w:val="auto"/>
        </w:rPr>
        <w:t>. New York, NY: Guilford Press. Retrieved from http://search.proquest.com/docview/</w:t>
      </w:r>
      <w:r w:rsidR="00C37C40">
        <w:rPr>
          <w:noProof/>
          <w:color w:val="auto"/>
        </w:rPr>
        <w:br/>
      </w:r>
      <w:r w:rsidRPr="00821ECE">
        <w:rPr>
          <w:noProof/>
          <w:color w:val="auto"/>
        </w:rPr>
        <w:t>870546974?accountid=14553</w:t>
      </w:r>
      <w:bookmarkEnd w:id="490"/>
    </w:p>
    <w:p w14:paraId="2129F469" w14:textId="77777777" w:rsidR="00631A09" w:rsidRPr="00C37C40" w:rsidRDefault="00631A09" w:rsidP="00821ECE">
      <w:pPr>
        <w:pStyle w:val="REF"/>
        <w:spacing w:line="240" w:lineRule="auto"/>
        <w:rPr>
          <w:noProof/>
          <w:color w:val="auto"/>
          <w:spacing w:val="-4"/>
        </w:rPr>
      </w:pPr>
      <w:bookmarkStart w:id="491" w:name="bib5"/>
      <w:r w:rsidRPr="00C37C40">
        <w:rPr>
          <w:noProof/>
          <w:color w:val="auto"/>
          <w:spacing w:val="-4"/>
        </w:rPr>
        <w:t xml:space="preserve">Allport, G. W. (1937). </w:t>
      </w:r>
      <w:r w:rsidRPr="00C37C40">
        <w:rPr>
          <w:i/>
          <w:noProof/>
          <w:color w:val="auto"/>
          <w:spacing w:val="-4"/>
        </w:rPr>
        <w:t>Personality: A psychological interpretation</w:t>
      </w:r>
      <w:r w:rsidRPr="00C37C40">
        <w:rPr>
          <w:noProof/>
          <w:color w:val="auto"/>
          <w:spacing w:val="-4"/>
        </w:rPr>
        <w:t>. New York, NY: Holt. Retrieved from http://search.proquest.com/</w:t>
      </w:r>
      <w:r w:rsidR="00C37C40">
        <w:rPr>
          <w:noProof/>
          <w:color w:val="auto"/>
          <w:spacing w:val="-4"/>
        </w:rPr>
        <w:br/>
      </w:r>
      <w:r w:rsidRPr="00C37C40">
        <w:rPr>
          <w:noProof/>
          <w:color w:val="auto"/>
          <w:spacing w:val="-4"/>
        </w:rPr>
        <w:t>docview/615071355?accountid=14553</w:t>
      </w:r>
      <w:bookmarkEnd w:id="491"/>
    </w:p>
    <w:p w14:paraId="619212A5" w14:textId="77777777" w:rsidR="00631A09" w:rsidRPr="00821ECE" w:rsidRDefault="00631A09" w:rsidP="00821ECE">
      <w:pPr>
        <w:pStyle w:val="REF"/>
        <w:spacing w:line="240" w:lineRule="auto"/>
        <w:rPr>
          <w:noProof/>
          <w:color w:val="auto"/>
        </w:rPr>
      </w:pPr>
      <w:bookmarkStart w:id="492" w:name="bib114"/>
      <w:r w:rsidRPr="00821ECE">
        <w:rPr>
          <w:noProof/>
          <w:color w:val="auto"/>
        </w:rPr>
        <w:t xml:space="preserve">American Psychiatric Association. (1987). </w:t>
      </w:r>
      <w:r w:rsidRPr="00821ECE">
        <w:rPr>
          <w:i/>
          <w:noProof/>
          <w:color w:val="auto"/>
        </w:rPr>
        <w:t>Diagnostic and statistical manual of mental disorders</w:t>
      </w:r>
      <w:r w:rsidRPr="00821ECE">
        <w:rPr>
          <w:noProof/>
          <w:color w:val="auto"/>
        </w:rPr>
        <w:t xml:space="preserve"> (3rd ed., Rev.). Washington, DC: Author.</w:t>
      </w:r>
      <w:bookmarkEnd w:id="492"/>
    </w:p>
    <w:p w14:paraId="3BE22E1E" w14:textId="77777777" w:rsidR="00631A09" w:rsidRPr="00821ECE" w:rsidRDefault="00631A09" w:rsidP="00821ECE">
      <w:pPr>
        <w:pStyle w:val="REF"/>
        <w:spacing w:line="240" w:lineRule="auto"/>
        <w:rPr>
          <w:noProof/>
          <w:color w:val="auto"/>
        </w:rPr>
      </w:pPr>
      <w:bookmarkStart w:id="493" w:name="bib6"/>
      <w:r w:rsidRPr="00821ECE">
        <w:rPr>
          <w:noProof/>
          <w:color w:val="auto"/>
        </w:rPr>
        <w:t xml:space="preserve">*Ames, D. R., &amp; Kammrath, L. K. (2004). Mind-reading and metacognition: Narcissism, not actual competence, predicts self-estimated ability. </w:t>
      </w:r>
      <w:r w:rsidRPr="00821ECE">
        <w:rPr>
          <w:i/>
          <w:noProof/>
          <w:color w:val="auto"/>
        </w:rPr>
        <w:t>Journal of Nonverbal Behavior, 28</w:t>
      </w:r>
      <w:r w:rsidRPr="00821ECE">
        <w:rPr>
          <w:noProof/>
          <w:color w:val="auto"/>
        </w:rPr>
        <w:t>, 187-209. doi:10.1023/B:JONB.0000039649.20015.0e</w:t>
      </w:r>
      <w:bookmarkEnd w:id="493"/>
    </w:p>
    <w:p w14:paraId="6F0FF722" w14:textId="77777777" w:rsidR="00631A09" w:rsidRPr="00821ECE" w:rsidRDefault="00631A09" w:rsidP="00821ECE">
      <w:pPr>
        <w:pStyle w:val="REF"/>
        <w:spacing w:line="240" w:lineRule="auto"/>
        <w:rPr>
          <w:noProof/>
          <w:color w:val="auto"/>
        </w:rPr>
      </w:pPr>
      <w:bookmarkStart w:id="494" w:name="bib7"/>
      <w:r w:rsidRPr="00821ECE">
        <w:rPr>
          <w:noProof/>
          <w:color w:val="auto"/>
        </w:rPr>
        <w:t xml:space="preserve">*Ames, D. R., Rose, P., &amp; Anderson, C. P. (2006). The NPI-16 as a short measure of narcissism. </w:t>
      </w:r>
      <w:r w:rsidRPr="00821ECE">
        <w:rPr>
          <w:i/>
          <w:noProof/>
          <w:color w:val="auto"/>
        </w:rPr>
        <w:t>Journal of Research in Personality, 40</w:t>
      </w:r>
      <w:r w:rsidRPr="00821ECE">
        <w:rPr>
          <w:noProof/>
          <w:color w:val="auto"/>
        </w:rPr>
        <w:t>, 440-450. doi:10.1016/j.jrp.2005.03.002</w:t>
      </w:r>
      <w:bookmarkEnd w:id="494"/>
    </w:p>
    <w:p w14:paraId="5288C312" w14:textId="77777777" w:rsidR="00631A09" w:rsidRPr="00821ECE" w:rsidRDefault="00631A09" w:rsidP="00821ECE">
      <w:pPr>
        <w:pStyle w:val="REF"/>
        <w:spacing w:line="240" w:lineRule="auto"/>
        <w:rPr>
          <w:noProof/>
          <w:color w:val="auto"/>
        </w:rPr>
      </w:pPr>
      <w:bookmarkStart w:id="495" w:name="bib8"/>
      <w:r w:rsidRPr="00821ECE">
        <w:rPr>
          <w:noProof/>
          <w:color w:val="auto"/>
        </w:rPr>
        <w:t xml:space="preserve">Back, M. D., Schmukle, S. C., &amp; Egloff, B. (2010). Why are narcissists so charming at first sight? Decoding the narcissism–popularity link at zero acquaintance. </w:t>
      </w:r>
      <w:r w:rsidRPr="00821ECE">
        <w:rPr>
          <w:i/>
          <w:noProof/>
          <w:color w:val="auto"/>
        </w:rPr>
        <w:t>Journal of Personality and Social Psychology, 98</w:t>
      </w:r>
      <w:r w:rsidRPr="00821ECE">
        <w:rPr>
          <w:noProof/>
          <w:color w:val="auto"/>
        </w:rPr>
        <w:t>, 132-145. doi:10.1037/a0016338</w:t>
      </w:r>
      <w:bookmarkEnd w:id="495"/>
    </w:p>
    <w:p w14:paraId="63B05CC8" w14:textId="77777777" w:rsidR="00631A09" w:rsidRPr="00821ECE" w:rsidRDefault="00631A09" w:rsidP="00821ECE">
      <w:pPr>
        <w:pStyle w:val="REF"/>
        <w:spacing w:line="240" w:lineRule="auto"/>
        <w:rPr>
          <w:noProof/>
          <w:color w:val="auto"/>
        </w:rPr>
      </w:pPr>
      <w:bookmarkStart w:id="496" w:name="bib9"/>
      <w:r w:rsidRPr="00821ECE">
        <w:rPr>
          <w:noProof/>
          <w:color w:val="auto"/>
        </w:rPr>
        <w:t xml:space="preserve">Bakan, D. (1966). </w:t>
      </w:r>
      <w:r w:rsidRPr="00821ECE">
        <w:rPr>
          <w:i/>
          <w:noProof/>
          <w:color w:val="auto"/>
        </w:rPr>
        <w:t>The duality of human existence: An essay on psychology and religion</w:t>
      </w:r>
      <w:r w:rsidRPr="00821ECE">
        <w:rPr>
          <w:noProof/>
          <w:color w:val="auto"/>
        </w:rPr>
        <w:t>. Oxford, UK: Rand McNally. Retrieved from http://search.proquest.com/docview/</w:t>
      </w:r>
      <w:r w:rsidR="00725201">
        <w:rPr>
          <w:noProof/>
          <w:color w:val="auto"/>
        </w:rPr>
        <w:br/>
      </w:r>
      <w:r w:rsidRPr="00821ECE">
        <w:rPr>
          <w:noProof/>
          <w:color w:val="auto"/>
        </w:rPr>
        <w:t>615470079?accountid=14553</w:t>
      </w:r>
      <w:bookmarkEnd w:id="496"/>
    </w:p>
    <w:p w14:paraId="7FE45D4A" w14:textId="77777777" w:rsidR="00631A09" w:rsidRPr="00821ECE" w:rsidRDefault="00631A09" w:rsidP="00821ECE">
      <w:pPr>
        <w:pStyle w:val="REF"/>
        <w:spacing w:line="240" w:lineRule="auto"/>
        <w:rPr>
          <w:noProof/>
          <w:color w:val="auto"/>
        </w:rPr>
      </w:pPr>
      <w:bookmarkStart w:id="497" w:name="bib10"/>
      <w:r w:rsidRPr="00821ECE">
        <w:rPr>
          <w:noProof/>
          <w:color w:val="auto"/>
        </w:rPr>
        <w:t xml:space="preserve">Bleske-Rechek, A., Remiker, M. W., &amp; Baker, J. P. (2008). Narcissistic men and women think they are so hot—But they are not. </w:t>
      </w:r>
      <w:r w:rsidRPr="00821ECE">
        <w:rPr>
          <w:i/>
          <w:noProof/>
          <w:color w:val="auto"/>
        </w:rPr>
        <w:t>Personality and Individual Differences, 45</w:t>
      </w:r>
      <w:r w:rsidRPr="00821ECE">
        <w:rPr>
          <w:noProof/>
          <w:color w:val="auto"/>
        </w:rPr>
        <w:t>, 420-424. doi:10.1016/j.paid.2008.05.018</w:t>
      </w:r>
      <w:bookmarkEnd w:id="497"/>
    </w:p>
    <w:p w14:paraId="76DBCAA7" w14:textId="33213B3E" w:rsidR="00631A09" w:rsidRPr="00821ECE" w:rsidRDefault="00631A09" w:rsidP="00821ECE">
      <w:pPr>
        <w:pStyle w:val="REF"/>
        <w:spacing w:line="240" w:lineRule="auto"/>
        <w:rPr>
          <w:noProof/>
          <w:color w:val="800000"/>
        </w:rPr>
      </w:pPr>
      <w:bookmarkStart w:id="498" w:name="bib11"/>
      <w:r w:rsidRPr="00821ECE">
        <w:rPr>
          <w:noProof/>
          <w:color w:val="auto"/>
        </w:rPr>
        <w:t xml:space="preserve">Bliese, P. D. (2000). Within-group agreement, non-independence, and reliability: Implications for data aggregation and analysis. In </w:t>
      </w:r>
      <w:ins w:id="499" w:author="Emily Grijalva" w:date="2015-10-20T10:09:00Z">
        <w:r w:rsidR="00E072C2">
          <w:t>K. J. Klein &amp; S. W. J. Kozlowski (Eds</w:t>
        </w:r>
      </w:ins>
      <w:ins w:id="500" w:author="Emily Grijalva" w:date="2015-10-20T10:10:00Z">
        <w:r w:rsidR="00E072C2">
          <w:t xml:space="preserve">.), </w:t>
        </w:r>
      </w:ins>
      <w:r w:rsidRPr="00821ECE">
        <w:rPr>
          <w:i/>
          <w:noProof/>
          <w:color w:val="auto"/>
        </w:rPr>
        <w:t>Multilevel theory, research, and methods in organizations: Foundations, extensions, and new directions</w:t>
      </w:r>
      <w:r w:rsidRPr="00821ECE">
        <w:rPr>
          <w:noProof/>
          <w:color w:val="auto"/>
        </w:rPr>
        <w:t xml:space="preserve"> (pp. 349-381). San Francisco, CA: Jossey-Bass. Retrieved from http://search.proquest.com/docview/619541281?accountid=14553</w:t>
      </w:r>
      <w:bookmarkEnd w:id="498"/>
      <w:r w:rsidR="00C37C40">
        <w:rPr>
          <w:noProof/>
          <w:color w:val="auto"/>
        </w:rPr>
        <w:t xml:space="preserve"> </w:t>
      </w:r>
      <w:bookmarkStart w:id="501" w:name="aq4"/>
      <w:r w:rsidR="00B20999">
        <w:rPr>
          <w:rStyle w:val="AQ"/>
          <w:b w:val="0"/>
          <w:noProof/>
        </w:rPr>
        <w:fldChar w:fldCharType="begin"/>
      </w:r>
      <w:r w:rsidR="00B20999">
        <w:rPr>
          <w:rStyle w:val="AQ"/>
          <w:b w:val="0"/>
          <w:noProof/>
        </w:rPr>
        <w:instrText xml:space="preserve"> HYPERLINK "#raq4"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[AQ4]</w:t>
      </w:r>
      <w:bookmarkEnd w:id="501"/>
      <w:r w:rsidR="00B20999">
        <w:rPr>
          <w:rStyle w:val="AQ"/>
          <w:b w:val="0"/>
          <w:noProof/>
        </w:rPr>
        <w:fldChar w:fldCharType="end"/>
      </w:r>
    </w:p>
    <w:p w14:paraId="68FA62B9" w14:textId="77777777" w:rsidR="00631A09" w:rsidRPr="00C37C40" w:rsidRDefault="00631A09" w:rsidP="00821ECE">
      <w:pPr>
        <w:pStyle w:val="REF"/>
        <w:spacing w:line="240" w:lineRule="auto"/>
        <w:rPr>
          <w:noProof/>
          <w:color w:val="auto"/>
          <w:spacing w:val="-4"/>
        </w:rPr>
      </w:pPr>
      <w:bookmarkStart w:id="502" w:name="bib12"/>
      <w:r w:rsidRPr="00C37C40">
        <w:rPr>
          <w:noProof/>
          <w:color w:val="auto"/>
          <w:spacing w:val="-4"/>
        </w:rPr>
        <w:t xml:space="preserve">Block, J. (1978). </w:t>
      </w:r>
      <w:r w:rsidRPr="00C37C40">
        <w:rPr>
          <w:i/>
          <w:noProof/>
          <w:color w:val="auto"/>
          <w:spacing w:val="-4"/>
        </w:rPr>
        <w:t>The Q-sort method in personality assessment and psychiatric research</w:t>
      </w:r>
      <w:r w:rsidRPr="00C37C40">
        <w:rPr>
          <w:noProof/>
          <w:color w:val="auto"/>
          <w:spacing w:val="-4"/>
        </w:rPr>
        <w:t>. Palo Alto, CA: Consulting Psychologists Press. (Original work published 1961). Retrieved from http://search.proquest.com/docview/616456048?accountid=14553</w:t>
      </w:r>
      <w:bookmarkEnd w:id="502"/>
    </w:p>
    <w:p w14:paraId="68AA4F5C" w14:textId="77777777" w:rsidR="00631A09" w:rsidRPr="00821ECE" w:rsidRDefault="00631A09" w:rsidP="00821ECE">
      <w:pPr>
        <w:pStyle w:val="REF"/>
        <w:spacing w:line="240" w:lineRule="auto"/>
        <w:rPr>
          <w:noProof/>
          <w:color w:val="800000"/>
        </w:rPr>
      </w:pPr>
      <w:bookmarkStart w:id="503" w:name="bib13"/>
      <w:r w:rsidRPr="00821ECE">
        <w:rPr>
          <w:noProof/>
          <w:color w:val="auto"/>
        </w:rPr>
        <w:t xml:space="preserve">Block, J., &amp; Colvin, C. R. (1994). Positive illusions and well-being revisited: Separating fiction from fact. </w:t>
      </w:r>
      <w:r w:rsidRPr="00821ECE">
        <w:rPr>
          <w:i/>
          <w:noProof/>
          <w:color w:val="auto"/>
        </w:rPr>
        <w:t>Psychological Bulletin, 116</w:t>
      </w:r>
      <w:r w:rsidRPr="00821ECE">
        <w:rPr>
          <w:noProof/>
          <w:color w:val="auto"/>
        </w:rPr>
        <w:t>, 21-27. doi:10.1037/0033-2909.116.1.28</w:t>
      </w:r>
      <w:bookmarkStart w:id="504" w:name="aq5"/>
      <w:bookmarkEnd w:id="503"/>
      <w:r w:rsidR="00B20999">
        <w:rPr>
          <w:rStyle w:val="AQ"/>
          <w:b w:val="0"/>
          <w:noProof/>
        </w:rPr>
        <w:fldChar w:fldCharType="begin"/>
      </w:r>
      <w:r w:rsidR="00B20999">
        <w:rPr>
          <w:rStyle w:val="AQ"/>
          <w:b w:val="0"/>
          <w:noProof/>
        </w:rPr>
        <w:instrText xml:space="preserve"> HYPERLINK "#raq5"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[AQ5]</w:t>
      </w:r>
      <w:bookmarkEnd w:id="504"/>
      <w:r w:rsidR="00B20999">
        <w:rPr>
          <w:rStyle w:val="AQ"/>
          <w:b w:val="0"/>
          <w:noProof/>
        </w:rPr>
        <w:fldChar w:fldCharType="end"/>
      </w:r>
    </w:p>
    <w:p w14:paraId="68B37BCC" w14:textId="77777777" w:rsidR="00631A09" w:rsidRPr="00821ECE" w:rsidRDefault="00631A09" w:rsidP="00821ECE">
      <w:pPr>
        <w:pStyle w:val="REF"/>
        <w:spacing w:line="240" w:lineRule="auto"/>
        <w:rPr>
          <w:noProof/>
          <w:color w:val="800000"/>
        </w:rPr>
      </w:pPr>
      <w:bookmarkStart w:id="505" w:name="bib14"/>
      <w:r w:rsidRPr="00821ECE">
        <w:rPr>
          <w:noProof/>
          <w:color w:val="auto"/>
        </w:rPr>
        <w:t xml:space="preserve">Borenstein, M., Hedges, L. V., Higgins, J. P. T., &amp; Rothstein, H. R. (2009). Fixed-effect versus random-effects models. In </w:t>
      </w:r>
      <w:r w:rsidRPr="00821ECE">
        <w:rPr>
          <w:i/>
          <w:noProof/>
          <w:color w:val="auto"/>
        </w:rPr>
        <w:t>Introduction to meta-analysis</w:t>
      </w:r>
      <w:r w:rsidRPr="00821ECE">
        <w:rPr>
          <w:noProof/>
          <w:color w:val="auto"/>
        </w:rPr>
        <w:t>. Chichester, UK: John Wiley. doi:10.1002/9780470743386.ch13</w:t>
      </w:r>
      <w:bookmarkStart w:id="506" w:name="aq6"/>
      <w:bookmarkEnd w:id="505"/>
      <w:r w:rsidR="00B20999">
        <w:rPr>
          <w:rStyle w:val="AQ"/>
          <w:b w:val="0"/>
          <w:noProof/>
        </w:rPr>
        <w:fldChar w:fldCharType="begin"/>
      </w:r>
      <w:r w:rsidR="00B20999">
        <w:rPr>
          <w:rStyle w:val="AQ"/>
          <w:b w:val="0"/>
          <w:noProof/>
        </w:rPr>
        <w:instrText xml:space="preserve"> HYPERLINK "#raq6"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[AQ6]</w:t>
      </w:r>
      <w:bookmarkEnd w:id="506"/>
      <w:r w:rsidR="00B20999">
        <w:rPr>
          <w:rStyle w:val="AQ"/>
          <w:b w:val="0"/>
          <w:noProof/>
        </w:rPr>
        <w:fldChar w:fldCharType="end"/>
      </w:r>
    </w:p>
    <w:p w14:paraId="48A13938" w14:textId="77777777" w:rsidR="00631A09" w:rsidRPr="00821ECE" w:rsidRDefault="00631A09" w:rsidP="00821ECE">
      <w:pPr>
        <w:pStyle w:val="REF"/>
        <w:spacing w:line="240" w:lineRule="auto"/>
        <w:rPr>
          <w:noProof/>
          <w:color w:val="auto"/>
        </w:rPr>
      </w:pPr>
      <w:bookmarkStart w:id="507" w:name="bib15"/>
      <w:r w:rsidRPr="00821ECE">
        <w:rPr>
          <w:noProof/>
          <w:color w:val="auto"/>
        </w:rPr>
        <w:t xml:space="preserve">Borkenau, P., Zaltauskas, K., &amp; Leising, D. (2009). More may be better but there may be too much: Optimal trait level and self-enhancement bias. </w:t>
      </w:r>
      <w:r w:rsidRPr="00821ECE">
        <w:rPr>
          <w:i/>
          <w:noProof/>
          <w:color w:val="auto"/>
        </w:rPr>
        <w:t>Journal of Personality, 77</w:t>
      </w:r>
      <w:r w:rsidRPr="00821ECE">
        <w:rPr>
          <w:noProof/>
          <w:color w:val="auto"/>
        </w:rPr>
        <w:t>, 825-858. doi:10.1111/j.1467-6494.2009.00566.x</w:t>
      </w:r>
      <w:bookmarkEnd w:id="507"/>
    </w:p>
    <w:p w14:paraId="6C1CF9B3" w14:textId="77777777" w:rsidR="00631A09" w:rsidRPr="000A70BE" w:rsidRDefault="00631A09" w:rsidP="00821ECE">
      <w:pPr>
        <w:pStyle w:val="REF"/>
        <w:spacing w:line="240" w:lineRule="auto"/>
        <w:rPr>
          <w:noProof/>
          <w:color w:val="auto"/>
          <w:spacing w:val="-4"/>
        </w:rPr>
      </w:pPr>
      <w:bookmarkStart w:id="508" w:name="bib16"/>
      <w:r w:rsidRPr="000A70BE">
        <w:rPr>
          <w:noProof/>
          <w:color w:val="auto"/>
          <w:spacing w:val="-4"/>
        </w:rPr>
        <w:t xml:space="preserve">Bradlee, P. M., &amp; Emmons, R. A. (1992). Locating narcissism within the interpersonal circumplex and the five-factor model. </w:t>
      </w:r>
      <w:r w:rsidRPr="000A70BE">
        <w:rPr>
          <w:i/>
          <w:noProof/>
          <w:color w:val="auto"/>
          <w:spacing w:val="-4"/>
        </w:rPr>
        <w:t>Personality and Individual Differences, 13</w:t>
      </w:r>
      <w:r w:rsidRPr="000A70BE">
        <w:rPr>
          <w:noProof/>
          <w:color w:val="auto"/>
          <w:spacing w:val="-4"/>
        </w:rPr>
        <w:t xml:space="preserve">, 821-830. Retrieved </w:t>
      </w:r>
      <w:r w:rsidRPr="000A70BE">
        <w:rPr>
          <w:noProof/>
          <w:color w:val="auto"/>
          <w:spacing w:val="-4"/>
        </w:rPr>
        <w:lastRenderedPageBreak/>
        <w:t>from http://search.proquest.com/docview/618167878?account</w:t>
      </w:r>
      <w:r w:rsidR="000A70BE">
        <w:rPr>
          <w:noProof/>
          <w:color w:val="auto"/>
          <w:spacing w:val="-4"/>
        </w:rPr>
        <w:br/>
      </w:r>
      <w:r w:rsidRPr="000A70BE">
        <w:rPr>
          <w:noProof/>
          <w:color w:val="auto"/>
          <w:spacing w:val="-4"/>
        </w:rPr>
        <w:t>id=14553</w:t>
      </w:r>
      <w:bookmarkEnd w:id="508"/>
    </w:p>
    <w:p w14:paraId="2EA4387F" w14:textId="77777777" w:rsidR="00631A09" w:rsidRPr="00C37C40" w:rsidRDefault="00631A09" w:rsidP="00821ECE">
      <w:pPr>
        <w:pStyle w:val="REF"/>
        <w:spacing w:line="240" w:lineRule="auto"/>
        <w:rPr>
          <w:noProof/>
          <w:color w:val="auto"/>
          <w:spacing w:val="-4"/>
        </w:rPr>
      </w:pPr>
      <w:bookmarkStart w:id="509" w:name="bib17"/>
      <w:r w:rsidRPr="00821ECE">
        <w:rPr>
          <w:noProof/>
          <w:color w:val="auto"/>
        </w:rPr>
        <w:t>*</w:t>
      </w:r>
      <w:r w:rsidRPr="00C37C40">
        <w:rPr>
          <w:noProof/>
          <w:color w:val="auto"/>
          <w:spacing w:val="-4"/>
        </w:rPr>
        <w:t xml:space="preserve">Brown, M. N. (2010). </w:t>
      </w:r>
      <w:r w:rsidRPr="00C37C40">
        <w:rPr>
          <w:i/>
          <w:noProof/>
          <w:color w:val="auto"/>
          <w:spacing w:val="-4"/>
        </w:rPr>
        <w:t>Narcissism, attachment style, and interpersonal assessment among clinical psychology graduate students</w:t>
      </w:r>
      <w:r w:rsidRPr="00C37C40">
        <w:rPr>
          <w:noProof/>
          <w:color w:val="auto"/>
          <w:spacing w:val="-4"/>
        </w:rPr>
        <w:t xml:space="preserve"> (Doctoral dissertation). Available from ProQuest Dissertations and Theses. (Accession Order No. 3407405). Retrieved from http://search.proquest.com/docview/</w:t>
      </w:r>
      <w:r w:rsidR="00C37C40">
        <w:rPr>
          <w:noProof/>
          <w:color w:val="auto"/>
          <w:spacing w:val="-4"/>
        </w:rPr>
        <w:br/>
      </w:r>
      <w:r w:rsidRPr="00C37C40">
        <w:rPr>
          <w:noProof/>
          <w:color w:val="auto"/>
          <w:spacing w:val="-4"/>
        </w:rPr>
        <w:t>837460727?accountid=14553</w:t>
      </w:r>
      <w:bookmarkEnd w:id="509"/>
    </w:p>
    <w:p w14:paraId="6D182C56" w14:textId="77777777" w:rsidR="00631A09" w:rsidRPr="00821ECE" w:rsidRDefault="00631A09" w:rsidP="00821ECE">
      <w:pPr>
        <w:pStyle w:val="REF"/>
        <w:spacing w:line="240" w:lineRule="auto"/>
        <w:rPr>
          <w:noProof/>
          <w:color w:val="auto"/>
        </w:rPr>
      </w:pPr>
      <w:bookmarkStart w:id="510" w:name="bib18"/>
      <w:r w:rsidRPr="00821ECE">
        <w:rPr>
          <w:noProof/>
          <w:color w:val="auto"/>
        </w:rPr>
        <w:t xml:space="preserve">Bushman, B. J., &amp; Baumeister, R. F. (1998). Threatened egotism, narcissism, self-esteem, and direct and displaced aggression: Does self-love or self-hate lead to violence? </w:t>
      </w:r>
      <w:r w:rsidRPr="00821ECE">
        <w:rPr>
          <w:i/>
          <w:noProof/>
          <w:color w:val="auto"/>
        </w:rPr>
        <w:t>Journal of Personality and Social Psychology, 75</w:t>
      </w:r>
      <w:r w:rsidRPr="00821ECE">
        <w:rPr>
          <w:noProof/>
          <w:color w:val="auto"/>
        </w:rPr>
        <w:t>, 219-229. doi:10.1037/</w:t>
      </w:r>
      <w:r w:rsidR="000A70BE">
        <w:rPr>
          <w:noProof/>
          <w:color w:val="auto"/>
        </w:rPr>
        <w:br/>
      </w:r>
      <w:r w:rsidRPr="00821ECE">
        <w:rPr>
          <w:noProof/>
          <w:color w:val="auto"/>
        </w:rPr>
        <w:t>0022-3514.75.1.219</w:t>
      </w:r>
      <w:bookmarkEnd w:id="510"/>
    </w:p>
    <w:p w14:paraId="5369D507" w14:textId="77777777" w:rsidR="00631A09" w:rsidRPr="000A70BE" w:rsidRDefault="00631A09" w:rsidP="00821ECE">
      <w:pPr>
        <w:pStyle w:val="REF"/>
        <w:spacing w:line="240" w:lineRule="auto"/>
        <w:rPr>
          <w:noProof/>
          <w:color w:val="auto"/>
          <w:spacing w:val="-4"/>
        </w:rPr>
      </w:pPr>
      <w:bookmarkStart w:id="511" w:name="bib19"/>
      <w:r w:rsidRPr="000A70BE">
        <w:rPr>
          <w:noProof/>
          <w:color w:val="auto"/>
          <w:spacing w:val="-4"/>
        </w:rPr>
        <w:t xml:space="preserve">Buss, D. M. (1990). Unmitigated agency and unmitigated communion: An analysis of the negative components of masculinity and femininity. </w:t>
      </w:r>
      <w:r w:rsidRPr="000A70BE">
        <w:rPr>
          <w:i/>
          <w:noProof/>
          <w:color w:val="auto"/>
          <w:spacing w:val="-4"/>
        </w:rPr>
        <w:t>Sex Roles, 22</w:t>
      </w:r>
      <w:r w:rsidRPr="000A70BE">
        <w:rPr>
          <w:noProof/>
          <w:color w:val="auto"/>
          <w:spacing w:val="-4"/>
        </w:rPr>
        <w:t>, 555-568. Retrieved from http://search.proquest.com/docview/617888993?account</w:t>
      </w:r>
      <w:r w:rsidR="000A70BE">
        <w:rPr>
          <w:noProof/>
          <w:color w:val="auto"/>
          <w:spacing w:val="-4"/>
        </w:rPr>
        <w:br/>
      </w:r>
      <w:r w:rsidRPr="000A70BE">
        <w:rPr>
          <w:noProof/>
          <w:color w:val="auto"/>
          <w:spacing w:val="-4"/>
        </w:rPr>
        <w:t>id=14553</w:t>
      </w:r>
      <w:bookmarkEnd w:id="511"/>
    </w:p>
    <w:p w14:paraId="1E1E5C11" w14:textId="77777777" w:rsidR="00631A09" w:rsidRPr="00821ECE" w:rsidRDefault="00631A09" w:rsidP="00821ECE">
      <w:pPr>
        <w:pStyle w:val="REF"/>
        <w:spacing w:line="240" w:lineRule="auto"/>
        <w:rPr>
          <w:noProof/>
          <w:color w:val="auto"/>
        </w:rPr>
      </w:pPr>
      <w:bookmarkStart w:id="512" w:name="bib20"/>
      <w:r w:rsidRPr="00821ECE">
        <w:rPr>
          <w:noProof/>
          <w:color w:val="auto"/>
        </w:rPr>
        <w:t xml:space="preserve">Campbell, W. K., Brunell, A. B., &amp; Finkel, E. J. (2006). Narcissism, interpersonal self-regulation, and romantic relationships: An agency model approach. In K. D. Vohs &amp; E. J. Finkel (Eds.), </w:t>
      </w:r>
      <w:r w:rsidRPr="00821ECE">
        <w:rPr>
          <w:i/>
          <w:noProof/>
          <w:color w:val="auto"/>
        </w:rPr>
        <w:t>Self and relationships: Connecting intrapersonal and interpersonal processes</w:t>
      </w:r>
      <w:r w:rsidRPr="00821ECE">
        <w:rPr>
          <w:noProof/>
          <w:color w:val="auto"/>
        </w:rPr>
        <w:t xml:space="preserve"> (pp. 57-83). New York, NY: Guilford Press. Retrieved from http://search.</w:t>
      </w:r>
      <w:r w:rsidR="000A70BE">
        <w:rPr>
          <w:noProof/>
          <w:color w:val="auto"/>
        </w:rPr>
        <w:br/>
      </w:r>
      <w:r w:rsidRPr="00821ECE">
        <w:rPr>
          <w:noProof/>
          <w:color w:val="auto"/>
        </w:rPr>
        <w:t>proquest.com/docview/621152013?accountid=14553</w:t>
      </w:r>
      <w:bookmarkEnd w:id="512"/>
    </w:p>
    <w:p w14:paraId="0DBEA895" w14:textId="77777777" w:rsidR="00631A09" w:rsidRPr="00821ECE" w:rsidRDefault="00631A09" w:rsidP="00821ECE">
      <w:pPr>
        <w:pStyle w:val="REF"/>
        <w:spacing w:line="240" w:lineRule="auto"/>
        <w:rPr>
          <w:noProof/>
          <w:color w:val="auto"/>
        </w:rPr>
      </w:pPr>
      <w:bookmarkStart w:id="513" w:name="bib21"/>
      <w:r w:rsidRPr="00821ECE">
        <w:rPr>
          <w:noProof/>
          <w:color w:val="auto"/>
        </w:rPr>
        <w:t xml:space="preserve">Campbell, W. K., &amp; Foster, J. D. (2007). The narcissistic self: Background, an extended agency model, and ongoing controversies. In C. Sedikides &amp; S. Spencer (Eds.), </w:t>
      </w:r>
      <w:r w:rsidRPr="00821ECE">
        <w:rPr>
          <w:i/>
          <w:noProof/>
          <w:color w:val="auto"/>
        </w:rPr>
        <w:t>Frontiers in social psychology: The self</w:t>
      </w:r>
      <w:r w:rsidRPr="00821ECE">
        <w:rPr>
          <w:noProof/>
          <w:color w:val="auto"/>
        </w:rPr>
        <w:t xml:space="preserve"> (pp. 115-138). Philadelphia, PA: Psychology Press. Retrieved from http://search.proquest.com/</w:t>
      </w:r>
      <w:r w:rsidR="000A70BE">
        <w:rPr>
          <w:noProof/>
          <w:color w:val="auto"/>
        </w:rPr>
        <w:br/>
      </w:r>
      <w:r w:rsidRPr="00821ECE">
        <w:rPr>
          <w:noProof/>
          <w:color w:val="auto"/>
        </w:rPr>
        <w:t>docview/621635198?accountid=14553</w:t>
      </w:r>
      <w:bookmarkEnd w:id="513"/>
    </w:p>
    <w:p w14:paraId="66561CA4" w14:textId="77777777" w:rsidR="00631A09" w:rsidRPr="00821ECE" w:rsidRDefault="00631A09" w:rsidP="00821ECE">
      <w:pPr>
        <w:pStyle w:val="REF"/>
        <w:spacing w:line="240" w:lineRule="auto"/>
        <w:rPr>
          <w:noProof/>
          <w:color w:val="auto"/>
        </w:rPr>
      </w:pPr>
      <w:bookmarkStart w:id="514" w:name="bib22"/>
      <w:r w:rsidRPr="00821ECE">
        <w:rPr>
          <w:noProof/>
          <w:color w:val="auto"/>
        </w:rPr>
        <w:t xml:space="preserve">*Campbell, W. K., Goodie, A. S., &amp; Foster, J. D. (2004). Narcissism, confidence, and risk attitude. </w:t>
      </w:r>
      <w:r w:rsidRPr="00821ECE">
        <w:rPr>
          <w:i/>
          <w:noProof/>
          <w:color w:val="auto"/>
        </w:rPr>
        <w:t>Journal of Behavioral Decision Making, 17</w:t>
      </w:r>
      <w:r w:rsidRPr="00821ECE">
        <w:rPr>
          <w:noProof/>
          <w:color w:val="auto"/>
        </w:rPr>
        <w:t>, 297-311. doi:10.1002/</w:t>
      </w:r>
      <w:r w:rsidR="000A70BE">
        <w:rPr>
          <w:noProof/>
          <w:color w:val="auto"/>
        </w:rPr>
        <w:br/>
      </w:r>
      <w:r w:rsidRPr="00821ECE">
        <w:rPr>
          <w:noProof/>
          <w:color w:val="auto"/>
        </w:rPr>
        <w:t>bdm.475</w:t>
      </w:r>
      <w:bookmarkEnd w:id="514"/>
    </w:p>
    <w:p w14:paraId="1095A87B" w14:textId="77777777" w:rsidR="00631A09" w:rsidRPr="000A70BE" w:rsidRDefault="00631A09" w:rsidP="00821ECE">
      <w:pPr>
        <w:pStyle w:val="REF"/>
        <w:spacing w:line="240" w:lineRule="auto"/>
        <w:rPr>
          <w:noProof/>
          <w:color w:val="auto"/>
          <w:spacing w:val="-4"/>
        </w:rPr>
      </w:pPr>
      <w:bookmarkStart w:id="515" w:name="bib23"/>
      <w:r w:rsidRPr="000A70BE">
        <w:rPr>
          <w:noProof/>
          <w:color w:val="auto"/>
          <w:spacing w:val="-4"/>
        </w:rPr>
        <w:t xml:space="preserve">Campbell, W. K., Reeder, G. D., Sedikides, C., &amp; Elliot, A. J. (2000). Narcissism and comparative self-enhancement strategies. </w:t>
      </w:r>
      <w:r w:rsidRPr="000A70BE">
        <w:rPr>
          <w:i/>
          <w:noProof/>
          <w:color w:val="auto"/>
          <w:spacing w:val="-4"/>
        </w:rPr>
        <w:t>Journal of Research in Personality, 34</w:t>
      </w:r>
      <w:r w:rsidRPr="000A70BE">
        <w:rPr>
          <w:noProof/>
          <w:color w:val="auto"/>
          <w:spacing w:val="-4"/>
        </w:rPr>
        <w:t>, 329-347. Retrieved from http://search.proquest.com/docview/619456156?accountid=14553</w:t>
      </w:r>
      <w:bookmarkEnd w:id="515"/>
    </w:p>
    <w:p w14:paraId="586D358C" w14:textId="77777777" w:rsidR="00631A09" w:rsidRPr="00821ECE" w:rsidRDefault="00631A09" w:rsidP="00821ECE">
      <w:pPr>
        <w:pStyle w:val="REF"/>
        <w:spacing w:line="240" w:lineRule="auto"/>
        <w:rPr>
          <w:noProof/>
          <w:color w:val="auto"/>
        </w:rPr>
      </w:pPr>
      <w:bookmarkStart w:id="516" w:name="bib24"/>
      <w:r w:rsidRPr="00821ECE">
        <w:rPr>
          <w:noProof/>
          <w:color w:val="auto"/>
        </w:rPr>
        <w:t xml:space="preserve">Campbell, W. K., Rudich, E. A., &amp; Sedikides, C. (2002). Narcissism, self-esteem, and the positivity of self-views: Two portraits of self-love. </w:t>
      </w:r>
      <w:r w:rsidRPr="00821ECE">
        <w:rPr>
          <w:i/>
          <w:noProof/>
          <w:color w:val="auto"/>
        </w:rPr>
        <w:t>Personality and Social Psychology Bulletin, 28</w:t>
      </w:r>
      <w:r w:rsidRPr="00821ECE">
        <w:rPr>
          <w:noProof/>
          <w:color w:val="auto"/>
        </w:rPr>
        <w:t>, 358-368. doi:10.1177/0146167202286007</w:t>
      </w:r>
      <w:bookmarkEnd w:id="516"/>
    </w:p>
    <w:p w14:paraId="70AC24E8" w14:textId="77777777" w:rsidR="00631A09" w:rsidRPr="00821ECE" w:rsidRDefault="00631A09" w:rsidP="00821ECE">
      <w:pPr>
        <w:pStyle w:val="REF"/>
        <w:spacing w:line="240" w:lineRule="auto"/>
        <w:rPr>
          <w:noProof/>
          <w:color w:val="auto"/>
        </w:rPr>
      </w:pPr>
      <w:bookmarkStart w:id="517" w:name="bib25"/>
      <w:r w:rsidRPr="00821ECE">
        <w:rPr>
          <w:noProof/>
          <w:color w:val="auto"/>
        </w:rPr>
        <w:t xml:space="preserve">Campbell, W. K., &amp; Sedikides, C. (1999). Self-threat magnifies the self-serving bias: A meta-analytic integration. </w:t>
      </w:r>
      <w:r w:rsidRPr="00821ECE">
        <w:rPr>
          <w:i/>
          <w:noProof/>
          <w:color w:val="auto"/>
        </w:rPr>
        <w:t>Review of General Psychology, 3</w:t>
      </w:r>
      <w:r w:rsidRPr="00821ECE">
        <w:rPr>
          <w:noProof/>
          <w:color w:val="auto"/>
        </w:rPr>
        <w:t>, 23-43. doi:10.1037/1089-2680.3.1.23</w:t>
      </w:r>
      <w:bookmarkEnd w:id="517"/>
    </w:p>
    <w:p w14:paraId="1710CB73" w14:textId="77777777" w:rsidR="00631A09" w:rsidRPr="00821ECE" w:rsidRDefault="00631A09" w:rsidP="00821ECE">
      <w:pPr>
        <w:pStyle w:val="REF"/>
        <w:spacing w:line="240" w:lineRule="auto"/>
        <w:rPr>
          <w:noProof/>
          <w:color w:val="auto"/>
        </w:rPr>
      </w:pPr>
      <w:bookmarkStart w:id="518" w:name="bib26"/>
      <w:r w:rsidRPr="00821ECE">
        <w:rPr>
          <w:noProof/>
          <w:color w:val="auto"/>
        </w:rPr>
        <w:t xml:space="preserve">Carlson, E. N. (2013). Honestly arrogant or simply misunderstood? Narcissists’ awareness of their narcissism. </w:t>
      </w:r>
      <w:r w:rsidRPr="00821ECE">
        <w:rPr>
          <w:i/>
          <w:noProof/>
          <w:color w:val="auto"/>
        </w:rPr>
        <w:t>Self and Identity, 3</w:t>
      </w:r>
      <w:r w:rsidRPr="00821ECE">
        <w:rPr>
          <w:noProof/>
          <w:color w:val="auto"/>
        </w:rPr>
        <w:t>, 259-277. doi:10.1080/15298868.2012.659427</w:t>
      </w:r>
      <w:bookmarkEnd w:id="518"/>
    </w:p>
    <w:p w14:paraId="7A59B54B" w14:textId="77777777" w:rsidR="00631A09" w:rsidRPr="000A70BE" w:rsidRDefault="00631A09" w:rsidP="00821ECE">
      <w:pPr>
        <w:pStyle w:val="REF"/>
        <w:spacing w:line="240" w:lineRule="auto"/>
        <w:rPr>
          <w:noProof/>
          <w:color w:val="auto"/>
          <w:spacing w:val="-4"/>
        </w:rPr>
      </w:pPr>
      <w:bookmarkStart w:id="519" w:name="bib27"/>
      <w:r w:rsidRPr="000A70BE">
        <w:rPr>
          <w:noProof/>
          <w:color w:val="auto"/>
          <w:spacing w:val="-4"/>
          <w:lang w:val="fr-CA"/>
        </w:rPr>
        <w:t xml:space="preserve">*Carlson, E. N., Naumann, L. P., &amp; Vazire. </w:t>
      </w:r>
      <w:r w:rsidRPr="000A70BE">
        <w:rPr>
          <w:noProof/>
          <w:color w:val="auto"/>
          <w:spacing w:val="-4"/>
        </w:rPr>
        <w:t xml:space="preserve">S. (2011). Getting to know a narcissist inside and out. In C. W. Keith &amp; J. Miller (Eds.), </w:t>
      </w:r>
      <w:r w:rsidRPr="000A70BE">
        <w:rPr>
          <w:i/>
          <w:noProof/>
          <w:color w:val="auto"/>
          <w:spacing w:val="-4"/>
        </w:rPr>
        <w:t>The handbook of narcissism and narcissistic personality disorder: Theoretical approaches, empirical findings, and treatments</w:t>
      </w:r>
      <w:r w:rsidRPr="000A70BE">
        <w:rPr>
          <w:noProof/>
          <w:color w:val="auto"/>
          <w:spacing w:val="-4"/>
        </w:rPr>
        <w:t xml:space="preserve"> (pp. 285-299). Hoboken, NJ: John Wiley. Retrieved from http://</w:t>
      </w:r>
      <w:r w:rsidR="000A70BE">
        <w:rPr>
          <w:noProof/>
          <w:color w:val="auto"/>
          <w:spacing w:val="-4"/>
        </w:rPr>
        <w:br/>
      </w:r>
      <w:r w:rsidRPr="000A70BE">
        <w:rPr>
          <w:noProof/>
          <w:color w:val="auto"/>
          <w:spacing w:val="-4"/>
        </w:rPr>
        <w:t>search.proquest.com/docview/1220378518?accountid=14553</w:t>
      </w:r>
      <w:bookmarkEnd w:id="519"/>
    </w:p>
    <w:p w14:paraId="5E8CF920" w14:textId="77777777" w:rsidR="00631A09" w:rsidRPr="00821ECE" w:rsidRDefault="00631A09" w:rsidP="00821ECE">
      <w:pPr>
        <w:pStyle w:val="REF"/>
        <w:spacing w:line="240" w:lineRule="auto"/>
        <w:rPr>
          <w:noProof/>
          <w:color w:val="auto"/>
        </w:rPr>
      </w:pPr>
      <w:bookmarkStart w:id="520" w:name="bib28"/>
      <w:r w:rsidRPr="00821ECE">
        <w:rPr>
          <w:noProof/>
          <w:color w:val="auto"/>
        </w:rPr>
        <w:t xml:space="preserve">*Carlson, E. N., Vazire, S., &amp; Oltmanns, T. F. (2011). You probably think this paper’s about you: Narcissists’ perceptions of their personality and reputation. </w:t>
      </w:r>
      <w:r w:rsidRPr="00821ECE">
        <w:rPr>
          <w:i/>
          <w:noProof/>
          <w:color w:val="auto"/>
        </w:rPr>
        <w:t>Journal of Personality and Social Psychology, 101</w:t>
      </w:r>
      <w:r w:rsidRPr="00821ECE">
        <w:rPr>
          <w:noProof/>
          <w:color w:val="auto"/>
        </w:rPr>
        <w:t>, 185-201. doi:10.1037/a0023781</w:t>
      </w:r>
      <w:bookmarkEnd w:id="520"/>
    </w:p>
    <w:p w14:paraId="613E3CA1" w14:textId="77777777" w:rsidR="00631A09" w:rsidRPr="00821ECE" w:rsidRDefault="00631A09" w:rsidP="00821ECE">
      <w:pPr>
        <w:pStyle w:val="REF"/>
        <w:spacing w:line="240" w:lineRule="auto"/>
        <w:rPr>
          <w:noProof/>
          <w:color w:val="auto"/>
        </w:rPr>
      </w:pPr>
      <w:bookmarkStart w:id="521" w:name="bib29"/>
      <w:r w:rsidRPr="00821ECE">
        <w:rPr>
          <w:noProof/>
          <w:color w:val="auto"/>
        </w:rPr>
        <w:t xml:space="preserve">Cillessen, A. H. N., &amp; Rose, A. J. (2005). Understanding popularity in the peer system. </w:t>
      </w:r>
      <w:r w:rsidRPr="00821ECE">
        <w:rPr>
          <w:i/>
          <w:noProof/>
          <w:color w:val="auto"/>
        </w:rPr>
        <w:t>Current Directions in Psychological Science, 14</w:t>
      </w:r>
      <w:r w:rsidRPr="00821ECE">
        <w:rPr>
          <w:noProof/>
          <w:color w:val="auto"/>
        </w:rPr>
        <w:t>, 102-105. doi:10.1111/j.0963-7214.2005.00343.x</w:t>
      </w:r>
      <w:bookmarkEnd w:id="521"/>
    </w:p>
    <w:p w14:paraId="2BA8DDEE" w14:textId="77777777" w:rsidR="00631A09" w:rsidRPr="00821ECE" w:rsidRDefault="00631A09" w:rsidP="00821ECE">
      <w:pPr>
        <w:pStyle w:val="REF"/>
        <w:spacing w:line="240" w:lineRule="auto"/>
        <w:rPr>
          <w:noProof/>
          <w:color w:val="auto"/>
        </w:rPr>
      </w:pPr>
      <w:bookmarkStart w:id="522" w:name="bib30"/>
      <w:r w:rsidRPr="00821ECE">
        <w:rPr>
          <w:noProof/>
          <w:color w:val="auto"/>
        </w:rPr>
        <w:t xml:space="preserve">Cohen, T. R., Panter, A. T., Turan, N., Morse, L., &amp; Kim Y. (2014). Moral character in the workplace. </w:t>
      </w:r>
      <w:r w:rsidRPr="00821ECE">
        <w:rPr>
          <w:i/>
          <w:noProof/>
          <w:color w:val="auto"/>
        </w:rPr>
        <w:t xml:space="preserve">Journal of </w:t>
      </w:r>
      <w:r w:rsidRPr="00821ECE">
        <w:rPr>
          <w:i/>
          <w:noProof/>
          <w:color w:val="auto"/>
        </w:rPr>
        <w:lastRenderedPageBreak/>
        <w:t>Personality and Social Psychology, 107</w:t>
      </w:r>
      <w:r w:rsidRPr="00821ECE">
        <w:rPr>
          <w:noProof/>
          <w:color w:val="auto"/>
        </w:rPr>
        <w:t>, 943-963. doi:10.1037/a0037245</w:t>
      </w:r>
      <w:bookmarkEnd w:id="522"/>
    </w:p>
    <w:p w14:paraId="0856CD74" w14:textId="77777777" w:rsidR="00631A09" w:rsidRPr="00821ECE" w:rsidRDefault="00631A09" w:rsidP="00821ECE">
      <w:pPr>
        <w:pStyle w:val="REF"/>
        <w:spacing w:line="240" w:lineRule="auto"/>
        <w:rPr>
          <w:noProof/>
          <w:color w:val="auto"/>
        </w:rPr>
      </w:pPr>
      <w:bookmarkStart w:id="523" w:name="bib31"/>
      <w:r w:rsidRPr="00821ECE">
        <w:rPr>
          <w:noProof/>
          <w:color w:val="auto"/>
        </w:rPr>
        <w:t xml:space="preserve">Collins, D. R., &amp; Stukas, A. A. (2008). Narcissism and self-presentation: The moderating effects of accountability and contingencies of self-worth. </w:t>
      </w:r>
      <w:r w:rsidRPr="00821ECE">
        <w:rPr>
          <w:i/>
          <w:noProof/>
          <w:color w:val="auto"/>
        </w:rPr>
        <w:t>Journal of Research in Personality, 42</w:t>
      </w:r>
      <w:r w:rsidRPr="00821ECE">
        <w:rPr>
          <w:noProof/>
          <w:color w:val="auto"/>
        </w:rPr>
        <w:t>, 1629-1634. doi:10.1016/j.jrp.2008.06.011</w:t>
      </w:r>
      <w:bookmarkEnd w:id="523"/>
    </w:p>
    <w:p w14:paraId="05149464" w14:textId="77777777" w:rsidR="00631A09" w:rsidRPr="00821ECE" w:rsidRDefault="00631A09" w:rsidP="00821ECE">
      <w:pPr>
        <w:pStyle w:val="REF"/>
        <w:spacing w:line="240" w:lineRule="auto"/>
        <w:rPr>
          <w:noProof/>
          <w:color w:val="auto"/>
        </w:rPr>
      </w:pPr>
      <w:bookmarkStart w:id="524" w:name="bib32"/>
      <w:r w:rsidRPr="00821ECE">
        <w:rPr>
          <w:noProof/>
          <w:color w:val="auto"/>
        </w:rPr>
        <w:t xml:space="preserve">Costa, P. T., &amp; McCrae, R. R. (1992). </w:t>
      </w:r>
      <w:r w:rsidRPr="00821ECE">
        <w:rPr>
          <w:i/>
          <w:noProof/>
          <w:color w:val="auto"/>
        </w:rPr>
        <w:t>Revised NEO Personality Inventory (NEO-PI-R) and NEO Five-Factor Inventory (NEO-FFI) professional manual</w:t>
      </w:r>
      <w:r w:rsidRPr="00821ECE">
        <w:rPr>
          <w:noProof/>
          <w:color w:val="auto"/>
        </w:rPr>
        <w:t>. Odessa, FL: Psychological Assessment Resources.</w:t>
      </w:r>
      <w:bookmarkEnd w:id="524"/>
    </w:p>
    <w:p w14:paraId="018D6B1E" w14:textId="77777777" w:rsidR="00631A09" w:rsidRPr="00821ECE" w:rsidRDefault="00631A09" w:rsidP="00821ECE">
      <w:pPr>
        <w:pStyle w:val="REF"/>
        <w:spacing w:line="240" w:lineRule="auto"/>
        <w:rPr>
          <w:noProof/>
          <w:color w:val="auto"/>
        </w:rPr>
      </w:pPr>
      <w:bookmarkStart w:id="525" w:name="bib33"/>
      <w:r w:rsidRPr="00821ECE">
        <w:rPr>
          <w:noProof/>
          <w:color w:val="auto"/>
        </w:rPr>
        <w:t xml:space="preserve">Cronbach, L. J. (1958). Proposals leading to analytic treatment of social perception scores. In R. Tagiuri &amp; L. Petrullo (Eds.), </w:t>
      </w:r>
      <w:r w:rsidRPr="00821ECE">
        <w:rPr>
          <w:i/>
          <w:noProof/>
          <w:color w:val="auto"/>
        </w:rPr>
        <w:t>Person perception and interpersonal behavior</w:t>
      </w:r>
      <w:r w:rsidRPr="00821ECE">
        <w:rPr>
          <w:noProof/>
          <w:color w:val="auto"/>
        </w:rPr>
        <w:t xml:space="preserve"> (pp. 353-379). Stanford, CA: Stanford University Press.</w:t>
      </w:r>
      <w:bookmarkEnd w:id="525"/>
    </w:p>
    <w:p w14:paraId="29530683" w14:textId="77777777" w:rsidR="00631A09" w:rsidRPr="00725201" w:rsidRDefault="00631A09" w:rsidP="00821ECE">
      <w:pPr>
        <w:pStyle w:val="REF"/>
        <w:spacing w:line="240" w:lineRule="auto"/>
        <w:rPr>
          <w:noProof/>
          <w:color w:val="auto"/>
          <w:spacing w:val="-4"/>
        </w:rPr>
      </w:pPr>
      <w:bookmarkStart w:id="526" w:name="bib34"/>
      <w:r w:rsidRPr="00725201">
        <w:rPr>
          <w:noProof/>
          <w:color w:val="auto"/>
          <w:spacing w:val="-4"/>
        </w:rPr>
        <w:t xml:space="preserve">*Dattner, B. (1999). </w:t>
      </w:r>
      <w:r w:rsidRPr="00725201">
        <w:rPr>
          <w:i/>
          <w:noProof/>
          <w:color w:val="auto"/>
          <w:spacing w:val="-4"/>
        </w:rPr>
        <w:t>Who’s the fairest of them all? The impact of narcissism on self- and other-rated fairness in the workplace</w:t>
      </w:r>
      <w:r w:rsidRPr="00725201">
        <w:rPr>
          <w:noProof/>
          <w:color w:val="auto"/>
          <w:spacing w:val="-4"/>
        </w:rPr>
        <w:t xml:space="preserve"> (Doctoral dissertation). Available from ProQuest Dissertations and Theses. (Accession Order No. 9945268). Retrieved from http://search.proquest.com/docview/619554532?accountid=14553</w:t>
      </w:r>
      <w:bookmarkEnd w:id="526"/>
    </w:p>
    <w:p w14:paraId="712D944C" w14:textId="77777777" w:rsidR="00631A09" w:rsidRPr="00821ECE" w:rsidRDefault="00631A09" w:rsidP="00821ECE">
      <w:pPr>
        <w:pStyle w:val="REF"/>
        <w:spacing w:line="240" w:lineRule="auto"/>
        <w:rPr>
          <w:noProof/>
          <w:color w:val="auto"/>
        </w:rPr>
      </w:pPr>
      <w:bookmarkStart w:id="527" w:name="bib35"/>
      <w:r w:rsidRPr="00821ECE">
        <w:rPr>
          <w:noProof/>
          <w:color w:val="auto"/>
        </w:rPr>
        <w:t xml:space="preserve">Dion, K. K., &amp; Berscheid, E. (1974). Physical attractiveness and peer perception among children. </w:t>
      </w:r>
      <w:r w:rsidRPr="00821ECE">
        <w:rPr>
          <w:i/>
          <w:noProof/>
          <w:color w:val="auto"/>
        </w:rPr>
        <w:t>Sociometry, 37</w:t>
      </w:r>
      <w:r w:rsidRPr="00821ECE">
        <w:rPr>
          <w:noProof/>
          <w:color w:val="auto"/>
        </w:rPr>
        <w:t>, 1-12. Retrieved from http://search.proquest.com/docview/</w:t>
      </w:r>
      <w:r w:rsidR="00725201">
        <w:rPr>
          <w:noProof/>
          <w:color w:val="auto"/>
        </w:rPr>
        <w:br/>
      </w:r>
      <w:r w:rsidRPr="00821ECE">
        <w:rPr>
          <w:noProof/>
          <w:color w:val="auto"/>
        </w:rPr>
        <w:t>615963472?accountid=14553</w:t>
      </w:r>
      <w:bookmarkEnd w:id="527"/>
    </w:p>
    <w:p w14:paraId="7C9F229A" w14:textId="77777777" w:rsidR="00631A09" w:rsidRPr="00821ECE" w:rsidRDefault="00631A09" w:rsidP="00821ECE">
      <w:pPr>
        <w:pStyle w:val="REF"/>
        <w:spacing w:line="240" w:lineRule="auto"/>
        <w:rPr>
          <w:noProof/>
          <w:color w:val="auto"/>
        </w:rPr>
      </w:pPr>
      <w:bookmarkStart w:id="528" w:name="bib36"/>
      <w:r w:rsidRPr="00821ECE">
        <w:rPr>
          <w:noProof/>
          <w:color w:val="auto"/>
        </w:rPr>
        <w:t xml:space="preserve">*Dufner, M., Denissen, J., Sedikides, C., Van Zalk, M., Meeus, W. H. J., &amp; Van Aken, M. (2013). Are actual and perceived intellectual self-enhancers evaluated differently by social perceivers? </w:t>
      </w:r>
      <w:r w:rsidRPr="00821ECE">
        <w:rPr>
          <w:i/>
          <w:noProof/>
          <w:color w:val="auto"/>
        </w:rPr>
        <w:t>European Journal of Personality, 27</w:t>
      </w:r>
      <w:r w:rsidRPr="00821ECE">
        <w:rPr>
          <w:noProof/>
          <w:color w:val="auto"/>
        </w:rPr>
        <w:t>, 621-633. doi:10.1002/per.1934</w:t>
      </w:r>
      <w:bookmarkEnd w:id="528"/>
    </w:p>
    <w:p w14:paraId="7FFF6142" w14:textId="77777777" w:rsidR="00631A09" w:rsidRPr="00821ECE" w:rsidRDefault="00631A09" w:rsidP="00821ECE">
      <w:pPr>
        <w:pStyle w:val="REF"/>
        <w:spacing w:line="240" w:lineRule="auto"/>
        <w:rPr>
          <w:noProof/>
          <w:color w:val="auto"/>
        </w:rPr>
      </w:pPr>
      <w:bookmarkStart w:id="529" w:name="bib37"/>
      <w:r w:rsidRPr="00821ECE">
        <w:rPr>
          <w:noProof/>
          <w:color w:val="auto"/>
        </w:rPr>
        <w:t xml:space="preserve">Duval, S., &amp; Tweedie, R. (2000). Trim and fill: A simple funnel-plot-based method of testing and adjusting for publication bias in meta-analysis. </w:t>
      </w:r>
      <w:r w:rsidRPr="00821ECE">
        <w:rPr>
          <w:i/>
          <w:noProof/>
          <w:color w:val="auto"/>
        </w:rPr>
        <w:t>Biometrics, 56</w:t>
      </w:r>
      <w:r w:rsidRPr="00821ECE">
        <w:rPr>
          <w:noProof/>
          <w:color w:val="auto"/>
        </w:rPr>
        <w:t>, 455-463. doi:10.1111/j.0006-341X.2000.00455.x</w:t>
      </w:r>
      <w:bookmarkEnd w:id="529"/>
    </w:p>
    <w:p w14:paraId="03430FCD" w14:textId="77777777" w:rsidR="00631A09" w:rsidRPr="00725201" w:rsidRDefault="00631A09" w:rsidP="00821ECE">
      <w:pPr>
        <w:pStyle w:val="REF"/>
        <w:spacing w:line="240" w:lineRule="auto"/>
        <w:rPr>
          <w:noProof/>
          <w:color w:val="auto"/>
          <w:spacing w:val="-4"/>
        </w:rPr>
      </w:pPr>
      <w:bookmarkStart w:id="530" w:name="bib38"/>
      <w:r w:rsidRPr="00725201">
        <w:rPr>
          <w:noProof/>
          <w:color w:val="auto"/>
          <w:spacing w:val="-4"/>
        </w:rPr>
        <w:t xml:space="preserve">Edwards, J. R. (1995). Alternatives to difference scores as dependent variables in the study of congruence in organizational research. </w:t>
      </w:r>
      <w:r w:rsidRPr="00725201">
        <w:rPr>
          <w:i/>
          <w:noProof/>
          <w:color w:val="auto"/>
          <w:spacing w:val="-4"/>
        </w:rPr>
        <w:t>Organizational Behavior and Human Decision Processes, 64</w:t>
      </w:r>
      <w:r w:rsidRPr="00725201">
        <w:rPr>
          <w:noProof/>
          <w:color w:val="auto"/>
          <w:spacing w:val="-4"/>
        </w:rPr>
        <w:t>, 307-324. Retrieved from http://search.proquest.com/docview/</w:t>
      </w:r>
      <w:r w:rsidR="00725201">
        <w:rPr>
          <w:noProof/>
          <w:color w:val="auto"/>
          <w:spacing w:val="-4"/>
        </w:rPr>
        <w:br/>
      </w:r>
      <w:r w:rsidRPr="00725201">
        <w:rPr>
          <w:noProof/>
          <w:color w:val="auto"/>
          <w:spacing w:val="-4"/>
        </w:rPr>
        <w:t>618914476?accountid=14553</w:t>
      </w:r>
      <w:bookmarkEnd w:id="530"/>
    </w:p>
    <w:p w14:paraId="3EC1D176" w14:textId="77777777" w:rsidR="00631A09" w:rsidRPr="00821ECE" w:rsidRDefault="00631A09" w:rsidP="00821ECE">
      <w:pPr>
        <w:pStyle w:val="REF"/>
        <w:spacing w:line="240" w:lineRule="auto"/>
        <w:rPr>
          <w:noProof/>
          <w:color w:val="auto"/>
        </w:rPr>
      </w:pPr>
      <w:bookmarkStart w:id="531" w:name="bib39"/>
      <w:r w:rsidRPr="00821ECE">
        <w:rPr>
          <w:noProof/>
          <w:color w:val="auto"/>
        </w:rPr>
        <w:t xml:space="preserve">Edwards, J. R. (2002). Alternatives to difference scores: Polynomial regression analysis and response surface methodology. In F. Drasgow &amp; N. Schmitt (Eds.), </w:t>
      </w:r>
      <w:r w:rsidRPr="00821ECE">
        <w:rPr>
          <w:i/>
          <w:noProof/>
          <w:color w:val="auto"/>
        </w:rPr>
        <w:t>Measuring and analyzing behavior in organizations: Advances in measurement and data analysis</w:t>
      </w:r>
      <w:r w:rsidRPr="00821ECE">
        <w:rPr>
          <w:noProof/>
          <w:color w:val="auto"/>
        </w:rPr>
        <w:t xml:space="preserve"> (pp. 350-400). San Francisco, CA: Jossey-Bass. Retrieved from http://search.proquest.com/</w:t>
      </w:r>
      <w:r w:rsidR="00725201">
        <w:rPr>
          <w:noProof/>
          <w:color w:val="auto"/>
        </w:rPr>
        <w:br/>
      </w:r>
      <w:r w:rsidRPr="00821ECE">
        <w:rPr>
          <w:noProof/>
          <w:color w:val="auto"/>
        </w:rPr>
        <w:t>docview/619617203?accountid=14553</w:t>
      </w:r>
      <w:bookmarkEnd w:id="531"/>
    </w:p>
    <w:p w14:paraId="2C8D793B" w14:textId="77777777" w:rsidR="00631A09" w:rsidRPr="00821ECE" w:rsidRDefault="00631A09" w:rsidP="00821ECE">
      <w:pPr>
        <w:pStyle w:val="REF"/>
        <w:spacing w:line="240" w:lineRule="auto"/>
        <w:rPr>
          <w:noProof/>
          <w:color w:val="auto"/>
        </w:rPr>
      </w:pPr>
      <w:bookmarkStart w:id="532" w:name="bib40"/>
      <w:r w:rsidRPr="00821ECE">
        <w:rPr>
          <w:noProof/>
          <w:color w:val="auto"/>
        </w:rPr>
        <w:t xml:space="preserve">Edwards, J. R., &amp; Parry, M. E. (1993). On the use of polynomial regression equations as an alternative to difference scores in organizational research. </w:t>
      </w:r>
      <w:r w:rsidRPr="00821ECE">
        <w:rPr>
          <w:i/>
          <w:noProof/>
          <w:color w:val="auto"/>
        </w:rPr>
        <w:t>The Academy of Management Journal, 36</w:t>
      </w:r>
      <w:r w:rsidRPr="00821ECE">
        <w:rPr>
          <w:noProof/>
          <w:color w:val="auto"/>
        </w:rPr>
        <w:t>, 1577-1613. Retrieved from http://www.jstor.org/</w:t>
      </w:r>
      <w:r w:rsidR="00725201">
        <w:rPr>
          <w:noProof/>
          <w:color w:val="auto"/>
        </w:rPr>
        <w:br/>
      </w:r>
      <w:r w:rsidRPr="00821ECE">
        <w:rPr>
          <w:noProof/>
          <w:color w:val="auto"/>
        </w:rPr>
        <w:t>stable/256822</w:t>
      </w:r>
      <w:bookmarkEnd w:id="532"/>
    </w:p>
    <w:p w14:paraId="4A70A35A" w14:textId="77777777" w:rsidR="00631A09" w:rsidRPr="00821ECE" w:rsidRDefault="00631A09" w:rsidP="00821ECE">
      <w:pPr>
        <w:pStyle w:val="REF"/>
        <w:spacing w:line="240" w:lineRule="auto"/>
        <w:rPr>
          <w:noProof/>
          <w:color w:val="auto"/>
        </w:rPr>
      </w:pPr>
      <w:bookmarkStart w:id="533" w:name="bib41"/>
      <w:r w:rsidRPr="00821ECE">
        <w:rPr>
          <w:noProof/>
          <w:color w:val="auto"/>
        </w:rPr>
        <w:t xml:space="preserve">Emmons, R. A. (1987). Narcissism: Theory and measurement. </w:t>
      </w:r>
      <w:r w:rsidRPr="00821ECE">
        <w:rPr>
          <w:i/>
          <w:noProof/>
          <w:color w:val="auto"/>
        </w:rPr>
        <w:t>Journal of Personality and Social Psychology, 52</w:t>
      </w:r>
      <w:r w:rsidRPr="00821ECE">
        <w:rPr>
          <w:noProof/>
          <w:color w:val="auto"/>
        </w:rPr>
        <w:t>, 11-17. Retrieved from http://search.proquest.com/docview/</w:t>
      </w:r>
      <w:r w:rsidR="00725201">
        <w:rPr>
          <w:noProof/>
          <w:color w:val="auto"/>
        </w:rPr>
        <w:br/>
      </w:r>
      <w:r w:rsidRPr="00821ECE">
        <w:rPr>
          <w:noProof/>
          <w:color w:val="auto"/>
        </w:rPr>
        <w:t>1295954608?accountid=14553</w:t>
      </w:r>
      <w:bookmarkEnd w:id="533"/>
    </w:p>
    <w:p w14:paraId="5E378225" w14:textId="77777777" w:rsidR="00631A09" w:rsidRPr="00821ECE" w:rsidRDefault="00631A09" w:rsidP="00821ECE">
      <w:pPr>
        <w:pStyle w:val="REF"/>
        <w:spacing w:line="240" w:lineRule="auto"/>
        <w:rPr>
          <w:noProof/>
          <w:color w:val="auto"/>
        </w:rPr>
      </w:pPr>
      <w:bookmarkStart w:id="534" w:name="bib42"/>
      <w:r w:rsidRPr="00821ECE">
        <w:rPr>
          <w:noProof/>
          <w:color w:val="auto"/>
        </w:rPr>
        <w:t xml:space="preserve">Farwell, L., &amp; Wohlwend-Lloyd, R. (1998). Narcissistic processes: Optimistic expectations, favorable self-evaluations, and self-enhancing attributions. </w:t>
      </w:r>
      <w:r w:rsidRPr="00821ECE">
        <w:rPr>
          <w:i/>
          <w:noProof/>
          <w:color w:val="auto"/>
        </w:rPr>
        <w:t>Journal of Personality, 66</w:t>
      </w:r>
      <w:r w:rsidRPr="00821ECE">
        <w:rPr>
          <w:noProof/>
          <w:color w:val="auto"/>
        </w:rPr>
        <w:t>, 65-83. doi:10.1111/1467-6494.00003</w:t>
      </w:r>
      <w:bookmarkEnd w:id="534"/>
    </w:p>
    <w:p w14:paraId="1288A61A" w14:textId="77777777" w:rsidR="00631A09" w:rsidRPr="00821ECE" w:rsidRDefault="00631A09" w:rsidP="00821ECE">
      <w:pPr>
        <w:pStyle w:val="REF"/>
        <w:spacing w:line="240" w:lineRule="auto"/>
        <w:rPr>
          <w:noProof/>
          <w:color w:val="auto"/>
        </w:rPr>
      </w:pPr>
      <w:bookmarkStart w:id="535" w:name="bib43"/>
      <w:r w:rsidRPr="00821ECE">
        <w:rPr>
          <w:noProof/>
          <w:color w:val="auto"/>
        </w:rPr>
        <w:t xml:space="preserve">Findley, D., &amp; Ojanen, T. (2013). Agentic and communal goals in early adulthood: Associations with narcissism, empathy, and perceptions of self and others. </w:t>
      </w:r>
      <w:r w:rsidRPr="00821ECE">
        <w:rPr>
          <w:i/>
          <w:noProof/>
          <w:color w:val="auto"/>
        </w:rPr>
        <w:t>Self and Identity, 12</w:t>
      </w:r>
      <w:r w:rsidRPr="00821ECE">
        <w:rPr>
          <w:noProof/>
          <w:color w:val="auto"/>
        </w:rPr>
        <w:t>, 504-526. doi:10.1080/15298868.2012.694660</w:t>
      </w:r>
      <w:bookmarkEnd w:id="535"/>
    </w:p>
    <w:p w14:paraId="1F58F310" w14:textId="77777777" w:rsidR="00631A09" w:rsidRPr="00821ECE" w:rsidRDefault="00631A09" w:rsidP="00821ECE">
      <w:pPr>
        <w:pStyle w:val="REF"/>
        <w:spacing w:line="240" w:lineRule="auto"/>
        <w:rPr>
          <w:noProof/>
          <w:color w:val="auto"/>
        </w:rPr>
      </w:pPr>
      <w:bookmarkStart w:id="536" w:name="bib44"/>
      <w:r w:rsidRPr="00821ECE">
        <w:rPr>
          <w:noProof/>
          <w:color w:val="auto"/>
        </w:rPr>
        <w:t xml:space="preserve">*Gabriel, M. T., Critelli, J. W., &amp; Ee, J. S. (1994). Narcissistic illusions in self-evaluations of intelligence and attractiveness. </w:t>
      </w:r>
      <w:r w:rsidRPr="00821ECE">
        <w:rPr>
          <w:i/>
          <w:noProof/>
          <w:color w:val="auto"/>
        </w:rPr>
        <w:t>Journal of Personality, 62</w:t>
      </w:r>
      <w:r w:rsidRPr="00821ECE">
        <w:rPr>
          <w:noProof/>
          <w:color w:val="auto"/>
        </w:rPr>
        <w:t>, 143-155. doi:10.1111/j.1467-6494.1994.tb00798.x</w:t>
      </w:r>
      <w:bookmarkEnd w:id="536"/>
    </w:p>
    <w:p w14:paraId="32716875" w14:textId="77777777" w:rsidR="00631A09" w:rsidRPr="00821ECE" w:rsidRDefault="00631A09" w:rsidP="00821ECE">
      <w:pPr>
        <w:pStyle w:val="REF"/>
        <w:spacing w:line="240" w:lineRule="auto"/>
        <w:rPr>
          <w:noProof/>
          <w:color w:val="auto"/>
        </w:rPr>
      </w:pPr>
      <w:bookmarkStart w:id="537" w:name="bib45"/>
      <w:r w:rsidRPr="00821ECE">
        <w:rPr>
          <w:noProof/>
          <w:color w:val="auto"/>
        </w:rPr>
        <w:lastRenderedPageBreak/>
        <w:t xml:space="preserve">*Gebauer, J. E., Sedikides, C., Verplanken, B., &amp; Maio, G. R. (2012). Communal narcissism. </w:t>
      </w:r>
      <w:r w:rsidRPr="00821ECE">
        <w:rPr>
          <w:i/>
          <w:noProof/>
          <w:color w:val="auto"/>
        </w:rPr>
        <w:t>Journal of Personality and Social Psychology, 103</w:t>
      </w:r>
      <w:r w:rsidRPr="00821ECE">
        <w:rPr>
          <w:noProof/>
          <w:color w:val="auto"/>
        </w:rPr>
        <w:t>, 854-878. doi:10.1037/a0029629</w:t>
      </w:r>
      <w:bookmarkEnd w:id="537"/>
    </w:p>
    <w:p w14:paraId="43C11A75" w14:textId="77777777" w:rsidR="00631A09" w:rsidRPr="00821ECE" w:rsidRDefault="00631A09" w:rsidP="00821ECE">
      <w:pPr>
        <w:pStyle w:val="REF"/>
        <w:spacing w:line="240" w:lineRule="auto"/>
        <w:rPr>
          <w:noProof/>
          <w:color w:val="auto"/>
        </w:rPr>
      </w:pPr>
      <w:bookmarkStart w:id="538" w:name="bib46"/>
      <w:r w:rsidRPr="00821ECE">
        <w:rPr>
          <w:noProof/>
          <w:color w:val="auto"/>
        </w:rPr>
        <w:t xml:space="preserve">Goncalo, J. A., Flynn, F. J., &amp; Kim, S. H. (2010). Are two narcissists better than one? The link between narcissism, perceived creativity, and creative performance. </w:t>
      </w:r>
      <w:r w:rsidRPr="00821ECE">
        <w:rPr>
          <w:i/>
          <w:noProof/>
          <w:color w:val="auto"/>
        </w:rPr>
        <w:t>Personality and Social Psychology Bulletin, 36</w:t>
      </w:r>
      <w:r w:rsidRPr="00821ECE">
        <w:rPr>
          <w:noProof/>
          <w:color w:val="auto"/>
        </w:rPr>
        <w:t>, 1484-1495. doi:10.1177/0146167210385109</w:t>
      </w:r>
      <w:bookmarkEnd w:id="538"/>
    </w:p>
    <w:p w14:paraId="6220DF0E" w14:textId="77777777" w:rsidR="00631A09" w:rsidRPr="00821ECE" w:rsidRDefault="00631A09" w:rsidP="00821ECE">
      <w:pPr>
        <w:pStyle w:val="REF"/>
        <w:spacing w:line="240" w:lineRule="auto"/>
        <w:rPr>
          <w:noProof/>
          <w:color w:val="auto"/>
        </w:rPr>
      </w:pPr>
      <w:bookmarkStart w:id="539" w:name="bib47"/>
      <w:r w:rsidRPr="00821ECE">
        <w:rPr>
          <w:noProof/>
          <w:color w:val="auto"/>
        </w:rPr>
        <w:t xml:space="preserve">*Gosling, S. D., John, O. P., Craik, K. H., &amp; Robins, R. W. (1998). Do people know how they behave? Self-reported act frequencies compared with on-line codings by observers. </w:t>
      </w:r>
      <w:r w:rsidRPr="00821ECE">
        <w:rPr>
          <w:i/>
          <w:noProof/>
          <w:color w:val="auto"/>
        </w:rPr>
        <w:t>Journal of Personality and Social Psychology, 74</w:t>
      </w:r>
      <w:r w:rsidRPr="00821ECE">
        <w:rPr>
          <w:noProof/>
          <w:color w:val="auto"/>
        </w:rPr>
        <w:t>, 1337-1349. doi:10.1037/0022-3514.74.5.1337</w:t>
      </w:r>
      <w:bookmarkEnd w:id="539"/>
    </w:p>
    <w:p w14:paraId="221A1326" w14:textId="77777777" w:rsidR="00631A09" w:rsidRPr="00821ECE" w:rsidRDefault="00631A09" w:rsidP="00821ECE">
      <w:pPr>
        <w:pStyle w:val="REF"/>
        <w:spacing w:line="240" w:lineRule="auto"/>
        <w:rPr>
          <w:noProof/>
          <w:color w:val="auto"/>
        </w:rPr>
      </w:pPr>
      <w:bookmarkStart w:id="540" w:name="bib48"/>
      <w:r w:rsidRPr="00821ECE">
        <w:rPr>
          <w:noProof/>
          <w:color w:val="auto"/>
        </w:rPr>
        <w:t xml:space="preserve">Gough, H. G., &amp; Bradley, P. (1996). </w:t>
      </w:r>
      <w:r w:rsidRPr="00821ECE">
        <w:rPr>
          <w:i/>
          <w:noProof/>
          <w:color w:val="auto"/>
        </w:rPr>
        <w:t>CPI manual</w:t>
      </w:r>
      <w:r w:rsidRPr="00821ECE">
        <w:rPr>
          <w:noProof/>
          <w:color w:val="auto"/>
        </w:rPr>
        <w:t>. Palo Alto, CA: Consulting Psychologists Press.</w:t>
      </w:r>
      <w:bookmarkEnd w:id="540"/>
    </w:p>
    <w:p w14:paraId="5D5D6455" w14:textId="77777777" w:rsidR="00631A09" w:rsidRPr="00725201" w:rsidRDefault="00631A09" w:rsidP="00821ECE">
      <w:pPr>
        <w:pStyle w:val="REF"/>
        <w:spacing w:line="240" w:lineRule="auto"/>
        <w:rPr>
          <w:noProof/>
          <w:color w:val="auto"/>
          <w:spacing w:val="-4"/>
        </w:rPr>
      </w:pPr>
      <w:bookmarkStart w:id="541" w:name="bib49"/>
      <w:r w:rsidRPr="00725201">
        <w:rPr>
          <w:noProof/>
          <w:color w:val="auto"/>
          <w:spacing w:val="-4"/>
        </w:rPr>
        <w:t xml:space="preserve">Gough, H. G., &amp; Bradley, P. (2002). </w:t>
      </w:r>
      <w:r w:rsidRPr="00725201">
        <w:rPr>
          <w:i/>
          <w:noProof/>
          <w:color w:val="auto"/>
          <w:spacing w:val="-4"/>
        </w:rPr>
        <w:t>User’s guide to the CPI 260 report for clients</w:t>
      </w:r>
      <w:r w:rsidRPr="00725201">
        <w:rPr>
          <w:noProof/>
          <w:color w:val="auto"/>
          <w:spacing w:val="-4"/>
        </w:rPr>
        <w:t>. Palo Alto, CA: Consulting Psychologists Press.</w:t>
      </w:r>
      <w:bookmarkEnd w:id="541"/>
    </w:p>
    <w:p w14:paraId="62DEEE50" w14:textId="77777777" w:rsidR="00631A09" w:rsidRPr="00725201" w:rsidRDefault="00631A09" w:rsidP="00821ECE">
      <w:pPr>
        <w:pStyle w:val="REF"/>
        <w:spacing w:line="240" w:lineRule="auto"/>
        <w:rPr>
          <w:noProof/>
          <w:color w:val="auto"/>
          <w:spacing w:val="-4"/>
        </w:rPr>
      </w:pPr>
      <w:bookmarkStart w:id="542" w:name="bib50"/>
      <w:r w:rsidRPr="00725201">
        <w:rPr>
          <w:noProof/>
          <w:color w:val="auto"/>
          <w:spacing w:val="-4"/>
        </w:rPr>
        <w:t xml:space="preserve">Grandiosity. (2014). In </w:t>
      </w:r>
      <w:r w:rsidRPr="00725201">
        <w:rPr>
          <w:i/>
          <w:noProof/>
          <w:color w:val="auto"/>
          <w:spacing w:val="-4"/>
        </w:rPr>
        <w:t>Merriam-Webster.com</w:t>
      </w:r>
      <w:r w:rsidRPr="00725201">
        <w:rPr>
          <w:noProof/>
          <w:color w:val="auto"/>
          <w:spacing w:val="-4"/>
        </w:rPr>
        <w:t>. Retrieved from http://www.merriam-webster.com/dictionary/grandiosity?show</w:t>
      </w:r>
      <w:r w:rsidR="00725201">
        <w:rPr>
          <w:noProof/>
          <w:color w:val="auto"/>
          <w:spacing w:val="-4"/>
        </w:rPr>
        <w:br/>
      </w:r>
      <w:r w:rsidRPr="00725201">
        <w:rPr>
          <w:noProof/>
          <w:color w:val="auto"/>
          <w:spacing w:val="-4"/>
        </w:rPr>
        <w:t>=0&amp;t=1403792900</w:t>
      </w:r>
      <w:bookmarkEnd w:id="542"/>
    </w:p>
    <w:p w14:paraId="1D69604F" w14:textId="77777777" w:rsidR="00631A09" w:rsidRPr="00821ECE" w:rsidRDefault="00631A09" w:rsidP="00821ECE">
      <w:pPr>
        <w:pStyle w:val="REF"/>
        <w:spacing w:line="240" w:lineRule="auto"/>
        <w:rPr>
          <w:noProof/>
          <w:color w:val="auto"/>
        </w:rPr>
      </w:pPr>
      <w:bookmarkStart w:id="543" w:name="bib51"/>
      <w:r w:rsidRPr="00821ECE">
        <w:rPr>
          <w:noProof/>
          <w:color w:val="auto"/>
        </w:rPr>
        <w:t xml:space="preserve">Grijalva, E., Harms, P. D., Newman, D. A., Gaddis, B. H., &amp; Fraley, R. C. (2015). Narcissism and leadership: A meta-analytic review of linear and nonlinear relationships. </w:t>
      </w:r>
      <w:r w:rsidRPr="00821ECE">
        <w:rPr>
          <w:i/>
          <w:noProof/>
          <w:color w:val="auto"/>
        </w:rPr>
        <w:t>Personnel Psychology, 68</w:t>
      </w:r>
      <w:r w:rsidRPr="00821ECE">
        <w:rPr>
          <w:noProof/>
          <w:color w:val="auto"/>
        </w:rPr>
        <w:t>, 1-47. doi:10.1111/peps.12072</w:t>
      </w:r>
      <w:bookmarkEnd w:id="543"/>
    </w:p>
    <w:p w14:paraId="6EA08A18" w14:textId="77777777" w:rsidR="00631A09" w:rsidRPr="00821ECE" w:rsidRDefault="00631A09" w:rsidP="00821ECE">
      <w:pPr>
        <w:pStyle w:val="REF"/>
        <w:spacing w:line="240" w:lineRule="auto"/>
        <w:rPr>
          <w:noProof/>
          <w:color w:val="auto"/>
        </w:rPr>
      </w:pPr>
      <w:bookmarkStart w:id="544" w:name="bib52"/>
      <w:r w:rsidRPr="00821ECE">
        <w:rPr>
          <w:noProof/>
          <w:color w:val="auto"/>
        </w:rPr>
        <w:t xml:space="preserve">Grijalva, E., Newman, D. A., Tay, L., Donnellan, M. B., Harms, P. D., Robins, R. W., &amp; Yan, T. (2015). Gender differences in narcissism: A meta-analytic review. </w:t>
      </w:r>
      <w:r w:rsidRPr="00821ECE">
        <w:rPr>
          <w:i/>
          <w:noProof/>
          <w:color w:val="auto"/>
        </w:rPr>
        <w:t>Psychological Bulletin, 141</w:t>
      </w:r>
      <w:r w:rsidRPr="00821ECE">
        <w:rPr>
          <w:noProof/>
          <w:color w:val="auto"/>
        </w:rPr>
        <w:t>, 261-310. doi:10.1037/a0038231</w:t>
      </w:r>
      <w:bookmarkEnd w:id="544"/>
    </w:p>
    <w:p w14:paraId="1FDE9AEE" w14:textId="77777777" w:rsidR="00631A09" w:rsidRPr="00821ECE" w:rsidRDefault="00631A09" w:rsidP="00821ECE">
      <w:pPr>
        <w:pStyle w:val="REF"/>
        <w:spacing w:line="240" w:lineRule="auto"/>
        <w:rPr>
          <w:noProof/>
          <w:color w:val="auto"/>
        </w:rPr>
      </w:pPr>
      <w:bookmarkStart w:id="545" w:name="bib53"/>
      <w:r w:rsidRPr="00821ECE">
        <w:rPr>
          <w:noProof/>
          <w:color w:val="auto"/>
        </w:rPr>
        <w:t xml:space="preserve">Gu, Y., He, N., &amp; Zhao, G. (2013). Attentional bias for performance-related words in individuals with narcissism. </w:t>
      </w:r>
      <w:r w:rsidRPr="00821ECE">
        <w:rPr>
          <w:i/>
          <w:noProof/>
          <w:color w:val="auto"/>
        </w:rPr>
        <w:t>Personality and Individual Differences, 55</w:t>
      </w:r>
      <w:r w:rsidRPr="00821ECE">
        <w:rPr>
          <w:noProof/>
          <w:color w:val="auto"/>
        </w:rPr>
        <w:t>, 671-675. doi:10.1016/j.paid.2013.05.009</w:t>
      </w:r>
      <w:bookmarkEnd w:id="545"/>
    </w:p>
    <w:p w14:paraId="39EA58A1" w14:textId="77777777" w:rsidR="00631A09" w:rsidRPr="00821ECE" w:rsidRDefault="00631A09" w:rsidP="00821ECE">
      <w:pPr>
        <w:pStyle w:val="REF"/>
        <w:spacing w:line="240" w:lineRule="auto"/>
        <w:rPr>
          <w:noProof/>
          <w:color w:val="800000"/>
        </w:rPr>
      </w:pPr>
      <w:bookmarkStart w:id="546" w:name="bib54"/>
      <w:r w:rsidRPr="00821ECE">
        <w:rPr>
          <w:noProof/>
          <w:color w:val="auto"/>
        </w:rPr>
        <w:t xml:space="preserve">Harms, P. D., Roberts, B. W., Wood, D. O., &amp; Brummel, B. J. (2006). </w:t>
      </w:r>
      <w:r w:rsidRPr="00821ECE">
        <w:rPr>
          <w:i/>
          <w:noProof/>
          <w:color w:val="auto"/>
        </w:rPr>
        <w:t>The mini-markers of evil</w:t>
      </w:r>
      <w:r w:rsidRPr="00821ECE">
        <w:rPr>
          <w:noProof/>
          <w:color w:val="auto"/>
        </w:rPr>
        <w:t xml:space="preserve"> (Manuscript in preparation). University of Illinois, Champaign-Urbana.</w:t>
      </w:r>
      <w:bookmarkStart w:id="547" w:name="aq7"/>
      <w:bookmarkEnd w:id="546"/>
      <w:r w:rsidR="00B20999">
        <w:rPr>
          <w:rStyle w:val="AQ"/>
          <w:b w:val="0"/>
          <w:noProof/>
        </w:rPr>
        <w:fldChar w:fldCharType="begin"/>
      </w:r>
      <w:r w:rsidR="00B20999">
        <w:rPr>
          <w:rStyle w:val="AQ"/>
          <w:b w:val="0"/>
          <w:noProof/>
        </w:rPr>
        <w:instrText xml:space="preserve"> HYPERLINK "#raq7"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[AQ7]</w:t>
      </w:r>
      <w:bookmarkEnd w:id="547"/>
      <w:r w:rsidR="00B20999">
        <w:rPr>
          <w:rStyle w:val="AQ"/>
          <w:b w:val="0"/>
          <w:noProof/>
        </w:rPr>
        <w:fldChar w:fldCharType="end"/>
      </w:r>
    </w:p>
    <w:p w14:paraId="6E56ECDB" w14:textId="04891A10" w:rsidR="00631A09" w:rsidRPr="00821ECE" w:rsidRDefault="00631A09" w:rsidP="00821ECE">
      <w:pPr>
        <w:pStyle w:val="REF"/>
        <w:spacing w:line="240" w:lineRule="auto"/>
        <w:rPr>
          <w:noProof/>
          <w:color w:val="800000"/>
        </w:rPr>
      </w:pPr>
      <w:bookmarkStart w:id="548" w:name="bib55"/>
      <w:r w:rsidRPr="00821ECE">
        <w:rPr>
          <w:noProof/>
          <w:color w:val="auto"/>
        </w:rPr>
        <w:t>*Harms, P. D., Wood, D. O., &amp; Roberts, B. W. (2007</w:t>
      </w:r>
      <w:ins w:id="549" w:author="Emily Grijalva" w:date="2015-10-20T10:21:00Z">
        <w:r w:rsidR="00DE4973">
          <w:t>, January</w:t>
        </w:r>
      </w:ins>
      <w:r w:rsidRPr="00821ECE">
        <w:rPr>
          <w:noProof/>
          <w:color w:val="auto"/>
        </w:rPr>
        <w:t xml:space="preserve">). </w:t>
      </w:r>
      <w:r w:rsidRPr="00821ECE">
        <w:rPr>
          <w:i/>
          <w:noProof/>
          <w:color w:val="auto"/>
        </w:rPr>
        <w:t>Self-enhancement and narcissism in group settings: Consequences for organizational satisfaction, leadership ratings, and group cohesion</w:t>
      </w:r>
      <w:r w:rsidRPr="00821ECE">
        <w:rPr>
          <w:noProof/>
          <w:color w:val="auto"/>
        </w:rPr>
        <w:t>. Poster presented at the annual conference for the Society of Industrial-Organizational Psychology, New York, NY.</w:t>
      </w:r>
      <w:bookmarkStart w:id="550" w:name="aq8"/>
      <w:bookmarkEnd w:id="548"/>
      <w:r w:rsidR="00B20999">
        <w:rPr>
          <w:rStyle w:val="AQ"/>
          <w:b w:val="0"/>
          <w:noProof/>
        </w:rPr>
        <w:fldChar w:fldCharType="begin"/>
      </w:r>
      <w:r w:rsidR="00B20999">
        <w:rPr>
          <w:rStyle w:val="AQ"/>
          <w:b w:val="0"/>
          <w:noProof/>
        </w:rPr>
        <w:instrText xml:space="preserve"> HYPERLINK "#raq8"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[AQ8]</w:t>
      </w:r>
      <w:bookmarkEnd w:id="550"/>
      <w:r w:rsidR="00B20999">
        <w:rPr>
          <w:rStyle w:val="AQ"/>
          <w:b w:val="0"/>
          <w:noProof/>
        </w:rPr>
        <w:fldChar w:fldCharType="end"/>
      </w:r>
    </w:p>
    <w:p w14:paraId="17C97BA2" w14:textId="77777777" w:rsidR="00631A09" w:rsidRPr="00821ECE" w:rsidRDefault="00631A09" w:rsidP="00821ECE">
      <w:pPr>
        <w:pStyle w:val="REF"/>
        <w:spacing w:line="240" w:lineRule="auto"/>
        <w:rPr>
          <w:noProof/>
          <w:color w:val="auto"/>
        </w:rPr>
      </w:pPr>
      <w:bookmarkStart w:id="551" w:name="bib56"/>
      <w:r w:rsidRPr="00821ECE">
        <w:rPr>
          <w:noProof/>
          <w:color w:val="auto"/>
        </w:rPr>
        <w:t xml:space="preserve">Helgeson, V. S., &amp; Fritz, H. L. (1999). Unmitigated agency and unmitigated communion: Distinctions from agency and communion. </w:t>
      </w:r>
      <w:r w:rsidRPr="00821ECE">
        <w:rPr>
          <w:i/>
          <w:noProof/>
          <w:color w:val="auto"/>
        </w:rPr>
        <w:t>Journal of Research in Personality, 33</w:t>
      </w:r>
      <w:r w:rsidRPr="00821ECE">
        <w:rPr>
          <w:noProof/>
          <w:color w:val="auto"/>
        </w:rPr>
        <w:t>, 131-158. Retrieved from http://search.proquest.com/docview/</w:t>
      </w:r>
      <w:r w:rsidR="00725201">
        <w:rPr>
          <w:noProof/>
          <w:color w:val="auto"/>
        </w:rPr>
        <w:br/>
      </w:r>
      <w:r w:rsidRPr="00821ECE">
        <w:rPr>
          <w:noProof/>
          <w:color w:val="auto"/>
        </w:rPr>
        <w:t>619406741?accountid=14553</w:t>
      </w:r>
      <w:bookmarkEnd w:id="551"/>
    </w:p>
    <w:p w14:paraId="2798A2E3" w14:textId="77777777" w:rsidR="00631A09" w:rsidRPr="00821ECE" w:rsidRDefault="00631A09" w:rsidP="00821ECE">
      <w:pPr>
        <w:pStyle w:val="REF"/>
        <w:spacing w:line="240" w:lineRule="auto"/>
        <w:rPr>
          <w:noProof/>
          <w:color w:val="auto"/>
        </w:rPr>
      </w:pPr>
      <w:bookmarkStart w:id="552" w:name="bib57"/>
      <w:r w:rsidRPr="00821ECE">
        <w:rPr>
          <w:noProof/>
          <w:color w:val="auto"/>
        </w:rPr>
        <w:t xml:space="preserve">*Hogan, R., &amp; Hogan, J. (2009). </w:t>
      </w:r>
      <w:r w:rsidRPr="00821ECE">
        <w:rPr>
          <w:i/>
          <w:noProof/>
          <w:color w:val="auto"/>
        </w:rPr>
        <w:t>Hogan Development Survey Manual</w:t>
      </w:r>
      <w:r w:rsidRPr="00821ECE">
        <w:rPr>
          <w:noProof/>
          <w:color w:val="auto"/>
        </w:rPr>
        <w:t xml:space="preserve"> (2nd ed.). Tulsa, OK: Hogan Assessment Systems.</w:t>
      </w:r>
      <w:bookmarkEnd w:id="552"/>
    </w:p>
    <w:p w14:paraId="25AD9850" w14:textId="77777777" w:rsidR="00631A09" w:rsidRPr="00821ECE" w:rsidRDefault="00631A09" w:rsidP="00821ECE">
      <w:pPr>
        <w:pStyle w:val="REF"/>
        <w:spacing w:line="240" w:lineRule="auto"/>
        <w:rPr>
          <w:noProof/>
          <w:color w:val="auto"/>
        </w:rPr>
      </w:pPr>
      <w:bookmarkStart w:id="553" w:name="bib58"/>
      <w:r w:rsidRPr="00821ECE">
        <w:rPr>
          <w:noProof/>
          <w:color w:val="auto"/>
        </w:rPr>
        <w:t xml:space="preserve">*Holtzman, N. S., &amp; Strube, M. J. (2013). Above and beyond short-term mating, long-term mating is uniquely tied to human personality. </w:t>
      </w:r>
      <w:r w:rsidRPr="00821ECE">
        <w:rPr>
          <w:i/>
          <w:noProof/>
          <w:color w:val="auto"/>
        </w:rPr>
        <w:t>Evolutionary Psychology, 11</w:t>
      </w:r>
      <w:r w:rsidRPr="00821ECE">
        <w:rPr>
          <w:noProof/>
          <w:color w:val="auto"/>
        </w:rPr>
        <w:t>, 1101-1129. Retrieved from http://search.proquest.com/docview/</w:t>
      </w:r>
      <w:r w:rsidR="00725201">
        <w:rPr>
          <w:noProof/>
          <w:color w:val="auto"/>
        </w:rPr>
        <w:br/>
      </w:r>
      <w:r w:rsidRPr="00821ECE">
        <w:rPr>
          <w:noProof/>
          <w:color w:val="auto"/>
        </w:rPr>
        <w:t>1506425648?accountid=14553</w:t>
      </w:r>
      <w:bookmarkEnd w:id="553"/>
    </w:p>
    <w:p w14:paraId="0FB8F13C" w14:textId="1E07CF7E" w:rsidR="00631A09" w:rsidRPr="0081293B" w:rsidRDefault="00631A09" w:rsidP="00821ECE">
      <w:pPr>
        <w:pStyle w:val="REF"/>
        <w:spacing w:line="240" w:lineRule="auto"/>
        <w:rPr>
          <w:noProof/>
          <w:color w:val="800000"/>
          <w:lang w:val="fr-CA"/>
        </w:rPr>
      </w:pPr>
      <w:bookmarkStart w:id="554" w:name="bib59"/>
      <w:r w:rsidRPr="00821ECE">
        <w:rPr>
          <w:noProof/>
          <w:color w:val="auto"/>
        </w:rPr>
        <w:t xml:space="preserve">Hunter, J. E., &amp; Schmidt, F. L. (Eds.). (2004). </w:t>
      </w:r>
      <w:r w:rsidRPr="00821ECE">
        <w:rPr>
          <w:i/>
          <w:noProof/>
          <w:color w:val="auto"/>
        </w:rPr>
        <w:t>Methods of meta-analysis: Correcting error and bias in research findings</w:t>
      </w:r>
      <w:r w:rsidRPr="00821ECE">
        <w:rPr>
          <w:noProof/>
          <w:color w:val="auto"/>
        </w:rPr>
        <w:t xml:space="preserve">. </w:t>
      </w:r>
      <w:ins w:id="555" w:author="Emily Grijalva" w:date="2015-10-20T10:24:00Z">
        <w:r w:rsidR="007C23C3">
          <w:t xml:space="preserve">Newbury Park, </w:t>
        </w:r>
      </w:ins>
      <w:r w:rsidRPr="00725201">
        <w:rPr>
          <w:noProof/>
          <w:color w:val="auto"/>
        </w:rPr>
        <w:t>CA: S</w:t>
      </w:r>
      <w:r w:rsidRPr="0081293B">
        <w:rPr>
          <w:noProof/>
          <w:color w:val="auto"/>
          <w:lang w:val="fr-CA"/>
        </w:rPr>
        <w:t>AGE.</w:t>
      </w:r>
      <w:bookmarkStart w:id="556" w:name="aq9"/>
      <w:bookmarkEnd w:id="554"/>
      <w:r w:rsidR="00B20999">
        <w:rPr>
          <w:rStyle w:val="AQ"/>
          <w:b w:val="0"/>
          <w:noProof/>
          <w:lang w:val="fr-CA"/>
        </w:rPr>
        <w:fldChar w:fldCharType="begin"/>
      </w:r>
      <w:r w:rsidR="00B20999">
        <w:rPr>
          <w:rStyle w:val="AQ"/>
          <w:b w:val="0"/>
          <w:noProof/>
          <w:lang w:val="fr-CA"/>
        </w:rPr>
        <w:instrText xml:space="preserve"> HYPERLINK "#raq9" </w:instrText>
      </w:r>
      <w:r w:rsidR="00B20999">
        <w:rPr>
          <w:rStyle w:val="AQ"/>
          <w:b w:val="0"/>
          <w:noProof/>
          <w:lang w:val="fr-CA"/>
        </w:rPr>
        <w:fldChar w:fldCharType="separate"/>
      </w:r>
      <w:r w:rsidR="00821ECE" w:rsidRPr="00B20999">
        <w:rPr>
          <w:rStyle w:val="Hyperlink"/>
          <w:rFonts w:ascii="Gill Sans" w:hAnsi="Gill Sans"/>
          <w:b/>
          <w:noProof/>
          <w:color w:val="FF0000"/>
          <w:shd w:val="clear" w:color="auto" w:fill="FFF21F"/>
          <w:lang w:val="fr-CA"/>
        </w:rPr>
        <w:t>[AQ9]</w:t>
      </w:r>
      <w:bookmarkEnd w:id="556"/>
      <w:r w:rsidR="00B20999">
        <w:rPr>
          <w:rStyle w:val="AQ"/>
          <w:b w:val="0"/>
          <w:noProof/>
          <w:lang w:val="fr-CA"/>
        </w:rPr>
        <w:fldChar w:fldCharType="end"/>
      </w:r>
    </w:p>
    <w:p w14:paraId="450B38CE" w14:textId="77777777" w:rsidR="00631A09" w:rsidRPr="00821ECE" w:rsidRDefault="00631A09" w:rsidP="00821ECE">
      <w:pPr>
        <w:pStyle w:val="REF"/>
        <w:spacing w:line="240" w:lineRule="auto"/>
        <w:rPr>
          <w:noProof/>
          <w:color w:val="auto"/>
        </w:rPr>
      </w:pPr>
      <w:bookmarkStart w:id="557" w:name="bib60"/>
      <w:r w:rsidRPr="00821ECE">
        <w:rPr>
          <w:noProof/>
          <w:color w:val="auto"/>
          <w:lang w:val="fr-CA"/>
        </w:rPr>
        <w:t xml:space="preserve">*Iliescu, D., Ispas, D., Sulea, C., &amp; Ilie, A. (2015). </w:t>
      </w:r>
      <w:r w:rsidRPr="00821ECE">
        <w:rPr>
          <w:noProof/>
          <w:color w:val="auto"/>
        </w:rPr>
        <w:t xml:space="preserve">Vocational fit and counterproductive work behaviors: A self-regulation perspective. </w:t>
      </w:r>
      <w:r w:rsidRPr="00821ECE">
        <w:rPr>
          <w:i/>
          <w:noProof/>
          <w:color w:val="auto"/>
        </w:rPr>
        <w:t>Journal of Applied Psychology, 100</w:t>
      </w:r>
      <w:r w:rsidRPr="00821ECE">
        <w:rPr>
          <w:noProof/>
          <w:color w:val="auto"/>
        </w:rPr>
        <w:t>, 21-39. doi:10.1037/a0036652</w:t>
      </w:r>
      <w:bookmarkEnd w:id="557"/>
    </w:p>
    <w:p w14:paraId="5A8EFE8B" w14:textId="77777777" w:rsidR="00631A09" w:rsidRPr="00821ECE" w:rsidRDefault="00631A09" w:rsidP="00821ECE">
      <w:pPr>
        <w:pStyle w:val="REF"/>
        <w:spacing w:line="240" w:lineRule="auto"/>
        <w:rPr>
          <w:noProof/>
          <w:color w:val="auto"/>
        </w:rPr>
      </w:pPr>
      <w:bookmarkStart w:id="558" w:name="bib61"/>
      <w:r w:rsidRPr="00821ECE">
        <w:rPr>
          <w:noProof/>
          <w:color w:val="auto"/>
        </w:rPr>
        <w:t xml:space="preserve">*John, O. P., &amp; Robins, R. W. (1994). Accuracy and bias in self-perception: Individual differences in self-enhancement and the role of narcissism. </w:t>
      </w:r>
      <w:r w:rsidRPr="00821ECE">
        <w:rPr>
          <w:i/>
          <w:noProof/>
          <w:color w:val="auto"/>
        </w:rPr>
        <w:t>Journal of Personality and Social Psychology, 66</w:t>
      </w:r>
      <w:r w:rsidRPr="00821ECE">
        <w:rPr>
          <w:noProof/>
          <w:color w:val="auto"/>
        </w:rPr>
        <w:t>, 206-219. doi:10.1037/0022-3514.66.1.206</w:t>
      </w:r>
      <w:bookmarkEnd w:id="558"/>
    </w:p>
    <w:p w14:paraId="3AC7EDD1" w14:textId="77777777" w:rsidR="00631A09" w:rsidRPr="00725201" w:rsidRDefault="00631A09" w:rsidP="00821ECE">
      <w:pPr>
        <w:pStyle w:val="REF"/>
        <w:spacing w:line="240" w:lineRule="auto"/>
        <w:rPr>
          <w:noProof/>
          <w:color w:val="auto"/>
          <w:spacing w:val="-4"/>
        </w:rPr>
      </w:pPr>
      <w:bookmarkStart w:id="559" w:name="bib62"/>
      <w:r w:rsidRPr="00725201">
        <w:rPr>
          <w:noProof/>
          <w:color w:val="auto"/>
          <w:spacing w:val="-4"/>
          <w:lang w:val="fr-CA"/>
        </w:rPr>
        <w:lastRenderedPageBreak/>
        <w:t xml:space="preserve">Jonason, P. K., Li, N. P., &amp; Teicher, E. A. (2010). </w:t>
      </w:r>
      <w:r w:rsidRPr="00725201">
        <w:rPr>
          <w:noProof/>
          <w:color w:val="auto"/>
          <w:spacing w:val="-4"/>
        </w:rPr>
        <w:t xml:space="preserve">Who is James Bond? The dark triad as an agentic social style. </w:t>
      </w:r>
      <w:r w:rsidRPr="00725201">
        <w:rPr>
          <w:i/>
          <w:noProof/>
          <w:color w:val="auto"/>
          <w:spacing w:val="-4"/>
        </w:rPr>
        <w:t>Individual Differences Research, 8</w:t>
      </w:r>
      <w:r w:rsidRPr="00725201">
        <w:rPr>
          <w:noProof/>
          <w:color w:val="auto"/>
          <w:spacing w:val="-4"/>
        </w:rPr>
        <w:t>, 111-120. Retrieved from http://search.proquest.com/docview/755202684?accountid=14553</w:t>
      </w:r>
      <w:bookmarkEnd w:id="559"/>
    </w:p>
    <w:p w14:paraId="22FB442B" w14:textId="77777777" w:rsidR="00631A09" w:rsidRPr="00821ECE" w:rsidRDefault="00631A09" w:rsidP="00821ECE">
      <w:pPr>
        <w:pStyle w:val="REF"/>
        <w:spacing w:line="240" w:lineRule="auto"/>
        <w:rPr>
          <w:noProof/>
          <w:color w:val="auto"/>
        </w:rPr>
      </w:pPr>
      <w:bookmarkStart w:id="560" w:name="bib64"/>
      <w:r w:rsidRPr="00821ECE">
        <w:rPr>
          <w:noProof/>
          <w:color w:val="auto"/>
          <w:lang w:val="fr-CA"/>
        </w:rPr>
        <w:t xml:space="preserve">Jones, L. L., &amp; Brunell, A. B. (2014). </w:t>
      </w:r>
      <w:r w:rsidRPr="00821ECE">
        <w:rPr>
          <w:noProof/>
          <w:color w:val="auto"/>
        </w:rPr>
        <w:t xml:space="preserve">Clever and crude but not kind: Narcissism, self-esteem, and the self-reference effect. </w:t>
      </w:r>
      <w:r w:rsidRPr="00821ECE">
        <w:rPr>
          <w:i/>
          <w:noProof/>
          <w:color w:val="auto"/>
        </w:rPr>
        <w:t>Memory, 22</w:t>
      </w:r>
      <w:r w:rsidRPr="00821ECE">
        <w:rPr>
          <w:noProof/>
          <w:color w:val="auto"/>
        </w:rPr>
        <w:t>, 307-322. doi:10.1080/09658211.2013.778999</w:t>
      </w:r>
      <w:bookmarkEnd w:id="560"/>
    </w:p>
    <w:p w14:paraId="1C72E5E9" w14:textId="77777777" w:rsidR="00631A09" w:rsidRPr="00821ECE" w:rsidRDefault="00631A09" w:rsidP="00821ECE">
      <w:pPr>
        <w:pStyle w:val="REF"/>
        <w:spacing w:line="240" w:lineRule="auto"/>
        <w:rPr>
          <w:noProof/>
          <w:color w:val="auto"/>
        </w:rPr>
      </w:pPr>
      <w:bookmarkStart w:id="561" w:name="bib63"/>
      <w:r w:rsidRPr="00821ECE">
        <w:rPr>
          <w:noProof/>
          <w:color w:val="auto"/>
        </w:rPr>
        <w:t xml:space="preserve">Jones, S. C. (1973). Self and interpersonal evaluation: Esteem theories versus consistency theories. </w:t>
      </w:r>
      <w:r w:rsidRPr="00821ECE">
        <w:rPr>
          <w:i/>
          <w:noProof/>
          <w:color w:val="auto"/>
        </w:rPr>
        <w:t>Psychological Bulletin, 79</w:t>
      </w:r>
      <w:r w:rsidRPr="00821ECE">
        <w:rPr>
          <w:noProof/>
          <w:color w:val="auto"/>
        </w:rPr>
        <w:t>, 185-199. doi:10.1037/h0033957</w:t>
      </w:r>
      <w:bookmarkEnd w:id="561"/>
    </w:p>
    <w:p w14:paraId="7EEAEFA3" w14:textId="77777777" w:rsidR="00631A09" w:rsidRPr="00821ECE" w:rsidRDefault="00631A09" w:rsidP="00821ECE">
      <w:pPr>
        <w:pStyle w:val="REF"/>
        <w:spacing w:line="240" w:lineRule="auto"/>
        <w:rPr>
          <w:noProof/>
          <w:color w:val="auto"/>
        </w:rPr>
      </w:pPr>
      <w:bookmarkStart w:id="562" w:name="bib65"/>
      <w:r w:rsidRPr="00821ECE">
        <w:rPr>
          <w:noProof/>
          <w:color w:val="auto"/>
        </w:rPr>
        <w:t xml:space="preserve">Judge, T. A., LePine, J. A., &amp; Rich, B. L. (2006). Loving yourself abundantly: Relationship of the narcissistic personality to self- and other perceptions of workplace deviance, leadership, and task and contextual performance. </w:t>
      </w:r>
      <w:r w:rsidRPr="00821ECE">
        <w:rPr>
          <w:i/>
          <w:noProof/>
          <w:color w:val="auto"/>
        </w:rPr>
        <w:t>Journal of Applied Psychology, 91</w:t>
      </w:r>
      <w:r w:rsidRPr="00821ECE">
        <w:rPr>
          <w:noProof/>
          <w:color w:val="auto"/>
        </w:rPr>
        <w:t>, 762-776. doi:10.1037/0021-9010.91.4.762</w:t>
      </w:r>
      <w:bookmarkEnd w:id="562"/>
    </w:p>
    <w:p w14:paraId="15F831CF" w14:textId="77777777" w:rsidR="00631A09" w:rsidRPr="00725201" w:rsidRDefault="00631A09" w:rsidP="00821ECE">
      <w:pPr>
        <w:pStyle w:val="REF"/>
        <w:spacing w:line="240" w:lineRule="auto"/>
        <w:rPr>
          <w:noProof/>
          <w:color w:val="auto"/>
          <w:spacing w:val="-4"/>
        </w:rPr>
      </w:pPr>
      <w:bookmarkStart w:id="563" w:name="bib66"/>
      <w:r w:rsidRPr="00725201">
        <w:rPr>
          <w:noProof/>
          <w:color w:val="auto"/>
          <w:spacing w:val="-4"/>
        </w:rPr>
        <w:t xml:space="preserve">Kenny, D. A. (1994). </w:t>
      </w:r>
      <w:r w:rsidRPr="00725201">
        <w:rPr>
          <w:i/>
          <w:noProof/>
          <w:color w:val="auto"/>
          <w:spacing w:val="-4"/>
        </w:rPr>
        <w:t>Interpersonal perception: A social relations analysis</w:t>
      </w:r>
      <w:r w:rsidRPr="00725201">
        <w:rPr>
          <w:noProof/>
          <w:color w:val="auto"/>
          <w:spacing w:val="-4"/>
        </w:rPr>
        <w:t>. New York, NY: Guilford Press. Retrieved from http://search.proquest.com/docview/618584271?accountid=14553</w:t>
      </w:r>
      <w:bookmarkEnd w:id="563"/>
    </w:p>
    <w:p w14:paraId="6D9B93C2" w14:textId="77777777" w:rsidR="00631A09" w:rsidRPr="00821ECE" w:rsidRDefault="00631A09" w:rsidP="00821ECE">
      <w:pPr>
        <w:pStyle w:val="REF"/>
        <w:spacing w:line="240" w:lineRule="auto"/>
        <w:rPr>
          <w:noProof/>
          <w:color w:val="auto"/>
        </w:rPr>
      </w:pPr>
      <w:bookmarkStart w:id="564" w:name="bib67"/>
      <w:r w:rsidRPr="00821ECE">
        <w:rPr>
          <w:noProof/>
          <w:color w:val="auto"/>
        </w:rPr>
        <w:t xml:space="preserve">Kernis, M. H., &amp; Sun, C. (1994). Narcissism and reactions to interpersonal feedback. </w:t>
      </w:r>
      <w:r w:rsidRPr="00821ECE">
        <w:rPr>
          <w:i/>
          <w:noProof/>
          <w:color w:val="auto"/>
        </w:rPr>
        <w:t>Journal of Research in Personality, 28</w:t>
      </w:r>
      <w:r w:rsidRPr="00821ECE">
        <w:rPr>
          <w:noProof/>
          <w:color w:val="auto"/>
        </w:rPr>
        <w:t>, 4-13. Retrieved from http://search.proquest.com/</w:t>
      </w:r>
      <w:r w:rsidR="00725201">
        <w:rPr>
          <w:noProof/>
          <w:color w:val="auto"/>
        </w:rPr>
        <w:br/>
      </w:r>
      <w:r w:rsidRPr="00821ECE">
        <w:rPr>
          <w:noProof/>
          <w:color w:val="auto"/>
        </w:rPr>
        <w:t>docview/618526942?accountid=14553</w:t>
      </w:r>
      <w:bookmarkEnd w:id="564"/>
    </w:p>
    <w:p w14:paraId="04807736" w14:textId="77777777" w:rsidR="00631A09" w:rsidRPr="00821ECE" w:rsidRDefault="00631A09" w:rsidP="00821ECE">
      <w:pPr>
        <w:pStyle w:val="REF"/>
        <w:spacing w:line="240" w:lineRule="auto"/>
        <w:rPr>
          <w:noProof/>
          <w:color w:val="auto"/>
        </w:rPr>
      </w:pPr>
      <w:bookmarkStart w:id="565" w:name="bib68"/>
      <w:r w:rsidRPr="00821ECE">
        <w:rPr>
          <w:noProof/>
          <w:color w:val="auto"/>
        </w:rPr>
        <w:t xml:space="preserve">*Krizan, Z., &amp; Johar, O. (2012). Envy divides the two faces of narcissism. </w:t>
      </w:r>
      <w:r w:rsidRPr="00821ECE">
        <w:rPr>
          <w:i/>
          <w:noProof/>
          <w:color w:val="auto"/>
        </w:rPr>
        <w:t>Journal of Personality, 80</w:t>
      </w:r>
      <w:r w:rsidRPr="00821ECE">
        <w:rPr>
          <w:noProof/>
          <w:color w:val="auto"/>
        </w:rPr>
        <w:t>, 1415-1451. doi:10.1111/j.1467-6494.2012.00767.x</w:t>
      </w:r>
      <w:bookmarkEnd w:id="565"/>
    </w:p>
    <w:p w14:paraId="4F69FE4D" w14:textId="0812C303" w:rsidR="00631A09" w:rsidRPr="00821ECE" w:rsidRDefault="00631A09" w:rsidP="00821ECE">
      <w:pPr>
        <w:pStyle w:val="REF"/>
        <w:spacing w:line="240" w:lineRule="auto"/>
        <w:rPr>
          <w:noProof/>
          <w:color w:val="800000"/>
        </w:rPr>
      </w:pPr>
      <w:bookmarkStart w:id="566" w:name="bib69"/>
      <w:r w:rsidRPr="00821ECE">
        <w:rPr>
          <w:noProof/>
          <w:color w:val="auto"/>
        </w:rPr>
        <w:t xml:space="preserve">Krueger, J. I., &amp; Wright, J. C. (2011). Measurement of self-enhancement (and self-protection). In </w:t>
      </w:r>
      <w:ins w:id="567" w:author="Emily Grijalva" w:date="2015-10-20T10:27:00Z">
        <w:r w:rsidR="00CE7619">
          <w:t>M. D. Alicke, &amp; C. Sedikides (Eds</w:t>
        </w:r>
      </w:ins>
      <w:ins w:id="568" w:author="Emily Grijalva" w:date="2015-10-20T10:28:00Z">
        <w:r w:rsidR="00CE7619">
          <w:t xml:space="preserve">.), </w:t>
        </w:r>
      </w:ins>
      <w:r w:rsidRPr="00821ECE">
        <w:rPr>
          <w:i/>
          <w:noProof/>
          <w:color w:val="auto"/>
        </w:rPr>
        <w:t>Handbook of self-enhancement and self-protection</w:t>
      </w:r>
      <w:r w:rsidRPr="00821ECE">
        <w:rPr>
          <w:noProof/>
          <w:color w:val="auto"/>
        </w:rPr>
        <w:t xml:space="preserve"> (pp. 472-494). New York, NY: Guilford Press. Retrieved from http://search.</w:t>
      </w:r>
      <w:r w:rsidR="00725201">
        <w:rPr>
          <w:noProof/>
          <w:color w:val="auto"/>
        </w:rPr>
        <w:br/>
      </w:r>
      <w:r w:rsidRPr="00821ECE">
        <w:rPr>
          <w:noProof/>
          <w:color w:val="auto"/>
        </w:rPr>
        <w:t>proquest.com/docview/870549752?accountid=14553</w:t>
      </w:r>
      <w:bookmarkStart w:id="569" w:name="aq10"/>
      <w:bookmarkEnd w:id="566"/>
      <w:r w:rsidR="00B20999">
        <w:rPr>
          <w:rStyle w:val="AQ"/>
          <w:b w:val="0"/>
          <w:noProof/>
          <w:color w:val="008000"/>
        </w:rPr>
        <w:fldChar w:fldCharType="begin"/>
      </w:r>
      <w:r w:rsidR="00B20999">
        <w:rPr>
          <w:rStyle w:val="AQ"/>
          <w:b w:val="0"/>
          <w:noProof/>
          <w:color w:val="008000"/>
        </w:rPr>
        <w:instrText xml:space="preserve"> HYPERLINK "#raq10" </w:instrText>
      </w:r>
      <w:r w:rsidR="00B20999">
        <w:rPr>
          <w:rStyle w:val="AQ"/>
          <w:b w:val="0"/>
          <w:noProof/>
          <w:color w:val="008000"/>
        </w:rPr>
        <w:fldChar w:fldCharType="separate"/>
      </w:r>
      <w:r w:rsidR="00821ECE" w:rsidRPr="00B20999">
        <w:rPr>
          <w:rStyle w:val="Hyperlink"/>
          <w:rFonts w:ascii="Gill Sans" w:hAnsi="Gill Sans"/>
          <w:b/>
          <w:noProof/>
          <w:color w:val="FF0000"/>
          <w:shd w:val="clear" w:color="auto" w:fill="FFF21F"/>
        </w:rPr>
        <w:t>[AQ10]</w:t>
      </w:r>
      <w:bookmarkEnd w:id="569"/>
      <w:r w:rsidR="00B20999">
        <w:rPr>
          <w:rStyle w:val="AQ"/>
          <w:b w:val="0"/>
          <w:noProof/>
          <w:color w:val="008000"/>
        </w:rPr>
        <w:fldChar w:fldCharType="end"/>
      </w:r>
    </w:p>
    <w:p w14:paraId="304DA5D7" w14:textId="77777777" w:rsidR="00631A09" w:rsidRPr="00725201" w:rsidRDefault="00631A09" w:rsidP="00821ECE">
      <w:pPr>
        <w:pStyle w:val="REF"/>
        <w:spacing w:line="240" w:lineRule="auto"/>
        <w:rPr>
          <w:noProof/>
          <w:color w:val="auto"/>
          <w:spacing w:val="-4"/>
        </w:rPr>
      </w:pPr>
      <w:bookmarkStart w:id="570" w:name="bib70"/>
      <w:r w:rsidRPr="00725201">
        <w:rPr>
          <w:noProof/>
          <w:color w:val="auto"/>
          <w:spacing w:val="-4"/>
        </w:rPr>
        <w:t xml:space="preserve">*Kurt, A. (2005). </w:t>
      </w:r>
      <w:r w:rsidRPr="00725201">
        <w:rPr>
          <w:i/>
          <w:noProof/>
          <w:color w:val="auto"/>
          <w:spacing w:val="-4"/>
        </w:rPr>
        <w:t>The adaptiveness of positive self-evaluations</w:t>
      </w:r>
      <w:r w:rsidRPr="00725201">
        <w:rPr>
          <w:noProof/>
          <w:color w:val="auto"/>
          <w:spacing w:val="-4"/>
        </w:rPr>
        <w:t xml:space="preserve"> (Order No. AAINQ99495). Available from PsycINFO. (621050700; 2005-99016-017). Retrieved from http://search.proquest.com/</w:t>
      </w:r>
      <w:r w:rsidR="00725201">
        <w:rPr>
          <w:noProof/>
          <w:color w:val="auto"/>
          <w:spacing w:val="-4"/>
        </w:rPr>
        <w:br/>
      </w:r>
      <w:r w:rsidRPr="00725201">
        <w:rPr>
          <w:noProof/>
          <w:color w:val="auto"/>
          <w:spacing w:val="-4"/>
        </w:rPr>
        <w:t>docview/621050700?accountid=14553</w:t>
      </w:r>
      <w:bookmarkEnd w:id="570"/>
    </w:p>
    <w:p w14:paraId="2DE00917" w14:textId="77777777" w:rsidR="00631A09" w:rsidRPr="00821ECE" w:rsidRDefault="00631A09" w:rsidP="00821ECE">
      <w:pPr>
        <w:pStyle w:val="REF"/>
        <w:spacing w:line="240" w:lineRule="auto"/>
        <w:rPr>
          <w:noProof/>
          <w:color w:val="auto"/>
        </w:rPr>
      </w:pPr>
      <w:bookmarkStart w:id="571" w:name="bib71"/>
      <w:r w:rsidRPr="00821ECE">
        <w:rPr>
          <w:noProof/>
          <w:color w:val="auto"/>
        </w:rPr>
        <w:t xml:space="preserve">Kurt, A., &amp; Paulhus, D. L. (2008). Moderators of the adaptiveness of self-enhancement: Operationalization, motivational domain, adjustment facet, and evaluator. </w:t>
      </w:r>
      <w:r w:rsidRPr="00821ECE">
        <w:rPr>
          <w:i/>
          <w:noProof/>
          <w:color w:val="auto"/>
        </w:rPr>
        <w:t>Journal of Research in Personality, 42</w:t>
      </w:r>
      <w:r w:rsidRPr="00821ECE">
        <w:rPr>
          <w:noProof/>
          <w:color w:val="auto"/>
        </w:rPr>
        <w:t>, 839-853. doi:10.1016/j.jrp.2007.11.005</w:t>
      </w:r>
      <w:bookmarkEnd w:id="571"/>
    </w:p>
    <w:p w14:paraId="06C984FC" w14:textId="77777777" w:rsidR="00631A09" w:rsidRPr="00725201" w:rsidRDefault="00631A09" w:rsidP="00821ECE">
      <w:pPr>
        <w:pStyle w:val="REF"/>
        <w:spacing w:line="240" w:lineRule="auto"/>
        <w:rPr>
          <w:noProof/>
          <w:color w:val="auto"/>
          <w:spacing w:val="-4"/>
        </w:rPr>
      </w:pPr>
      <w:bookmarkStart w:id="572" w:name="bib72"/>
      <w:r w:rsidRPr="00725201">
        <w:rPr>
          <w:noProof/>
          <w:color w:val="auto"/>
          <w:spacing w:val="-4"/>
        </w:rPr>
        <w:t xml:space="preserve">Kwan, V. S. Y., John, O. P., Kenny, D. A., Bond, M. H., &amp; Robins, R. W. (2004). Reconceptualizing individual differences in self-enhancement bias: An interpersonal approach. </w:t>
      </w:r>
      <w:r w:rsidRPr="00725201">
        <w:rPr>
          <w:i/>
          <w:noProof/>
          <w:color w:val="auto"/>
          <w:spacing w:val="-4"/>
        </w:rPr>
        <w:t>Psychological Review, 111</w:t>
      </w:r>
      <w:r w:rsidRPr="00725201">
        <w:rPr>
          <w:noProof/>
          <w:color w:val="auto"/>
          <w:spacing w:val="-4"/>
        </w:rPr>
        <w:t>, 94-110. doi:10.1037/0033-295X.111.1.94</w:t>
      </w:r>
      <w:bookmarkEnd w:id="572"/>
    </w:p>
    <w:p w14:paraId="7BFF71EA" w14:textId="77777777" w:rsidR="00631A09" w:rsidRPr="00821ECE" w:rsidRDefault="00631A09" w:rsidP="00821ECE">
      <w:pPr>
        <w:pStyle w:val="REF"/>
        <w:spacing w:line="240" w:lineRule="auto"/>
        <w:rPr>
          <w:noProof/>
          <w:color w:val="auto"/>
        </w:rPr>
      </w:pPr>
      <w:bookmarkStart w:id="573" w:name="bib73"/>
      <w:r w:rsidRPr="00821ECE">
        <w:rPr>
          <w:noProof/>
          <w:color w:val="auto"/>
        </w:rPr>
        <w:t xml:space="preserve">Kwang, T., &amp; Swann, W. B., Jr. (2010). Do people embrace praise even when they feel unworthy? A review of critical tests of self-enhancement versus self-verification. </w:t>
      </w:r>
      <w:r w:rsidRPr="00821ECE">
        <w:rPr>
          <w:i/>
          <w:noProof/>
          <w:color w:val="auto"/>
        </w:rPr>
        <w:t>Personality and Social Psychology Review, 14</w:t>
      </w:r>
      <w:r w:rsidRPr="00821ECE">
        <w:rPr>
          <w:noProof/>
          <w:color w:val="auto"/>
        </w:rPr>
        <w:t>, 263-280. doi:10.1177/</w:t>
      </w:r>
      <w:r w:rsidR="00725201">
        <w:rPr>
          <w:noProof/>
          <w:color w:val="auto"/>
        </w:rPr>
        <w:br/>
      </w:r>
      <w:r w:rsidRPr="00821ECE">
        <w:rPr>
          <w:noProof/>
          <w:color w:val="auto"/>
        </w:rPr>
        <w:t>1088868310365876</w:t>
      </w:r>
      <w:bookmarkEnd w:id="573"/>
    </w:p>
    <w:p w14:paraId="11C20AF5" w14:textId="77777777" w:rsidR="00631A09" w:rsidRPr="00821ECE" w:rsidRDefault="00631A09" w:rsidP="00821ECE">
      <w:pPr>
        <w:pStyle w:val="REF"/>
        <w:spacing w:line="240" w:lineRule="auto"/>
        <w:rPr>
          <w:noProof/>
          <w:color w:val="auto"/>
        </w:rPr>
      </w:pPr>
      <w:bookmarkStart w:id="574" w:name="bib74"/>
      <w:r w:rsidRPr="00821ECE">
        <w:rPr>
          <w:noProof/>
          <w:color w:val="auto"/>
        </w:rPr>
        <w:t xml:space="preserve">Leary, M. R. (2007). Motivational and emotional aspects of the self. </w:t>
      </w:r>
      <w:r w:rsidRPr="00821ECE">
        <w:rPr>
          <w:i/>
          <w:noProof/>
          <w:color w:val="auto"/>
        </w:rPr>
        <w:t>Annual Review of Psychology, 58</w:t>
      </w:r>
      <w:r w:rsidRPr="00821ECE">
        <w:rPr>
          <w:noProof/>
          <w:color w:val="auto"/>
        </w:rPr>
        <w:t>, 317-344. doi:10.1146/annurev.psych.58.110405.085658</w:t>
      </w:r>
      <w:bookmarkEnd w:id="574"/>
    </w:p>
    <w:p w14:paraId="5C2B10AD" w14:textId="77777777" w:rsidR="00631A09" w:rsidRPr="00821ECE" w:rsidRDefault="00631A09" w:rsidP="00821ECE">
      <w:pPr>
        <w:pStyle w:val="REF"/>
        <w:spacing w:line="240" w:lineRule="auto"/>
        <w:rPr>
          <w:noProof/>
          <w:color w:val="auto"/>
        </w:rPr>
      </w:pPr>
      <w:bookmarkStart w:id="575" w:name="bib75"/>
      <w:r w:rsidRPr="00821ECE">
        <w:rPr>
          <w:noProof/>
          <w:color w:val="auto"/>
        </w:rPr>
        <w:t xml:space="preserve">Mezulis, A. H., Abramson, L. Y., Hyde, J. S., &amp; Hankin, B. L. (2004). Is there a universal positivity bias in attributions? A meta-analytic review of individual, developmental, and cultural differences in the self-serving attributional bias. </w:t>
      </w:r>
      <w:r w:rsidRPr="00821ECE">
        <w:rPr>
          <w:i/>
          <w:noProof/>
          <w:color w:val="auto"/>
        </w:rPr>
        <w:t>Psychological Bulletin, 130</w:t>
      </w:r>
      <w:r w:rsidRPr="00821ECE">
        <w:rPr>
          <w:noProof/>
          <w:color w:val="auto"/>
        </w:rPr>
        <w:t>, 711-747. doi:10.1037/0033-2909.130.5.711</w:t>
      </w:r>
      <w:bookmarkEnd w:id="575"/>
    </w:p>
    <w:p w14:paraId="7B2B951C" w14:textId="77777777" w:rsidR="00631A09" w:rsidRPr="00821ECE" w:rsidRDefault="00631A09" w:rsidP="00821ECE">
      <w:pPr>
        <w:pStyle w:val="REF"/>
        <w:spacing w:line="240" w:lineRule="auto"/>
        <w:rPr>
          <w:noProof/>
          <w:color w:val="auto"/>
        </w:rPr>
      </w:pPr>
      <w:bookmarkStart w:id="576" w:name="bib76"/>
      <w:r w:rsidRPr="00821ECE">
        <w:rPr>
          <w:noProof/>
          <w:color w:val="auto"/>
        </w:rPr>
        <w:t xml:space="preserve">Miller, J. D., Campbell, W. K., Young, D. L., Lakey, C. E., Reidy, D. E., Zeichner, A., &amp; Goodie, A. S. (2009). Examining the relations among narcissism, impulsivity, and self-defeating behaviors. </w:t>
      </w:r>
      <w:r w:rsidRPr="00821ECE">
        <w:rPr>
          <w:i/>
          <w:noProof/>
          <w:color w:val="auto"/>
        </w:rPr>
        <w:t>Journal of Personality, 77</w:t>
      </w:r>
      <w:r w:rsidRPr="00821ECE">
        <w:rPr>
          <w:noProof/>
          <w:color w:val="auto"/>
        </w:rPr>
        <w:t>, 761-793. doi:10.1111/j.1467-6494.2009.00564.x</w:t>
      </w:r>
      <w:bookmarkEnd w:id="576"/>
    </w:p>
    <w:p w14:paraId="52045253" w14:textId="77777777" w:rsidR="00631A09" w:rsidRPr="00821ECE" w:rsidRDefault="00631A09" w:rsidP="00821ECE">
      <w:pPr>
        <w:pStyle w:val="REF"/>
        <w:spacing w:line="240" w:lineRule="auto"/>
        <w:rPr>
          <w:noProof/>
          <w:color w:val="auto"/>
        </w:rPr>
      </w:pPr>
      <w:bookmarkStart w:id="577" w:name="bib77"/>
      <w:r w:rsidRPr="00821ECE">
        <w:rPr>
          <w:noProof/>
          <w:color w:val="auto"/>
        </w:rPr>
        <w:t xml:space="preserve">Morf, C. C., Horvath, S., &amp; Torchetti, L. (2011). Narcissistic self-enhancement: Tales of (successful?) self-portrayal. In M. D. Alicke &amp; C. Sedikides (Eds.), </w:t>
      </w:r>
      <w:r w:rsidRPr="00821ECE">
        <w:rPr>
          <w:i/>
          <w:noProof/>
          <w:color w:val="auto"/>
        </w:rPr>
        <w:t xml:space="preserve">Handbook of self-enhancement </w:t>
      </w:r>
      <w:r w:rsidRPr="00821ECE">
        <w:rPr>
          <w:i/>
          <w:noProof/>
          <w:color w:val="auto"/>
        </w:rPr>
        <w:lastRenderedPageBreak/>
        <w:t>and self-protection</w:t>
      </w:r>
      <w:r w:rsidRPr="00821ECE">
        <w:rPr>
          <w:noProof/>
          <w:color w:val="auto"/>
        </w:rPr>
        <w:t xml:space="preserve"> (pp. 399-424). New York, NY: Guilford Press. Retrieved from http://search.proquest.com/docview/</w:t>
      </w:r>
      <w:r w:rsidR="00725201">
        <w:rPr>
          <w:noProof/>
          <w:color w:val="auto"/>
        </w:rPr>
        <w:br/>
      </w:r>
      <w:r w:rsidRPr="00821ECE">
        <w:rPr>
          <w:noProof/>
          <w:color w:val="auto"/>
        </w:rPr>
        <w:t>870549727?accountid=14553</w:t>
      </w:r>
      <w:bookmarkEnd w:id="577"/>
    </w:p>
    <w:p w14:paraId="0AD71D70" w14:textId="77777777" w:rsidR="00631A09" w:rsidRPr="00821ECE" w:rsidRDefault="00631A09" w:rsidP="00821ECE">
      <w:pPr>
        <w:pStyle w:val="REF"/>
        <w:spacing w:line="240" w:lineRule="auto"/>
        <w:rPr>
          <w:noProof/>
          <w:color w:val="auto"/>
        </w:rPr>
      </w:pPr>
      <w:bookmarkStart w:id="578" w:name="bib78"/>
      <w:r w:rsidRPr="00821ECE">
        <w:rPr>
          <w:noProof/>
          <w:color w:val="auto"/>
        </w:rPr>
        <w:t xml:space="preserve">Morf, C. C., &amp; Rhodewalt, F. (2001). Unraveling the paradoxes of narcissism: A dynamic self-regulatory processing model. </w:t>
      </w:r>
      <w:r w:rsidRPr="00821ECE">
        <w:rPr>
          <w:i/>
          <w:noProof/>
          <w:color w:val="auto"/>
        </w:rPr>
        <w:t>Psychological Inquiry, 12</w:t>
      </w:r>
      <w:r w:rsidRPr="00821ECE">
        <w:rPr>
          <w:noProof/>
          <w:color w:val="auto"/>
        </w:rPr>
        <w:t>, 177-196. doi:10.1207/S1532</w:t>
      </w:r>
      <w:r w:rsidR="00725201">
        <w:rPr>
          <w:noProof/>
          <w:color w:val="auto"/>
        </w:rPr>
        <w:br/>
      </w:r>
      <w:r w:rsidRPr="00821ECE">
        <w:rPr>
          <w:noProof/>
          <w:color w:val="auto"/>
        </w:rPr>
        <w:t>7965PLI1204_1</w:t>
      </w:r>
      <w:bookmarkEnd w:id="578"/>
    </w:p>
    <w:p w14:paraId="7990F8A6" w14:textId="77777777" w:rsidR="00631A09" w:rsidRPr="00821ECE" w:rsidRDefault="00631A09" w:rsidP="00821ECE">
      <w:pPr>
        <w:pStyle w:val="REF"/>
        <w:spacing w:line="240" w:lineRule="auto"/>
        <w:rPr>
          <w:noProof/>
          <w:color w:val="auto"/>
        </w:rPr>
      </w:pPr>
      <w:bookmarkStart w:id="579" w:name="bib79"/>
      <w:r w:rsidRPr="00821ECE">
        <w:rPr>
          <w:noProof/>
          <w:color w:val="auto"/>
        </w:rPr>
        <w:t xml:space="preserve">*Nehrig, N. (2015). </w:t>
      </w:r>
      <w:r w:rsidRPr="00821ECE">
        <w:rPr>
          <w:i/>
          <w:noProof/>
          <w:color w:val="auto"/>
        </w:rPr>
        <w:t>Self-reported mental health of narcissists: Illusion or reality?</w:t>
      </w:r>
      <w:r w:rsidRPr="00821ECE">
        <w:rPr>
          <w:noProof/>
          <w:color w:val="auto"/>
        </w:rPr>
        <w:t xml:space="preserve"> (Order No. AAI3579848). Available from PsycINFO. (1648596703; 2015-99020-461). Retrieved from http://search.proquest.com/docview/1648596703?accountid=14553</w:t>
      </w:r>
      <w:bookmarkEnd w:id="579"/>
    </w:p>
    <w:p w14:paraId="499FE387" w14:textId="77777777" w:rsidR="00631A09" w:rsidRPr="00725201" w:rsidRDefault="00631A09" w:rsidP="00821ECE">
      <w:pPr>
        <w:pStyle w:val="REF"/>
        <w:spacing w:line="240" w:lineRule="auto"/>
        <w:rPr>
          <w:noProof/>
          <w:color w:val="auto"/>
          <w:spacing w:val="-4"/>
        </w:rPr>
      </w:pPr>
      <w:bookmarkStart w:id="580" w:name="bib80"/>
      <w:r w:rsidRPr="00821ECE">
        <w:rPr>
          <w:noProof/>
          <w:color w:val="auto"/>
        </w:rPr>
        <w:t>*</w:t>
      </w:r>
      <w:r w:rsidRPr="00725201">
        <w:rPr>
          <w:noProof/>
          <w:color w:val="auto"/>
          <w:spacing w:val="-4"/>
        </w:rPr>
        <w:t xml:space="preserve">Nùnez, Y. T. (2007). </w:t>
      </w:r>
      <w:r w:rsidRPr="00725201">
        <w:rPr>
          <w:i/>
          <w:noProof/>
          <w:color w:val="auto"/>
          <w:spacing w:val="-4"/>
        </w:rPr>
        <w:t>Self-evaluation and functioning</w:t>
      </w:r>
      <w:r w:rsidRPr="00725201">
        <w:rPr>
          <w:noProof/>
          <w:color w:val="auto"/>
          <w:spacing w:val="-4"/>
        </w:rPr>
        <w:t xml:space="preserve"> (Doctoral dissertation). Available from ProQuest Dissertations and Theses. (Accession Order No. 3285793). Retrieved from http://search.proquest.com/docview/621726364?accountid=14553</w:t>
      </w:r>
      <w:bookmarkEnd w:id="580"/>
    </w:p>
    <w:p w14:paraId="15E88930" w14:textId="77777777" w:rsidR="00631A09" w:rsidRPr="00821ECE" w:rsidRDefault="00631A09" w:rsidP="00821ECE">
      <w:pPr>
        <w:pStyle w:val="REF"/>
        <w:spacing w:line="240" w:lineRule="auto"/>
        <w:rPr>
          <w:noProof/>
          <w:color w:val="auto"/>
          <w:lang w:val="fr-CA"/>
        </w:rPr>
      </w:pPr>
      <w:bookmarkStart w:id="581" w:name="bib81"/>
      <w:r w:rsidRPr="00821ECE">
        <w:rPr>
          <w:noProof/>
          <w:color w:val="auto"/>
          <w:lang w:val="fr-CA"/>
        </w:rPr>
        <w:t xml:space="preserve">Nye, C. D., Su, R., Rounds, J., &amp; Drasgow, F. (2012). </w:t>
      </w:r>
      <w:r w:rsidRPr="00821ECE">
        <w:rPr>
          <w:noProof/>
          <w:color w:val="auto"/>
        </w:rPr>
        <w:t xml:space="preserve">Vocational interests and performance: A quantitative summary of over 60 years of research. </w:t>
      </w:r>
      <w:r w:rsidRPr="00821ECE">
        <w:rPr>
          <w:i/>
          <w:noProof/>
          <w:color w:val="auto"/>
          <w:lang w:val="fr-CA"/>
        </w:rPr>
        <w:t>Perspectives on Psychological Science, 7</w:t>
      </w:r>
      <w:r w:rsidRPr="00821ECE">
        <w:rPr>
          <w:noProof/>
          <w:color w:val="auto"/>
          <w:lang w:val="fr-CA"/>
        </w:rPr>
        <w:t>, 384-403. doi:10.1177/1745691612449021</w:t>
      </w:r>
      <w:bookmarkEnd w:id="581"/>
    </w:p>
    <w:p w14:paraId="14E3B36F" w14:textId="77777777" w:rsidR="00631A09" w:rsidRPr="00821ECE" w:rsidRDefault="00631A09" w:rsidP="00821ECE">
      <w:pPr>
        <w:pStyle w:val="REF"/>
        <w:spacing w:line="240" w:lineRule="auto"/>
        <w:rPr>
          <w:noProof/>
          <w:color w:val="auto"/>
        </w:rPr>
      </w:pPr>
      <w:bookmarkStart w:id="582" w:name="bib82"/>
      <w:r w:rsidRPr="00821ECE">
        <w:rPr>
          <w:noProof/>
          <w:color w:val="auto"/>
          <w:lang w:val="fr-CA"/>
        </w:rPr>
        <w:t xml:space="preserve">*Park, S. W., &amp; Colvin, C. R. (2014). </w:t>
      </w:r>
      <w:r w:rsidRPr="00821ECE">
        <w:rPr>
          <w:noProof/>
          <w:color w:val="auto"/>
        </w:rPr>
        <w:t xml:space="preserve">Narcissism and discrepancy between self and friends’ perceptions of personality. </w:t>
      </w:r>
      <w:r w:rsidRPr="00821ECE">
        <w:rPr>
          <w:i/>
          <w:noProof/>
          <w:color w:val="auto"/>
        </w:rPr>
        <w:t>Journal of Personality, 82</w:t>
      </w:r>
      <w:r w:rsidRPr="00821ECE">
        <w:rPr>
          <w:noProof/>
          <w:color w:val="auto"/>
        </w:rPr>
        <w:t>, 278-286. doi:10.1111/jopy.12053</w:t>
      </w:r>
      <w:bookmarkEnd w:id="582"/>
    </w:p>
    <w:p w14:paraId="7E675740" w14:textId="1975E300" w:rsidR="00631A09" w:rsidRPr="00821ECE" w:rsidRDefault="00631A09" w:rsidP="00821ECE">
      <w:pPr>
        <w:pStyle w:val="REF"/>
        <w:spacing w:line="240" w:lineRule="auto"/>
        <w:rPr>
          <w:noProof/>
          <w:color w:val="800000"/>
        </w:rPr>
      </w:pPr>
      <w:bookmarkStart w:id="583" w:name="bib83"/>
      <w:r w:rsidRPr="00821ECE">
        <w:rPr>
          <w:noProof/>
          <w:color w:val="auto"/>
        </w:rPr>
        <w:t xml:space="preserve">*Park, S. W., Joo, M. J., Heo, Y. H., &amp; Tignor, S. M. </w:t>
      </w:r>
      <w:del w:id="584" w:author="Emily Grijalva" w:date="2015-10-20T10:29:00Z">
        <w:r w:rsidRPr="00821ECE" w:rsidDel="008C7A5D">
          <w:rPr>
            <w:noProof/>
            <w:color w:val="auto"/>
          </w:rPr>
          <w:delText xml:space="preserve">(2015). </w:delText>
        </w:r>
      </w:del>
      <w:r w:rsidRPr="00821ECE">
        <w:rPr>
          <w:i/>
          <w:noProof/>
          <w:color w:val="auto"/>
        </w:rPr>
        <w:t>Accuracy and bias in self-perception of performance: Narcissism matters in Korea as well</w:t>
      </w:r>
      <w:r w:rsidRPr="00821ECE">
        <w:rPr>
          <w:noProof/>
          <w:color w:val="auto"/>
        </w:rPr>
        <w:t xml:space="preserve">. </w:t>
      </w:r>
      <w:ins w:id="585" w:author="Emily Grijalva" w:date="2015-10-20T10:30:00Z">
        <w:r w:rsidR="008C7A5D">
          <w:t>(M</w:t>
        </w:r>
        <w:r w:rsidR="008C7A5D" w:rsidRPr="008C7A5D">
          <w:t xml:space="preserve">anuscript in Preparation). </w:t>
        </w:r>
      </w:ins>
      <w:proofErr w:type="gramStart"/>
      <w:ins w:id="586" w:author="Emily Grijalva" w:date="2015-10-20T10:31:00Z">
        <w:r w:rsidR="008C7A5D">
          <w:t>Korea University, Seoul</w:t>
        </w:r>
      </w:ins>
      <w:del w:id="587" w:author="Emily Grijalva" w:date="2015-10-20T10:30:00Z">
        <w:r w:rsidRPr="00821ECE" w:rsidDel="008C7A5D">
          <w:rPr>
            <w:noProof/>
            <w:color w:val="auto"/>
          </w:rPr>
          <w:delText>Manuscript submitted for publication</w:delText>
        </w:r>
      </w:del>
      <w:r w:rsidRPr="00821ECE">
        <w:rPr>
          <w:noProof/>
          <w:color w:val="auto"/>
        </w:rPr>
        <w:t>.</w:t>
      </w:r>
      <w:bookmarkStart w:id="588" w:name="aq11"/>
      <w:bookmarkEnd w:id="583"/>
      <w:proofErr w:type="gramEnd"/>
      <w:r w:rsidR="00B20999">
        <w:rPr>
          <w:rStyle w:val="AQ"/>
          <w:b w:val="0"/>
          <w:noProof/>
          <w:color w:val="008000"/>
        </w:rPr>
        <w:fldChar w:fldCharType="begin"/>
      </w:r>
      <w:r w:rsidR="00B20999">
        <w:rPr>
          <w:rStyle w:val="AQ"/>
          <w:b w:val="0"/>
          <w:noProof/>
          <w:color w:val="008000"/>
        </w:rPr>
        <w:instrText xml:space="preserve"> HYPERLINK "#raq11" </w:instrText>
      </w:r>
      <w:r w:rsidR="00B20999">
        <w:rPr>
          <w:rStyle w:val="AQ"/>
          <w:b w:val="0"/>
          <w:noProof/>
          <w:color w:val="008000"/>
        </w:rPr>
        <w:fldChar w:fldCharType="separate"/>
      </w:r>
      <w:r w:rsidR="00821ECE" w:rsidRPr="00B20999">
        <w:rPr>
          <w:rStyle w:val="Hyperlink"/>
          <w:rFonts w:ascii="Gill Sans" w:hAnsi="Gill Sans"/>
          <w:b/>
          <w:noProof/>
          <w:color w:val="FF0000"/>
          <w:shd w:val="clear" w:color="auto" w:fill="FFF21F"/>
        </w:rPr>
        <w:t>[AQ11]</w:t>
      </w:r>
      <w:bookmarkEnd w:id="588"/>
      <w:r w:rsidR="00B20999">
        <w:rPr>
          <w:rStyle w:val="AQ"/>
          <w:b w:val="0"/>
          <w:noProof/>
          <w:color w:val="008000"/>
        </w:rPr>
        <w:fldChar w:fldCharType="end"/>
      </w:r>
    </w:p>
    <w:p w14:paraId="5D8B3FB7" w14:textId="77777777" w:rsidR="00631A09" w:rsidRPr="00821ECE" w:rsidRDefault="00631A09" w:rsidP="00821ECE">
      <w:pPr>
        <w:pStyle w:val="REF"/>
        <w:spacing w:line="240" w:lineRule="auto"/>
        <w:rPr>
          <w:noProof/>
          <w:color w:val="auto"/>
        </w:rPr>
      </w:pPr>
      <w:bookmarkStart w:id="589" w:name="bib84"/>
      <w:r w:rsidRPr="00821ECE">
        <w:rPr>
          <w:noProof/>
          <w:color w:val="auto"/>
        </w:rPr>
        <w:t xml:space="preserve">*Paulhus, D. L. (1998). Interpersonal and intrapsychic adaptiveness of trait self-enhancement: A mixed blessing? </w:t>
      </w:r>
      <w:r w:rsidRPr="00821ECE">
        <w:rPr>
          <w:i/>
          <w:noProof/>
          <w:color w:val="auto"/>
        </w:rPr>
        <w:t>Journal of Personality and Social Psychology, 74</w:t>
      </w:r>
      <w:r w:rsidRPr="00821ECE">
        <w:rPr>
          <w:noProof/>
          <w:color w:val="auto"/>
        </w:rPr>
        <w:t>, 1197-1208. doi:10.1037/0022-3514.74.5.1197</w:t>
      </w:r>
      <w:bookmarkEnd w:id="589"/>
    </w:p>
    <w:p w14:paraId="421826EC" w14:textId="77777777" w:rsidR="00631A09" w:rsidRPr="00725201" w:rsidRDefault="00631A09" w:rsidP="00821ECE">
      <w:pPr>
        <w:pStyle w:val="REF"/>
        <w:spacing w:line="240" w:lineRule="auto"/>
        <w:rPr>
          <w:noProof/>
          <w:color w:val="auto"/>
          <w:spacing w:val="-4"/>
        </w:rPr>
      </w:pPr>
      <w:bookmarkStart w:id="590" w:name="bib85"/>
      <w:r w:rsidRPr="00725201">
        <w:rPr>
          <w:noProof/>
          <w:color w:val="auto"/>
          <w:spacing w:val="-4"/>
        </w:rPr>
        <w:t xml:space="preserve">Paulhus, D. L. (2001). Normal narcissism: Two minimalist accounts. </w:t>
      </w:r>
      <w:r w:rsidRPr="00725201">
        <w:rPr>
          <w:i/>
          <w:noProof/>
          <w:color w:val="auto"/>
          <w:spacing w:val="-4"/>
        </w:rPr>
        <w:t>Psychological Inquiry, 12</w:t>
      </w:r>
      <w:r w:rsidRPr="00725201">
        <w:rPr>
          <w:noProof/>
          <w:color w:val="auto"/>
          <w:spacing w:val="-4"/>
        </w:rPr>
        <w:t>, 228-230. Retrieved from http://search.proquest.com/docview/619648461?accountid=14553</w:t>
      </w:r>
      <w:bookmarkEnd w:id="590"/>
    </w:p>
    <w:p w14:paraId="339A049A" w14:textId="77777777" w:rsidR="00631A09" w:rsidRPr="00821ECE" w:rsidRDefault="00631A09" w:rsidP="00821ECE">
      <w:pPr>
        <w:pStyle w:val="REF"/>
        <w:spacing w:line="240" w:lineRule="auto"/>
        <w:rPr>
          <w:noProof/>
          <w:color w:val="auto"/>
        </w:rPr>
      </w:pPr>
      <w:bookmarkStart w:id="591" w:name="bib86"/>
      <w:r w:rsidRPr="00821ECE">
        <w:rPr>
          <w:noProof/>
          <w:color w:val="auto"/>
        </w:rPr>
        <w:t xml:space="preserve">Paulhus, D. L., Harms, P. D., Bruce, M. N., &amp; Lysy, D. C. (2003). The over-claiming technique: Measuring self-enhancement independent of ability. </w:t>
      </w:r>
      <w:r w:rsidRPr="00821ECE">
        <w:rPr>
          <w:i/>
          <w:noProof/>
          <w:color w:val="auto"/>
        </w:rPr>
        <w:t>Journal of Personality and Social Psychology, 84</w:t>
      </w:r>
      <w:r w:rsidRPr="00821ECE">
        <w:rPr>
          <w:noProof/>
          <w:color w:val="auto"/>
        </w:rPr>
        <w:t>, 890-904. doi:1037/0022-3514.84.4.890</w:t>
      </w:r>
      <w:bookmarkEnd w:id="591"/>
    </w:p>
    <w:p w14:paraId="36AF4BC2" w14:textId="77777777" w:rsidR="00631A09" w:rsidRPr="00821ECE" w:rsidRDefault="00631A09" w:rsidP="00821ECE">
      <w:pPr>
        <w:pStyle w:val="REF"/>
        <w:spacing w:line="240" w:lineRule="auto"/>
        <w:rPr>
          <w:noProof/>
          <w:color w:val="auto"/>
        </w:rPr>
      </w:pPr>
      <w:bookmarkStart w:id="592" w:name="bib87"/>
      <w:r w:rsidRPr="00821ECE">
        <w:rPr>
          <w:noProof/>
          <w:color w:val="auto"/>
        </w:rPr>
        <w:t xml:space="preserve">Paulhus, D. L., &amp; John, O. P. (1998). Egoistic and moralistic biases in self-perception: The interplay of self-deceptive styles with basic traits and motives. </w:t>
      </w:r>
      <w:r w:rsidRPr="00821ECE">
        <w:rPr>
          <w:i/>
          <w:noProof/>
          <w:color w:val="auto"/>
        </w:rPr>
        <w:t>Journal of Personality, 66</w:t>
      </w:r>
      <w:r w:rsidRPr="00821ECE">
        <w:rPr>
          <w:noProof/>
          <w:color w:val="auto"/>
        </w:rPr>
        <w:t>, 1025-1060. Retrieved from http://search.proquest.com/docview/</w:t>
      </w:r>
      <w:r w:rsidR="00725201">
        <w:rPr>
          <w:noProof/>
          <w:color w:val="auto"/>
        </w:rPr>
        <w:br/>
      </w:r>
      <w:r w:rsidRPr="00821ECE">
        <w:rPr>
          <w:noProof/>
          <w:color w:val="auto"/>
        </w:rPr>
        <w:t>619339531?accountid=14553</w:t>
      </w:r>
      <w:bookmarkEnd w:id="592"/>
    </w:p>
    <w:p w14:paraId="7DFA13B6" w14:textId="77777777" w:rsidR="00631A09" w:rsidRPr="00821ECE" w:rsidRDefault="00631A09" w:rsidP="00821ECE">
      <w:pPr>
        <w:pStyle w:val="REF"/>
        <w:spacing w:line="240" w:lineRule="auto"/>
        <w:rPr>
          <w:noProof/>
          <w:color w:val="auto"/>
        </w:rPr>
      </w:pPr>
      <w:bookmarkStart w:id="593" w:name="bib88"/>
      <w:r w:rsidRPr="00821ECE">
        <w:rPr>
          <w:noProof/>
          <w:color w:val="auto"/>
        </w:rPr>
        <w:t xml:space="preserve">Paulhus, D. L., &amp; Jones, D. N. (2011, January). </w:t>
      </w:r>
      <w:r w:rsidRPr="00821ECE">
        <w:rPr>
          <w:i/>
          <w:noProof/>
          <w:color w:val="auto"/>
        </w:rPr>
        <w:t>Introducing a short measure of the dark triad</w:t>
      </w:r>
      <w:r w:rsidRPr="00821ECE">
        <w:rPr>
          <w:noProof/>
          <w:color w:val="auto"/>
        </w:rPr>
        <w:t>. Poster presented at the meeting of the Society for Personality and Social Psychology, San Antonio, TX.</w:t>
      </w:r>
      <w:bookmarkEnd w:id="593"/>
    </w:p>
    <w:p w14:paraId="7DD31CD5" w14:textId="77777777" w:rsidR="00631A09" w:rsidRPr="00821ECE" w:rsidRDefault="00631A09" w:rsidP="00821ECE">
      <w:pPr>
        <w:pStyle w:val="REF"/>
        <w:spacing w:line="240" w:lineRule="auto"/>
        <w:rPr>
          <w:noProof/>
          <w:color w:val="auto"/>
        </w:rPr>
      </w:pPr>
      <w:bookmarkStart w:id="594" w:name="bib89"/>
      <w:r w:rsidRPr="00821ECE">
        <w:rPr>
          <w:noProof/>
          <w:color w:val="auto"/>
        </w:rPr>
        <w:t xml:space="preserve">*Paulhus, D. L., &amp; Williams, K. M. (2002). The dark triad of personality: Narcissism, machiavellianism and psychopathy. </w:t>
      </w:r>
      <w:r w:rsidRPr="00821ECE">
        <w:rPr>
          <w:i/>
          <w:noProof/>
          <w:color w:val="auto"/>
        </w:rPr>
        <w:t>Journal of Research in Personality, 36</w:t>
      </w:r>
      <w:r w:rsidRPr="00821ECE">
        <w:rPr>
          <w:noProof/>
          <w:color w:val="auto"/>
        </w:rPr>
        <w:t>, 556-563. doi:10.1016/S0092-6566(02)00505-6</w:t>
      </w:r>
      <w:bookmarkEnd w:id="594"/>
    </w:p>
    <w:p w14:paraId="270610FD" w14:textId="77777777" w:rsidR="00631A09" w:rsidRPr="00821ECE" w:rsidRDefault="00631A09" w:rsidP="00821ECE">
      <w:pPr>
        <w:pStyle w:val="REF"/>
        <w:spacing w:line="240" w:lineRule="auto"/>
        <w:rPr>
          <w:noProof/>
          <w:color w:val="auto"/>
        </w:rPr>
      </w:pPr>
      <w:bookmarkStart w:id="595" w:name="bib90"/>
      <w:r w:rsidRPr="00821ECE">
        <w:rPr>
          <w:noProof/>
          <w:color w:val="auto"/>
        </w:rPr>
        <w:t xml:space="preserve">Pincus, A. L., Ansell, E. B., Pimentel, C. A., Cain, N. M., Wright, A. G. C., &amp; Levy, K. N. (2009). Initial construction and validation of the Pathological Narcissism Inventory. </w:t>
      </w:r>
      <w:r w:rsidRPr="00821ECE">
        <w:rPr>
          <w:i/>
          <w:noProof/>
          <w:color w:val="auto"/>
        </w:rPr>
        <w:t>Psychological Assessment, 21</w:t>
      </w:r>
      <w:r w:rsidRPr="00821ECE">
        <w:rPr>
          <w:noProof/>
          <w:color w:val="auto"/>
        </w:rPr>
        <w:t>, 365-379. doi:10.1037/</w:t>
      </w:r>
      <w:r w:rsidR="00725201">
        <w:rPr>
          <w:noProof/>
          <w:color w:val="auto"/>
        </w:rPr>
        <w:br/>
      </w:r>
      <w:r w:rsidRPr="00821ECE">
        <w:rPr>
          <w:noProof/>
          <w:color w:val="auto"/>
        </w:rPr>
        <w:t>a0016530</w:t>
      </w:r>
      <w:bookmarkEnd w:id="595"/>
    </w:p>
    <w:p w14:paraId="2EC68C42" w14:textId="77777777" w:rsidR="00631A09" w:rsidRPr="00821ECE" w:rsidRDefault="00631A09" w:rsidP="00821ECE">
      <w:pPr>
        <w:pStyle w:val="REF"/>
        <w:spacing w:line="240" w:lineRule="auto"/>
        <w:rPr>
          <w:noProof/>
          <w:color w:val="auto"/>
        </w:rPr>
      </w:pPr>
      <w:bookmarkStart w:id="596" w:name="bib91"/>
      <w:r w:rsidRPr="00821ECE">
        <w:rPr>
          <w:noProof/>
          <w:color w:val="auto"/>
        </w:rPr>
        <w:t xml:space="preserve">Podsakoff, N. P., Whiting, S. W., Welsh, D. T., &amp; Mai, K. M. (2013). Surveying for “artifacts”: The susceptibility of the OCB-performance evaluation relationship to common rater, item, and measurement context effects. </w:t>
      </w:r>
      <w:r w:rsidRPr="00821ECE">
        <w:rPr>
          <w:i/>
          <w:noProof/>
          <w:color w:val="auto"/>
        </w:rPr>
        <w:t>Journal of Applied Psychology, 98</w:t>
      </w:r>
      <w:r w:rsidRPr="00821ECE">
        <w:rPr>
          <w:noProof/>
          <w:color w:val="auto"/>
        </w:rPr>
        <w:t>, 863-874. doi:10.1037/a0032588</w:t>
      </w:r>
      <w:bookmarkEnd w:id="596"/>
    </w:p>
    <w:p w14:paraId="11FF8B5C" w14:textId="77777777" w:rsidR="00631A09" w:rsidRPr="00821ECE" w:rsidRDefault="00631A09" w:rsidP="00821ECE">
      <w:pPr>
        <w:pStyle w:val="REF"/>
        <w:spacing w:line="240" w:lineRule="auto"/>
        <w:rPr>
          <w:noProof/>
          <w:color w:val="auto"/>
        </w:rPr>
      </w:pPr>
      <w:bookmarkStart w:id="597" w:name="bib92"/>
      <w:r w:rsidRPr="00821ECE">
        <w:rPr>
          <w:noProof/>
          <w:color w:val="auto"/>
        </w:rPr>
        <w:t xml:space="preserve">Raskin, R., &amp; Terry, H. (1988). A principal-components analysis of the Narcissistic Personality Inventory and further evidence </w:t>
      </w:r>
      <w:r w:rsidRPr="00821ECE">
        <w:rPr>
          <w:noProof/>
          <w:color w:val="auto"/>
        </w:rPr>
        <w:lastRenderedPageBreak/>
        <w:t xml:space="preserve">of its construct validity. </w:t>
      </w:r>
      <w:r w:rsidRPr="00821ECE">
        <w:rPr>
          <w:i/>
          <w:noProof/>
          <w:color w:val="auto"/>
        </w:rPr>
        <w:t>Journal of Personality and Social Psychology, 54</w:t>
      </w:r>
      <w:r w:rsidRPr="00821ECE">
        <w:rPr>
          <w:noProof/>
          <w:color w:val="auto"/>
        </w:rPr>
        <w:t>, 890-902. doi:10.1037/0022-3514.54.5.890</w:t>
      </w:r>
      <w:bookmarkEnd w:id="597"/>
    </w:p>
    <w:p w14:paraId="1391F190" w14:textId="77777777" w:rsidR="00631A09" w:rsidRPr="00821ECE" w:rsidRDefault="00631A09" w:rsidP="00821ECE">
      <w:pPr>
        <w:pStyle w:val="REF"/>
        <w:spacing w:line="240" w:lineRule="auto"/>
        <w:rPr>
          <w:noProof/>
          <w:color w:val="auto"/>
        </w:rPr>
      </w:pPr>
      <w:bookmarkStart w:id="598" w:name="bib93"/>
      <w:r w:rsidRPr="00821ECE">
        <w:rPr>
          <w:noProof/>
          <w:color w:val="auto"/>
        </w:rPr>
        <w:t xml:space="preserve">Raudenbush, S. W., &amp; Bryk, A. S. (2002). </w:t>
      </w:r>
      <w:r w:rsidRPr="00821ECE">
        <w:rPr>
          <w:i/>
          <w:noProof/>
          <w:color w:val="auto"/>
        </w:rPr>
        <w:t>Hierarchical linear models: Applications and data analysis methods</w:t>
      </w:r>
      <w:r w:rsidRPr="00821ECE">
        <w:rPr>
          <w:noProof/>
          <w:color w:val="auto"/>
        </w:rPr>
        <w:t xml:space="preserve"> (2nd ed.). Thousand Oaks, CA: SAGE.</w:t>
      </w:r>
      <w:bookmarkEnd w:id="598"/>
    </w:p>
    <w:p w14:paraId="60ECCA12" w14:textId="77777777" w:rsidR="00631A09" w:rsidRPr="00821ECE" w:rsidRDefault="00631A09" w:rsidP="00821ECE">
      <w:pPr>
        <w:pStyle w:val="REF"/>
        <w:spacing w:line="240" w:lineRule="auto"/>
        <w:rPr>
          <w:noProof/>
          <w:color w:val="auto"/>
        </w:rPr>
      </w:pPr>
      <w:bookmarkStart w:id="599" w:name="bib94"/>
      <w:r w:rsidRPr="00821ECE">
        <w:rPr>
          <w:noProof/>
          <w:color w:val="auto"/>
        </w:rPr>
        <w:t xml:space="preserve">Rauthmann, J. F., &amp; Kolar, G. P. (2013). Positioning the dark triad in the interpersonal circumplex: The friendly-dominant narcissist, hostile-submissive Machiavellian, and hostile-dominant psychopath? </w:t>
      </w:r>
      <w:r w:rsidRPr="00821ECE">
        <w:rPr>
          <w:i/>
          <w:noProof/>
          <w:color w:val="auto"/>
        </w:rPr>
        <w:t>Personality and Individual Differences, 54</w:t>
      </w:r>
      <w:r w:rsidRPr="00821ECE">
        <w:rPr>
          <w:noProof/>
          <w:color w:val="auto"/>
        </w:rPr>
        <w:t>, 622-627. doi:10.1016/j.paid.2012.11.021</w:t>
      </w:r>
      <w:bookmarkEnd w:id="599"/>
    </w:p>
    <w:p w14:paraId="77110D8C" w14:textId="77777777" w:rsidR="00631A09" w:rsidRPr="00821ECE" w:rsidRDefault="00631A09" w:rsidP="00821ECE">
      <w:pPr>
        <w:pStyle w:val="REF"/>
        <w:spacing w:line="240" w:lineRule="auto"/>
        <w:rPr>
          <w:noProof/>
          <w:color w:val="auto"/>
        </w:rPr>
      </w:pPr>
      <w:bookmarkStart w:id="600" w:name="bib95"/>
      <w:r w:rsidRPr="00821ECE">
        <w:rPr>
          <w:noProof/>
          <w:color w:val="auto"/>
        </w:rPr>
        <w:t xml:space="preserve">Rhodewalt, R. (2011). Contemporary perspectives on narcissism and the narcissistic personality type. In M. R. Leary &amp; J. P. Tangney (Eds.), </w:t>
      </w:r>
      <w:r w:rsidRPr="00821ECE">
        <w:rPr>
          <w:i/>
          <w:noProof/>
          <w:color w:val="auto"/>
        </w:rPr>
        <w:t>Handbook of self and identity</w:t>
      </w:r>
      <w:r w:rsidRPr="00821ECE">
        <w:rPr>
          <w:noProof/>
          <w:color w:val="auto"/>
        </w:rPr>
        <w:t xml:space="preserve"> (2nd ed., pp. 571-586). New York, NY: Guilford Press.</w:t>
      </w:r>
      <w:bookmarkEnd w:id="600"/>
    </w:p>
    <w:p w14:paraId="64419B1C" w14:textId="77777777" w:rsidR="00631A09" w:rsidRPr="00821ECE" w:rsidRDefault="00631A09" w:rsidP="00821ECE">
      <w:pPr>
        <w:pStyle w:val="REF"/>
        <w:spacing w:line="240" w:lineRule="auto"/>
        <w:rPr>
          <w:noProof/>
          <w:color w:val="auto"/>
        </w:rPr>
      </w:pPr>
      <w:bookmarkStart w:id="601" w:name="bib96"/>
      <w:r w:rsidRPr="00821ECE">
        <w:rPr>
          <w:noProof/>
          <w:color w:val="auto"/>
        </w:rPr>
        <w:t xml:space="preserve">*Robins, R. W., &amp; Beer, J. S. (2001). Positive illusions about the self: Short-term benefits and long-term costs. </w:t>
      </w:r>
      <w:r w:rsidRPr="00821ECE">
        <w:rPr>
          <w:i/>
          <w:noProof/>
          <w:color w:val="auto"/>
        </w:rPr>
        <w:t>Journal of Personality and Social Psychology, 80</w:t>
      </w:r>
      <w:r w:rsidRPr="00821ECE">
        <w:rPr>
          <w:noProof/>
          <w:color w:val="auto"/>
        </w:rPr>
        <w:t>, 340-352. doi:10.1037/0022-3514.80.2.340</w:t>
      </w:r>
      <w:bookmarkEnd w:id="601"/>
    </w:p>
    <w:p w14:paraId="43E866B3" w14:textId="77777777" w:rsidR="00631A09" w:rsidRPr="00821ECE" w:rsidRDefault="00631A09" w:rsidP="00821ECE">
      <w:pPr>
        <w:pStyle w:val="REF"/>
        <w:spacing w:line="240" w:lineRule="auto"/>
        <w:rPr>
          <w:noProof/>
          <w:color w:val="auto"/>
        </w:rPr>
      </w:pPr>
      <w:bookmarkStart w:id="602" w:name="bib97"/>
      <w:r w:rsidRPr="00821ECE">
        <w:rPr>
          <w:noProof/>
          <w:color w:val="auto"/>
        </w:rPr>
        <w:t xml:space="preserve">Robins, R. W., &amp; John, O. P. (1997). Effects of visual perspective and narcissism on self-perception: Is seeing believing? </w:t>
      </w:r>
      <w:r w:rsidRPr="00821ECE">
        <w:rPr>
          <w:i/>
          <w:noProof/>
          <w:color w:val="auto"/>
        </w:rPr>
        <w:t>Psychological Science, 8</w:t>
      </w:r>
      <w:r w:rsidRPr="00821ECE">
        <w:rPr>
          <w:noProof/>
          <w:color w:val="auto"/>
        </w:rPr>
        <w:t>, 37-42. Retrieved from http://search.proquest.com/docview/619143201?accountid=14553</w:t>
      </w:r>
      <w:bookmarkEnd w:id="602"/>
    </w:p>
    <w:p w14:paraId="45B8BF96" w14:textId="77777777" w:rsidR="00631A09" w:rsidRPr="00821ECE" w:rsidRDefault="00631A09" w:rsidP="00821ECE">
      <w:pPr>
        <w:pStyle w:val="REF"/>
        <w:spacing w:line="240" w:lineRule="auto"/>
        <w:rPr>
          <w:noProof/>
          <w:color w:val="auto"/>
        </w:rPr>
      </w:pPr>
      <w:bookmarkStart w:id="603" w:name="bib98"/>
      <w:r w:rsidRPr="00821ECE">
        <w:rPr>
          <w:noProof/>
          <w:color w:val="auto"/>
        </w:rPr>
        <w:t xml:space="preserve">Sedikides, C., Gaertner, L., &amp; Toguchi, Y. (2003). Pancultural self-enhancement. </w:t>
      </w:r>
      <w:r w:rsidRPr="00821ECE">
        <w:rPr>
          <w:i/>
          <w:noProof/>
          <w:color w:val="auto"/>
        </w:rPr>
        <w:t>Journal of Personality and Social Psychology, 84</w:t>
      </w:r>
      <w:r w:rsidRPr="00821ECE">
        <w:rPr>
          <w:noProof/>
          <w:color w:val="auto"/>
        </w:rPr>
        <w:t>, 60-79. doi:10.1037/0022-3514.84.1.60</w:t>
      </w:r>
      <w:bookmarkEnd w:id="603"/>
    </w:p>
    <w:p w14:paraId="5B9AC02C" w14:textId="77777777" w:rsidR="00631A09" w:rsidRPr="00821ECE" w:rsidRDefault="00631A09" w:rsidP="00821ECE">
      <w:pPr>
        <w:pStyle w:val="REF"/>
        <w:spacing w:line="240" w:lineRule="auto"/>
        <w:rPr>
          <w:noProof/>
          <w:color w:val="auto"/>
        </w:rPr>
      </w:pPr>
      <w:bookmarkStart w:id="604" w:name="bib99"/>
      <w:r w:rsidRPr="00821ECE">
        <w:rPr>
          <w:noProof/>
          <w:color w:val="auto"/>
        </w:rPr>
        <w:t xml:space="preserve">Sedikides, C., Herbst, K. C., Hardin, D. P., &amp; Dardis, G. J. (2002). Accountability as a deterrent to self-enhancement: The search for mechanisms. </w:t>
      </w:r>
      <w:r w:rsidRPr="00821ECE">
        <w:rPr>
          <w:i/>
          <w:noProof/>
          <w:color w:val="auto"/>
        </w:rPr>
        <w:t>Journal of Personality and Social Psychology, 83</w:t>
      </w:r>
      <w:r w:rsidRPr="00821ECE">
        <w:rPr>
          <w:noProof/>
          <w:color w:val="auto"/>
        </w:rPr>
        <w:t>, 592-605. doi:10.1037/0022-3514.83.3.592</w:t>
      </w:r>
      <w:bookmarkEnd w:id="604"/>
    </w:p>
    <w:p w14:paraId="5ACB3A4A" w14:textId="77777777" w:rsidR="00631A09" w:rsidRPr="00821ECE" w:rsidRDefault="00631A09" w:rsidP="00821ECE">
      <w:pPr>
        <w:pStyle w:val="REF"/>
        <w:spacing w:line="240" w:lineRule="auto"/>
        <w:rPr>
          <w:noProof/>
          <w:color w:val="auto"/>
        </w:rPr>
      </w:pPr>
      <w:bookmarkStart w:id="605" w:name="bib100"/>
      <w:r w:rsidRPr="00821ECE">
        <w:rPr>
          <w:noProof/>
          <w:color w:val="auto"/>
        </w:rPr>
        <w:t xml:space="preserve">Simonsohn, U., Nelson, L. D., &amp; Simmons, J. P. (2014). P-curve: A key to the file drawer. </w:t>
      </w:r>
      <w:r w:rsidRPr="00821ECE">
        <w:rPr>
          <w:i/>
          <w:noProof/>
          <w:color w:val="auto"/>
        </w:rPr>
        <w:t>Journal of Experimental Psychology: General, 143</w:t>
      </w:r>
      <w:r w:rsidRPr="00821ECE">
        <w:rPr>
          <w:noProof/>
          <w:color w:val="auto"/>
        </w:rPr>
        <w:t>, 534-547. doi:10.1037/a0033242</w:t>
      </w:r>
      <w:bookmarkEnd w:id="605"/>
    </w:p>
    <w:p w14:paraId="41880EB6" w14:textId="77777777" w:rsidR="00631A09" w:rsidRPr="00821ECE" w:rsidRDefault="00631A09" w:rsidP="00821ECE">
      <w:pPr>
        <w:pStyle w:val="REF"/>
        <w:spacing w:line="240" w:lineRule="auto"/>
        <w:rPr>
          <w:noProof/>
          <w:color w:val="auto"/>
        </w:rPr>
      </w:pPr>
      <w:bookmarkStart w:id="606" w:name="bib101"/>
      <w:r w:rsidRPr="00821ECE">
        <w:rPr>
          <w:noProof/>
          <w:color w:val="auto"/>
        </w:rPr>
        <w:t xml:space="preserve">Steel, P. D., &amp; Kammeyer-Mueller, J. (2002). Comparing meta-analytic moderator estimation techniques under realistic conditions. </w:t>
      </w:r>
      <w:r w:rsidRPr="00821ECE">
        <w:rPr>
          <w:i/>
          <w:noProof/>
          <w:color w:val="auto"/>
        </w:rPr>
        <w:t>Journal of Applied Psychology, 87</w:t>
      </w:r>
      <w:r w:rsidRPr="00821ECE">
        <w:rPr>
          <w:noProof/>
          <w:color w:val="auto"/>
        </w:rPr>
        <w:t>, 96-111. Retrieved from http://search.proquest.com/docview/</w:t>
      </w:r>
      <w:r w:rsidR="00725201">
        <w:rPr>
          <w:noProof/>
          <w:color w:val="auto"/>
        </w:rPr>
        <w:br/>
      </w:r>
      <w:r w:rsidRPr="00821ECE">
        <w:rPr>
          <w:noProof/>
          <w:color w:val="auto"/>
        </w:rPr>
        <w:t>38381321?accountid=14553</w:t>
      </w:r>
      <w:bookmarkEnd w:id="606"/>
    </w:p>
    <w:p w14:paraId="1BA93030" w14:textId="4FD802FD" w:rsidR="00631A09" w:rsidRPr="00821ECE" w:rsidRDefault="00631A09" w:rsidP="00821ECE">
      <w:pPr>
        <w:pStyle w:val="REF"/>
        <w:spacing w:line="240" w:lineRule="auto"/>
        <w:rPr>
          <w:noProof/>
          <w:color w:val="800000"/>
        </w:rPr>
      </w:pPr>
      <w:bookmarkStart w:id="607" w:name="bib102"/>
      <w:r w:rsidRPr="00821ECE">
        <w:rPr>
          <w:noProof/>
          <w:color w:val="auto"/>
        </w:rPr>
        <w:t xml:space="preserve">Tamborski, M., &amp; Brown, R. P. (2011). The measurement of trait narcissism in social-personality research. In </w:t>
      </w:r>
      <w:ins w:id="608" w:author="Emily Grijalva" w:date="2015-10-20T10:33:00Z">
        <w:r w:rsidR="008C7A5D">
          <w:t xml:space="preserve">W. K. Campbell &amp; J. D. Miller (Eds.), </w:t>
        </w:r>
      </w:ins>
      <w:r w:rsidRPr="00821ECE">
        <w:rPr>
          <w:i/>
          <w:noProof/>
          <w:color w:val="auto"/>
        </w:rPr>
        <w:t>The handbook of narcissism and narcissistic personality disorder: Theoretical approaches, empirical findings, and treatments</w:t>
      </w:r>
      <w:r w:rsidRPr="00821ECE">
        <w:rPr>
          <w:noProof/>
          <w:color w:val="auto"/>
        </w:rPr>
        <w:t xml:space="preserve"> (pp. 133-140). Hoboken, NJ: John Wiley. Retrieved from http://search.proquest.com/docview/1220371656?accountid=14553</w:t>
      </w:r>
      <w:bookmarkStart w:id="609" w:name="aq12"/>
      <w:bookmarkEnd w:id="607"/>
      <w:r w:rsidR="00B20999">
        <w:rPr>
          <w:rStyle w:val="AQ"/>
          <w:b w:val="0"/>
          <w:noProof/>
        </w:rPr>
        <w:fldChar w:fldCharType="begin"/>
      </w:r>
      <w:r w:rsidR="00B20999">
        <w:rPr>
          <w:rStyle w:val="AQ"/>
          <w:b w:val="0"/>
          <w:noProof/>
        </w:rPr>
        <w:instrText xml:space="preserve"> HYPERLINK "#raq12"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[AQ12]</w:t>
      </w:r>
      <w:bookmarkEnd w:id="609"/>
      <w:r w:rsidR="00B20999">
        <w:rPr>
          <w:rStyle w:val="AQ"/>
          <w:b w:val="0"/>
          <w:noProof/>
        </w:rPr>
        <w:fldChar w:fldCharType="end"/>
      </w:r>
    </w:p>
    <w:p w14:paraId="44AA73A2" w14:textId="77777777" w:rsidR="00631A09" w:rsidRPr="00821ECE" w:rsidRDefault="00631A09" w:rsidP="00821ECE">
      <w:pPr>
        <w:pStyle w:val="REF"/>
        <w:spacing w:line="240" w:lineRule="auto"/>
        <w:rPr>
          <w:noProof/>
          <w:color w:val="auto"/>
        </w:rPr>
      </w:pPr>
      <w:bookmarkStart w:id="610" w:name="bib103"/>
      <w:r w:rsidRPr="00821ECE">
        <w:rPr>
          <w:noProof/>
          <w:color w:val="auto"/>
        </w:rPr>
        <w:t xml:space="preserve">Taylor, S. E., &amp; Brown, J. D. (1994). Positive illusions and well-being revisited: Separating fact from fiction. </w:t>
      </w:r>
      <w:r w:rsidRPr="00821ECE">
        <w:rPr>
          <w:i/>
          <w:noProof/>
          <w:color w:val="auto"/>
        </w:rPr>
        <w:t>Psychological Bulletin, 116</w:t>
      </w:r>
      <w:r w:rsidRPr="00821ECE">
        <w:rPr>
          <w:noProof/>
          <w:color w:val="auto"/>
        </w:rPr>
        <w:t>, 21-27. doi:10.1037/0033-2909.116.1.21</w:t>
      </w:r>
      <w:bookmarkEnd w:id="610"/>
    </w:p>
    <w:p w14:paraId="5A22F1A8" w14:textId="77777777" w:rsidR="00631A09" w:rsidRPr="00821ECE" w:rsidRDefault="00CA46EC" w:rsidP="00821ECE">
      <w:pPr>
        <w:pStyle w:val="REF"/>
        <w:spacing w:line="240" w:lineRule="auto"/>
        <w:rPr>
          <w:noProof/>
          <w:color w:val="auto"/>
        </w:rPr>
      </w:pPr>
      <w:bookmarkStart w:id="611" w:name="bib104"/>
      <w:r>
        <w:rPr>
          <w:noProof/>
          <w:color w:val="auto"/>
        </w:rPr>
        <w:br w:type="column"/>
      </w:r>
      <w:r w:rsidR="00631A09" w:rsidRPr="00821ECE">
        <w:rPr>
          <w:noProof/>
          <w:color w:val="auto"/>
        </w:rPr>
        <w:lastRenderedPageBreak/>
        <w:t xml:space="preserve">Taylor, S. E., Lerner, J. S., Sherman, D. K., Sage, R. M., &amp; McDowell, N. K. (2003). Are self-enhancing cognitions associated with healthy or unhealthy biological profiles. </w:t>
      </w:r>
      <w:r w:rsidR="00631A09" w:rsidRPr="00821ECE">
        <w:rPr>
          <w:i/>
          <w:noProof/>
          <w:color w:val="auto"/>
        </w:rPr>
        <w:t>Journal of Personality and Social Psychology, 85</w:t>
      </w:r>
      <w:r w:rsidR="00631A09" w:rsidRPr="00821ECE">
        <w:rPr>
          <w:noProof/>
          <w:color w:val="auto"/>
        </w:rPr>
        <w:t>, 605-615. doi:10.1037/0022-3514.85.4.605</w:t>
      </w:r>
      <w:bookmarkEnd w:id="611"/>
    </w:p>
    <w:p w14:paraId="099D91C7" w14:textId="77777777" w:rsidR="00631A09" w:rsidRPr="00821ECE" w:rsidRDefault="00631A09" w:rsidP="00821ECE">
      <w:pPr>
        <w:pStyle w:val="REF"/>
        <w:spacing w:line="240" w:lineRule="auto"/>
        <w:rPr>
          <w:noProof/>
          <w:color w:val="auto"/>
        </w:rPr>
      </w:pPr>
      <w:bookmarkStart w:id="612" w:name="bib105"/>
      <w:r w:rsidRPr="00821ECE">
        <w:rPr>
          <w:noProof/>
          <w:color w:val="auto"/>
        </w:rPr>
        <w:t xml:space="preserve">Thomaes, S., Stegge, H., Bushman, B. J., Olthof, T., &amp; Denissen, J. (2008). Development and validation of the childhood narcissism scale. </w:t>
      </w:r>
      <w:r w:rsidRPr="00821ECE">
        <w:rPr>
          <w:i/>
          <w:noProof/>
          <w:color w:val="auto"/>
        </w:rPr>
        <w:t>Journal of Personality Assessment, 90</w:t>
      </w:r>
      <w:r w:rsidRPr="00821ECE">
        <w:rPr>
          <w:noProof/>
          <w:color w:val="auto"/>
        </w:rPr>
        <w:t>, 382-391. doi:10.1080/00223890802108162</w:t>
      </w:r>
      <w:bookmarkEnd w:id="612"/>
    </w:p>
    <w:p w14:paraId="7CEE274D" w14:textId="77777777" w:rsidR="00631A09" w:rsidRPr="00821ECE" w:rsidRDefault="00631A09" w:rsidP="00821ECE">
      <w:pPr>
        <w:pStyle w:val="REF"/>
        <w:spacing w:line="240" w:lineRule="auto"/>
        <w:rPr>
          <w:noProof/>
          <w:color w:val="auto"/>
        </w:rPr>
      </w:pPr>
      <w:bookmarkStart w:id="613" w:name="bib106"/>
      <w:r w:rsidRPr="00821ECE">
        <w:rPr>
          <w:noProof/>
          <w:color w:val="auto"/>
        </w:rPr>
        <w:t xml:space="preserve">Trapnell, P. D., &amp; Paulhus, D. L. (2012). Agentic and communal values: Their scope and measurement. </w:t>
      </w:r>
      <w:r w:rsidRPr="00821ECE">
        <w:rPr>
          <w:i/>
          <w:noProof/>
          <w:color w:val="auto"/>
        </w:rPr>
        <w:t>Journal of Personality Assessment, 94</w:t>
      </w:r>
      <w:r w:rsidRPr="00821ECE">
        <w:rPr>
          <w:noProof/>
          <w:color w:val="auto"/>
        </w:rPr>
        <w:t>, 39-52. doi:10.1080/00223891.2011.627968</w:t>
      </w:r>
      <w:bookmarkEnd w:id="613"/>
    </w:p>
    <w:p w14:paraId="5766B506" w14:textId="77777777" w:rsidR="00631A09" w:rsidRPr="00821ECE" w:rsidRDefault="00631A09" w:rsidP="00821ECE">
      <w:pPr>
        <w:pStyle w:val="REF"/>
        <w:spacing w:line="240" w:lineRule="auto"/>
        <w:rPr>
          <w:noProof/>
          <w:color w:val="auto"/>
        </w:rPr>
      </w:pPr>
      <w:bookmarkStart w:id="614" w:name="bib107"/>
      <w:r w:rsidRPr="00821ECE">
        <w:rPr>
          <w:noProof/>
          <w:color w:val="auto"/>
        </w:rPr>
        <w:t xml:space="preserve">van der Linden, D., Scholte, R. H. J., Cillessen, A. H. N., Nijenhuis, J. t., &amp; Segers, E. (2010). Classroom ratings of likeability and popularity are related to the big five and the general factor of personality. </w:t>
      </w:r>
      <w:r w:rsidRPr="00821ECE">
        <w:rPr>
          <w:i/>
          <w:noProof/>
          <w:color w:val="auto"/>
        </w:rPr>
        <w:t>Journal of Research in Personality, 44</w:t>
      </w:r>
      <w:r w:rsidRPr="00821ECE">
        <w:rPr>
          <w:noProof/>
          <w:color w:val="auto"/>
        </w:rPr>
        <w:t>, 669-672. doi:10.1016/j.jrp.2010.08.007</w:t>
      </w:r>
      <w:bookmarkEnd w:id="614"/>
    </w:p>
    <w:p w14:paraId="1A3B915B" w14:textId="77777777" w:rsidR="00631A09" w:rsidRPr="00821ECE" w:rsidRDefault="00631A09" w:rsidP="00821ECE">
      <w:pPr>
        <w:pStyle w:val="REF"/>
        <w:spacing w:line="240" w:lineRule="auto"/>
        <w:rPr>
          <w:noProof/>
          <w:color w:val="auto"/>
        </w:rPr>
      </w:pPr>
      <w:bookmarkStart w:id="615" w:name="bib108"/>
      <w:r w:rsidRPr="00821ECE">
        <w:rPr>
          <w:noProof/>
          <w:color w:val="auto"/>
        </w:rPr>
        <w:t xml:space="preserve">*Vazire, S. (2006). </w:t>
      </w:r>
      <w:r w:rsidRPr="00821ECE">
        <w:rPr>
          <w:i/>
          <w:noProof/>
          <w:color w:val="auto"/>
        </w:rPr>
        <w:t>The person from the inside and outside</w:t>
      </w:r>
      <w:r w:rsidRPr="00821ECE">
        <w:rPr>
          <w:noProof/>
          <w:color w:val="auto"/>
        </w:rPr>
        <w:t xml:space="preserve"> (Order No. AAI3615763). Available from PsycINFO. (1648598882; 2015-99020-421). Retrieved from http://search.proquest.com/</w:t>
      </w:r>
      <w:r w:rsidR="000A70BE">
        <w:rPr>
          <w:noProof/>
          <w:color w:val="auto"/>
        </w:rPr>
        <w:br/>
      </w:r>
      <w:r w:rsidRPr="00821ECE">
        <w:rPr>
          <w:noProof/>
          <w:color w:val="auto"/>
        </w:rPr>
        <w:t>docview/1648598882?accountid=14553</w:t>
      </w:r>
      <w:bookmarkEnd w:id="615"/>
    </w:p>
    <w:p w14:paraId="7A44124B" w14:textId="77777777" w:rsidR="00631A09" w:rsidRPr="00821ECE" w:rsidRDefault="00631A09" w:rsidP="00821ECE">
      <w:pPr>
        <w:pStyle w:val="REF"/>
        <w:spacing w:line="240" w:lineRule="auto"/>
        <w:rPr>
          <w:noProof/>
          <w:color w:val="auto"/>
        </w:rPr>
      </w:pPr>
      <w:bookmarkStart w:id="616" w:name="bib109"/>
      <w:r w:rsidRPr="00821ECE">
        <w:rPr>
          <w:noProof/>
          <w:color w:val="auto"/>
        </w:rPr>
        <w:t xml:space="preserve">Vazire, S., &amp; Funder, D. C. (2006). Impulsivity and the self-defeating behavior of narcissists. </w:t>
      </w:r>
      <w:r w:rsidRPr="00821ECE">
        <w:rPr>
          <w:i/>
          <w:noProof/>
          <w:color w:val="auto"/>
        </w:rPr>
        <w:t>Personality and Social Psychology Review, 10</w:t>
      </w:r>
      <w:r w:rsidRPr="00821ECE">
        <w:rPr>
          <w:noProof/>
          <w:color w:val="auto"/>
        </w:rPr>
        <w:t>, 154-165. doi:10.1207/s15327957</w:t>
      </w:r>
      <w:r w:rsidR="00CA46EC">
        <w:rPr>
          <w:noProof/>
          <w:color w:val="auto"/>
        </w:rPr>
        <w:br/>
      </w:r>
      <w:r w:rsidRPr="00821ECE">
        <w:rPr>
          <w:noProof/>
          <w:color w:val="auto"/>
        </w:rPr>
        <w:t>pspr1002_4</w:t>
      </w:r>
      <w:bookmarkEnd w:id="616"/>
    </w:p>
    <w:p w14:paraId="207EB6F7" w14:textId="595758B1" w:rsidR="00631A09" w:rsidRPr="00821ECE" w:rsidRDefault="00631A09" w:rsidP="00821ECE">
      <w:pPr>
        <w:pStyle w:val="REF"/>
        <w:spacing w:line="240" w:lineRule="auto"/>
        <w:rPr>
          <w:noProof/>
          <w:color w:val="800000"/>
        </w:rPr>
      </w:pPr>
      <w:bookmarkStart w:id="617" w:name="bib110"/>
      <w:r w:rsidRPr="00821ECE">
        <w:rPr>
          <w:noProof/>
          <w:color w:val="auto"/>
        </w:rPr>
        <w:t xml:space="preserve">Watson, C., &amp; Bagby, R. M. (2011). Assessment of narcissistic personality disorder. In </w:t>
      </w:r>
      <w:ins w:id="618" w:author="Emily Grijalva" w:date="2015-10-20T10:36:00Z">
        <w:r w:rsidR="0086330B">
          <w:t xml:space="preserve">W. K. Campbell &amp; J. </w:t>
        </w:r>
        <w:r w:rsidR="0086330B" w:rsidRPr="0086330B">
          <w:t xml:space="preserve">D. Miller (Eds.), </w:t>
        </w:r>
      </w:ins>
      <w:r w:rsidRPr="00821ECE">
        <w:rPr>
          <w:i/>
          <w:noProof/>
          <w:color w:val="auto"/>
        </w:rPr>
        <w:t>The handbook of narcissism and narcissistic personality disorder: Theoretical approaches, empirical findings, and treatments</w:t>
      </w:r>
      <w:r w:rsidRPr="00821ECE">
        <w:rPr>
          <w:noProof/>
          <w:color w:val="auto"/>
        </w:rPr>
        <w:t xml:space="preserve"> (pp. 120-132). Hoboken, NJ: John Wiley. Retrieved from http://search.proquest.com/</w:t>
      </w:r>
      <w:r w:rsidR="00CA46EC">
        <w:rPr>
          <w:noProof/>
          <w:color w:val="auto"/>
        </w:rPr>
        <w:br/>
      </w:r>
      <w:r w:rsidRPr="00821ECE">
        <w:rPr>
          <w:noProof/>
          <w:color w:val="auto"/>
        </w:rPr>
        <w:t>docview/1220371648?accountid=14553</w:t>
      </w:r>
      <w:bookmarkStart w:id="619" w:name="aq13"/>
      <w:bookmarkEnd w:id="617"/>
      <w:r w:rsidR="00B20999">
        <w:rPr>
          <w:rStyle w:val="AQ"/>
          <w:b w:val="0"/>
          <w:noProof/>
        </w:rPr>
        <w:fldChar w:fldCharType="begin"/>
      </w:r>
      <w:r w:rsidR="00B20999">
        <w:rPr>
          <w:rStyle w:val="AQ"/>
          <w:b w:val="0"/>
          <w:noProof/>
        </w:rPr>
        <w:instrText xml:space="preserve"> HYPERLINK "#raq13"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[AQ13]</w:t>
      </w:r>
      <w:bookmarkEnd w:id="619"/>
      <w:r w:rsidR="00B20999">
        <w:rPr>
          <w:rStyle w:val="AQ"/>
          <w:b w:val="0"/>
          <w:noProof/>
        </w:rPr>
        <w:fldChar w:fldCharType="end"/>
      </w:r>
    </w:p>
    <w:p w14:paraId="383DF4FA" w14:textId="77777777" w:rsidR="00631A09" w:rsidRPr="00821ECE" w:rsidRDefault="00631A09" w:rsidP="00821ECE">
      <w:pPr>
        <w:pStyle w:val="REF"/>
        <w:spacing w:line="240" w:lineRule="auto"/>
        <w:rPr>
          <w:noProof/>
          <w:color w:val="auto"/>
        </w:rPr>
      </w:pPr>
      <w:bookmarkStart w:id="620" w:name="bib111"/>
      <w:r w:rsidRPr="00821ECE">
        <w:rPr>
          <w:noProof/>
          <w:color w:val="auto"/>
        </w:rPr>
        <w:t xml:space="preserve">Wiggins, J. S. (1991). Agency and communion as conceptual coordinates for the understanding and measurement of interpersonal behavior. In D. Cicchetti &amp; W. M. Grove (Eds.), </w:t>
      </w:r>
      <w:r w:rsidRPr="00821ECE">
        <w:rPr>
          <w:i/>
          <w:noProof/>
          <w:color w:val="auto"/>
        </w:rPr>
        <w:t>Thinking clearly about psychology: Essays in honor of Paul E. Meehl</w:t>
      </w:r>
      <w:r w:rsidRPr="00821ECE">
        <w:rPr>
          <w:noProof/>
          <w:color w:val="auto"/>
        </w:rPr>
        <w:t xml:space="preserve"> (pp. 89-113). Minneapolis: University of Minnesota Press. Retrieved from http://search.proquest.com/docview/</w:t>
      </w:r>
      <w:r w:rsidR="00CA46EC">
        <w:rPr>
          <w:noProof/>
          <w:color w:val="auto"/>
        </w:rPr>
        <w:br/>
      </w:r>
      <w:r w:rsidRPr="00821ECE">
        <w:rPr>
          <w:noProof/>
          <w:color w:val="auto"/>
        </w:rPr>
        <w:t>618228547?accountid=14553</w:t>
      </w:r>
      <w:bookmarkEnd w:id="620"/>
    </w:p>
    <w:p w14:paraId="3BEBED18" w14:textId="77777777" w:rsidR="00631A09" w:rsidRPr="00821ECE" w:rsidRDefault="00631A09" w:rsidP="00821ECE">
      <w:pPr>
        <w:pStyle w:val="REF"/>
        <w:spacing w:line="240" w:lineRule="auto"/>
        <w:rPr>
          <w:noProof/>
          <w:color w:val="auto"/>
        </w:rPr>
      </w:pPr>
      <w:bookmarkStart w:id="621" w:name="bib112"/>
      <w:r w:rsidRPr="00821ECE">
        <w:rPr>
          <w:noProof/>
          <w:color w:val="auto"/>
        </w:rPr>
        <w:t xml:space="preserve">Wink, P. (1992). Three narcissism scales for the California Q-set. </w:t>
      </w:r>
      <w:r w:rsidRPr="00821ECE">
        <w:rPr>
          <w:i/>
          <w:noProof/>
          <w:color w:val="auto"/>
        </w:rPr>
        <w:t>Journal of Personality Assessment, 58</w:t>
      </w:r>
      <w:r w:rsidRPr="00821ECE">
        <w:rPr>
          <w:noProof/>
          <w:color w:val="auto"/>
        </w:rPr>
        <w:t>, 51-66. doi:10.1207/</w:t>
      </w:r>
      <w:r w:rsidR="00CA46EC">
        <w:rPr>
          <w:noProof/>
          <w:color w:val="auto"/>
        </w:rPr>
        <w:br/>
      </w:r>
      <w:r w:rsidRPr="00821ECE">
        <w:rPr>
          <w:noProof/>
          <w:color w:val="auto"/>
        </w:rPr>
        <w:t>s15327752jpa5801_5</w:t>
      </w:r>
      <w:bookmarkEnd w:id="621"/>
    </w:p>
    <w:p w14:paraId="64F37620" w14:textId="77777777" w:rsidR="00631A09" w:rsidRPr="00821ECE" w:rsidRDefault="00631A09" w:rsidP="00821ECE">
      <w:pPr>
        <w:pStyle w:val="REF"/>
        <w:spacing w:line="240" w:lineRule="auto"/>
        <w:rPr>
          <w:noProof/>
          <w:color w:val="auto"/>
        </w:rPr>
      </w:pPr>
      <w:bookmarkStart w:id="622" w:name="bib113"/>
      <w:r w:rsidRPr="00821ECE">
        <w:rPr>
          <w:noProof/>
          <w:color w:val="auto"/>
        </w:rPr>
        <w:t xml:space="preserve">Zeigler-Hill, V., Myers, E. M., &amp; Clark, C. B. (2010). Narcissism and self-esteem reactivity: The role of negative achievement events. </w:t>
      </w:r>
      <w:r w:rsidRPr="00821ECE">
        <w:rPr>
          <w:i/>
          <w:noProof/>
          <w:color w:val="auto"/>
        </w:rPr>
        <w:t>Journal of Research in Personality, 44</w:t>
      </w:r>
      <w:r w:rsidRPr="00821ECE">
        <w:rPr>
          <w:noProof/>
          <w:color w:val="auto"/>
        </w:rPr>
        <w:t>, 285-292. doi:10.1016/j.jrp.2010.02.005</w:t>
      </w:r>
      <w:bookmarkEnd w:id="622"/>
    </w:p>
    <w:sectPr w:rsidR="00631A09" w:rsidRPr="00821ECE" w:rsidSect="00CA46EC">
      <w:type w:val="continuous"/>
      <w:pgSz w:w="12242" w:h="15842" w:code="177"/>
      <w:pgMar w:top="840" w:right="960" w:bottom="960" w:left="1260" w:header="780" w:footer="1008" w:gutter="0"/>
      <w:pgNumType w:start="17"/>
      <w:cols w:num="2" w:space="36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Grijalva, Emily" w:date="2015-10-21T21:26:00Z" w:initials="GE">
    <w:p w14:paraId="12DB5307" w14:textId="020B0EBE" w:rsidR="00DB5A0C" w:rsidRDefault="00DB5A0C">
      <w:pPr>
        <w:pStyle w:val="CommentText"/>
      </w:pPr>
      <w:r>
        <w:rPr>
          <w:rStyle w:val="CommentReference"/>
        </w:rPr>
        <w:annotationRef/>
      </w:r>
      <w:r>
        <w:t>I changed this slightly to (Merriam-Webster, 2014) at the end of the sentence.</w:t>
      </w:r>
    </w:p>
  </w:comment>
  <w:comment w:id="28" w:author="Emily Grijalva" w:date="2015-10-20T10:05:00Z" w:initials="EG">
    <w:p w14:paraId="1A5F7949" w14:textId="593EC797" w:rsidR="00DB5A0C" w:rsidRDefault="00DB5A0C">
      <w:pPr>
        <w:pStyle w:val="CommentText"/>
      </w:pPr>
      <w:r>
        <w:rPr>
          <w:rStyle w:val="CommentReference"/>
        </w:rPr>
        <w:annotationRef/>
      </w:r>
      <w:r>
        <w:t>I changed this to Footnote 2. Does this need to say "Note 2" to be consistent?</w:t>
      </w:r>
    </w:p>
  </w:comment>
  <w:comment w:id="29" w:author="Grijalva, Emily" w:date="2015-10-21T21:27:00Z" w:initials="GE">
    <w:p w14:paraId="7D414950" w14:textId="437A82D9" w:rsidR="00DB5A0C" w:rsidRDefault="00DB5A0C">
      <w:pPr>
        <w:pStyle w:val="CommentText"/>
      </w:pPr>
      <w:r>
        <w:rPr>
          <w:rStyle w:val="CommentReference"/>
        </w:rPr>
        <w:annotationRef/>
      </w:r>
      <w:r>
        <w:t>I changed this to "Note 2"</w:t>
      </w:r>
    </w:p>
  </w:comment>
  <w:comment w:id="40" w:author="Grijalva, Emily" w:date="2015-10-21T21:27:00Z" w:initials="GE">
    <w:p w14:paraId="4DFAA436" w14:textId="0504D631" w:rsidR="00DB5A0C" w:rsidRDefault="00DB5A0C">
      <w:pPr>
        <w:pStyle w:val="CommentText"/>
      </w:pPr>
      <w:r>
        <w:rPr>
          <w:rStyle w:val="CommentReference"/>
        </w:rPr>
        <w:annotationRef/>
      </w:r>
      <w:r>
        <w:t>Yes, this page range was correct.</w:t>
      </w:r>
    </w:p>
  </w:comment>
  <w:comment w:id="46" w:author="Emily Grijalva" w:date="2015-10-20T10:16:00Z" w:initials="EG">
    <w:p w14:paraId="78A4F4B1" w14:textId="77582D70" w:rsidR="00DB5A0C" w:rsidRDefault="00DB5A0C">
      <w:pPr>
        <w:pStyle w:val="CommentText"/>
      </w:pPr>
      <w:r>
        <w:rPr>
          <w:rStyle w:val="CommentReference"/>
        </w:rPr>
        <w:annotationRef/>
      </w:r>
      <w:r>
        <w:t xml:space="preserve">There were no editors and I was citing the entire book. </w:t>
      </w:r>
    </w:p>
  </w:comment>
  <w:comment w:id="52" w:author="Emily Grijalva" w:date="2015-10-20T10:17:00Z" w:initials="EG">
    <w:p w14:paraId="0CD40E7D" w14:textId="68C32320" w:rsidR="00DB5A0C" w:rsidRDefault="00DB5A0C">
      <w:pPr>
        <w:pStyle w:val="CommentText"/>
      </w:pPr>
      <w:r>
        <w:rPr>
          <w:rStyle w:val="CommentReference"/>
        </w:rPr>
        <w:annotationRef/>
      </w:r>
      <w:r>
        <w:t>I was citing an unpublished manuscript. It is still not published and will likely never be published. Because of this I was not able to update the citation, however, for meta-analyses it is common to cite unpublished papers.</w:t>
      </w:r>
    </w:p>
  </w:comment>
  <w:comment w:id="73" w:author="Emily Grijalva" w:date="2015-10-20T10:34:00Z" w:initials="EG">
    <w:p w14:paraId="6BD1080A" w14:textId="40EEB925" w:rsidR="00DB5A0C" w:rsidRDefault="00DB5A0C">
      <w:pPr>
        <w:pStyle w:val="CommentText"/>
      </w:pPr>
      <w:r>
        <w:rPr>
          <w:rStyle w:val="CommentReference"/>
        </w:rPr>
        <w:annotationRef/>
      </w:r>
      <w:r>
        <w:t>This is an unpublished manuscript. I changed the formatting to match that of Harms et al. (2006).</w:t>
      </w:r>
    </w:p>
  </w:comment>
  <w:comment w:id="103" w:author="Emily Grijalva" w:date="2015-10-19T17:35:00Z" w:initials="EG">
    <w:p w14:paraId="5B6ED7D2" w14:textId="77777777" w:rsidR="00DB5A0C" w:rsidRDefault="00DB5A0C">
      <w:pPr>
        <w:pStyle w:val="CommentText"/>
      </w:pPr>
      <w:r>
        <w:rPr>
          <w:rStyle w:val="CommentReference"/>
        </w:rPr>
        <w:annotationRef/>
      </w:r>
      <w:r>
        <w:t>Is there any way to make these spaces smaller?</w:t>
      </w:r>
    </w:p>
  </w:comment>
  <w:comment w:id="124" w:author="Emily Grijalva" w:date="2015-10-20T09:52:00Z" w:initials="EG">
    <w:p w14:paraId="6CEDF7AB" w14:textId="56C22626" w:rsidR="00DB5A0C" w:rsidRDefault="00DB5A0C">
      <w:pPr>
        <w:pStyle w:val="CommentText"/>
      </w:pPr>
      <w:r>
        <w:rPr>
          <w:rStyle w:val="CommentReference"/>
        </w:rPr>
        <w:annotationRef/>
      </w:r>
      <w:r w:rsidRPr="00E51ADC">
        <w:t xml:space="preserve">When I saved this as a word document </w:t>
      </w:r>
      <w:r>
        <w:t>the lines</w:t>
      </w:r>
      <w:r w:rsidRPr="00E51ADC">
        <w:t xml:space="preserve"> at the end of the page got messed up. I tried to go back and fix it, but I </w:t>
      </w:r>
      <w:r>
        <w:t>c</w:t>
      </w:r>
      <w:r w:rsidRPr="00E51ADC">
        <w:t>ouldn't fix the spacing.</w:t>
      </w:r>
    </w:p>
  </w:comment>
  <w:comment w:id="179" w:author="Grijalva, Emily" w:date="2015-10-21T21:03:00Z" w:initials="GE">
    <w:p w14:paraId="70E0164F" w14:textId="1B0EEBC7" w:rsidR="00DB5A0C" w:rsidRDefault="00DB5A0C">
      <w:pPr>
        <w:pStyle w:val="CommentText"/>
      </w:pPr>
      <w:r>
        <w:rPr>
          <w:rStyle w:val="CommentReference"/>
        </w:rPr>
        <w:annotationRef/>
      </w:r>
      <w:r w:rsidRPr="00E51ADC">
        <w:t>It seems line these cells look different than the others in the Table.</w:t>
      </w:r>
      <w:r>
        <w:t xml:space="preserve"> They need to be closer together.</w:t>
      </w:r>
    </w:p>
  </w:comment>
  <w:comment w:id="200" w:author="Emily Grijalva" w:date="2015-10-19T17:54:00Z" w:initials="EG">
    <w:p w14:paraId="465A7153" w14:textId="77777777" w:rsidR="00DB5A0C" w:rsidRDefault="00DB5A0C">
      <w:pPr>
        <w:pStyle w:val="CommentText"/>
      </w:pPr>
      <w:r>
        <w:rPr>
          <w:rStyle w:val="CommentReference"/>
        </w:rPr>
        <w:annotationRef/>
      </w:r>
      <w:r>
        <w:t xml:space="preserve">The tau square symbol is being cut-off, so I can't see the bottom. </w:t>
      </w:r>
    </w:p>
  </w:comment>
  <w:comment w:id="201" w:author="Emily Grijalva" w:date="2015-10-19T18:20:00Z" w:initials="EG">
    <w:p w14:paraId="16BA556C" w14:textId="64158728" w:rsidR="00DB5A0C" w:rsidRDefault="00DB5A0C">
      <w:pPr>
        <w:pStyle w:val="CommentText"/>
      </w:pPr>
      <w:r>
        <w:rPr>
          <w:rStyle w:val="CommentReference"/>
        </w:rPr>
        <w:annotationRef/>
      </w:r>
      <w:r w:rsidRPr="00075289">
        <w:t>Please a</w:t>
      </w:r>
      <w:r>
        <w:t>dd a border line above this row (i.e., above the tau square row), and make this change for Tables 3-6</w:t>
      </w:r>
    </w:p>
  </w:comment>
  <w:comment w:id="202" w:author="Grijalva, Emily" w:date="2015-10-21T21:10:00Z" w:initials="GE">
    <w:p w14:paraId="063C3D7D" w14:textId="1A667729" w:rsidR="00DB5A0C" w:rsidRDefault="00DB5A0C">
      <w:pPr>
        <w:pStyle w:val="CommentText"/>
      </w:pPr>
      <w:r>
        <w:rPr>
          <w:rStyle w:val="CommentReference"/>
        </w:rPr>
        <w:annotationRef/>
      </w:r>
      <w:r>
        <w:t>Please center these values in their cell so they are below the other numbers in the column.</w:t>
      </w:r>
    </w:p>
  </w:comment>
  <w:comment w:id="236" w:author="lzhang94" w:date="2015-10-30T00:11:00Z" w:initials="l">
    <w:p w14:paraId="29025485" w14:textId="58DF224B" w:rsidR="00DE090D" w:rsidRDefault="00DE090D">
      <w:pPr>
        <w:pStyle w:val="CommentText"/>
      </w:pPr>
      <w:r>
        <w:rPr>
          <w:rStyle w:val="CommentReference"/>
        </w:rPr>
        <w:annotationRef/>
      </w:r>
      <w:r w:rsidR="00516569">
        <w:t xml:space="preserve">This should be </w:t>
      </w:r>
      <w:r>
        <w:t>0.03 instead of -0.03</w:t>
      </w:r>
      <w:r w:rsidR="00516569">
        <w:t xml:space="preserve"> (SAS output p.68)</w:t>
      </w:r>
      <w:bookmarkStart w:id="238" w:name="_GoBack"/>
      <w:bookmarkEnd w:id="238"/>
    </w:p>
  </w:comment>
  <w:comment w:id="239" w:author="Emily Grijalva" w:date="2015-10-19T18:05:00Z" w:initials="EG">
    <w:p w14:paraId="056BC2AA" w14:textId="77777777" w:rsidR="00DB5A0C" w:rsidRDefault="00DB5A0C">
      <w:pPr>
        <w:pStyle w:val="CommentText"/>
      </w:pPr>
      <w:r>
        <w:rPr>
          <w:rStyle w:val="CommentReference"/>
        </w:rPr>
        <w:annotationRef/>
      </w:r>
      <w:r>
        <w:t xml:space="preserve">It seems line these cells look different than the others in the Table. The [-.16, .05] and (.248) need to be closer to the numbers above them. </w:t>
      </w:r>
    </w:p>
  </w:comment>
  <w:comment w:id="279" w:author="Emily Grijalva" w:date="2015-10-19T18:03:00Z" w:initials="EG">
    <w:p w14:paraId="1217B09A" w14:textId="77777777" w:rsidR="00DB5A0C" w:rsidRDefault="00DB5A0C">
      <w:pPr>
        <w:pStyle w:val="CommentText"/>
      </w:pPr>
      <w:r>
        <w:rPr>
          <w:rStyle w:val="CommentReference"/>
        </w:rPr>
        <w:annotationRef/>
      </w:r>
      <w:r>
        <w:t>Please add a border line above this row.</w:t>
      </w:r>
    </w:p>
  </w:comment>
  <w:comment w:id="280" w:author="Grijalva, Emily" w:date="2015-10-21T21:10:00Z" w:initials="GE">
    <w:p w14:paraId="0681097E" w14:textId="39AE716D" w:rsidR="00DB5A0C" w:rsidRDefault="00DB5A0C">
      <w:pPr>
        <w:pStyle w:val="CommentText"/>
      </w:pPr>
      <w:r>
        <w:rPr>
          <w:rStyle w:val="CommentReference"/>
        </w:rPr>
        <w:annotationRef/>
      </w:r>
      <w:r>
        <w:t>Please center these values in their cell so they are below the other numbers in the column.</w:t>
      </w:r>
    </w:p>
  </w:comment>
  <w:comment w:id="326" w:author="Emily Grijalva" w:date="2015-10-20T09:49:00Z" w:initials="EG">
    <w:p w14:paraId="30B6E4AE" w14:textId="3F028307" w:rsidR="00DB5A0C" w:rsidRDefault="00DB5A0C">
      <w:pPr>
        <w:pStyle w:val="CommentText"/>
      </w:pPr>
      <w:r>
        <w:rPr>
          <w:rStyle w:val="CommentReference"/>
        </w:rPr>
        <w:annotationRef/>
      </w:r>
      <w:r w:rsidRPr="00E51ADC">
        <w:t>It seems line these cells look different than the others in the Table.</w:t>
      </w:r>
      <w:r>
        <w:t xml:space="preserve"> They need to be closer together.</w:t>
      </w:r>
    </w:p>
  </w:comment>
  <w:comment w:id="368" w:author="Emily Grijalva" w:date="2015-10-19T18:15:00Z" w:initials="EG">
    <w:p w14:paraId="31DECA4E" w14:textId="77777777" w:rsidR="00DB5A0C" w:rsidRDefault="00DB5A0C">
      <w:pPr>
        <w:pStyle w:val="CommentText"/>
      </w:pPr>
      <w:r>
        <w:rPr>
          <w:rStyle w:val="CommentReference"/>
        </w:rPr>
        <w:annotationRef/>
      </w:r>
      <w:r w:rsidRPr="00075289">
        <w:t xml:space="preserve">Please add a </w:t>
      </w:r>
      <w:r>
        <w:t xml:space="preserve">border </w:t>
      </w:r>
      <w:r w:rsidRPr="00075289">
        <w:t>line above this row.</w:t>
      </w:r>
    </w:p>
  </w:comment>
  <w:comment w:id="369" w:author="Grijalva, Emily" w:date="2015-10-21T21:11:00Z" w:initials="GE">
    <w:p w14:paraId="74423025" w14:textId="26E8DAE5" w:rsidR="00DB5A0C" w:rsidRDefault="00DB5A0C">
      <w:pPr>
        <w:pStyle w:val="CommentText"/>
      </w:pPr>
      <w:r>
        <w:rPr>
          <w:rStyle w:val="CommentReference"/>
        </w:rPr>
        <w:annotationRef/>
      </w:r>
      <w:r>
        <w:t>Please center these values in their cell so they are below the other numbers in the column.</w:t>
      </w:r>
    </w:p>
  </w:comment>
  <w:comment w:id="415" w:author="Emily Grijalva" w:date="2015-10-20T09:50:00Z" w:initials="EG">
    <w:p w14:paraId="7B4CF95B" w14:textId="4EFBD989" w:rsidR="00DB5A0C" w:rsidRDefault="00DB5A0C">
      <w:pPr>
        <w:pStyle w:val="CommentText"/>
      </w:pPr>
      <w:r>
        <w:rPr>
          <w:rStyle w:val="CommentReference"/>
        </w:rPr>
        <w:annotationRef/>
      </w:r>
      <w:r w:rsidRPr="00E51ADC">
        <w:t>It seems line these cells look different than the others in the Table. They need to be closer together.</w:t>
      </w:r>
    </w:p>
  </w:comment>
  <w:comment w:id="449" w:author="Emily Grijalva" w:date="2015-10-19T18:16:00Z" w:initials="EG">
    <w:p w14:paraId="4B03DB51" w14:textId="77777777" w:rsidR="00DB5A0C" w:rsidRDefault="00DB5A0C">
      <w:pPr>
        <w:pStyle w:val="CommentText"/>
      </w:pPr>
      <w:r>
        <w:rPr>
          <w:rStyle w:val="CommentReference"/>
        </w:rPr>
        <w:annotationRef/>
      </w:r>
      <w:r w:rsidRPr="00075289">
        <w:t xml:space="preserve">Please add a </w:t>
      </w:r>
      <w:r>
        <w:t xml:space="preserve">border </w:t>
      </w:r>
      <w:r w:rsidRPr="00075289">
        <w:t>line above this row.</w:t>
      </w:r>
    </w:p>
  </w:comment>
  <w:comment w:id="457" w:author="Grijalva, Emily" w:date="2015-10-21T21:11:00Z" w:initials="GE">
    <w:p w14:paraId="4E224846" w14:textId="4C45EC71" w:rsidR="00DB5A0C" w:rsidRDefault="00DB5A0C">
      <w:pPr>
        <w:pStyle w:val="CommentText"/>
      </w:pPr>
      <w:r>
        <w:rPr>
          <w:rStyle w:val="CommentReference"/>
        </w:rPr>
        <w:annotationRef/>
      </w:r>
      <w:r>
        <w:t>Please center these values in their cell so they are below the other numbers in the column.</w:t>
      </w:r>
    </w:p>
  </w:comment>
  <w:comment w:id="468" w:author="Emily Grijalva" w:date="2015-10-20T09:53:00Z" w:initials="EG">
    <w:p w14:paraId="359480B3" w14:textId="01B503F7" w:rsidR="00DB5A0C" w:rsidRDefault="00DB5A0C">
      <w:pPr>
        <w:pStyle w:val="CommentText"/>
      </w:pPr>
      <w:r>
        <w:rPr>
          <w:rStyle w:val="CommentReference"/>
        </w:rPr>
        <w:annotationRef/>
      </w:r>
      <w:r w:rsidRPr="00E51ADC">
        <w:t xml:space="preserve">When I saved this as a word document </w:t>
      </w:r>
      <w:r>
        <w:t>this line</w:t>
      </w:r>
      <w:r w:rsidRPr="00E51ADC">
        <w:t xml:space="preserve"> got messed up</w:t>
      </w:r>
      <w:r>
        <w:t xml:space="preserve">. </w:t>
      </w:r>
      <w:r w:rsidRPr="00E51ADC">
        <w:t>I couldn't fix the spacing.</w:t>
      </w:r>
    </w:p>
  </w:comment>
  <w:comment w:id="473" w:author="Emily Grijalva" w:date="2015-10-20T09:51:00Z" w:initials="EG">
    <w:p w14:paraId="70874268" w14:textId="60818D38" w:rsidR="00DB5A0C" w:rsidRDefault="00DB5A0C">
      <w:pPr>
        <w:pStyle w:val="CommentText"/>
      </w:pPr>
      <w:r>
        <w:rPr>
          <w:rStyle w:val="CommentReference"/>
        </w:rPr>
        <w:annotationRef/>
      </w:r>
      <w:r>
        <w:rPr>
          <w:rStyle w:val="CommentReference"/>
        </w:rPr>
        <w:t>Needs to have the spacing fixed.</w:t>
      </w:r>
    </w:p>
  </w:comment>
  <w:comment w:id="479" w:author="Emily Grijalva" w:date="2015-10-19T19:05:00Z" w:initials="EG">
    <w:p w14:paraId="6E01891E" w14:textId="77777777" w:rsidR="00DB5A0C" w:rsidRDefault="00DB5A0C">
      <w:pPr>
        <w:pStyle w:val="CommentText"/>
      </w:pPr>
      <w:r>
        <w:rPr>
          <w:rStyle w:val="CommentReference"/>
        </w:rPr>
        <w:annotationRef/>
      </w:r>
      <w:r>
        <w:t>This capital N should be italicized.</w:t>
      </w:r>
    </w:p>
  </w:comment>
  <w:comment w:id="483" w:author="Emily Grijalva" w:date="2015-10-19T19:05:00Z" w:initials="EG">
    <w:p w14:paraId="4BF623CE" w14:textId="77777777" w:rsidR="00DB5A0C" w:rsidRDefault="00DB5A0C">
      <w:pPr>
        <w:pStyle w:val="CommentText"/>
      </w:pPr>
      <w:r>
        <w:rPr>
          <w:rStyle w:val="CommentReference"/>
        </w:rPr>
        <w:annotationRef/>
      </w:r>
      <w:r>
        <w:t>Capital N should be italicized.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DB5307" w15:done="0"/>
  <w15:commentEx w15:paraId="1A5F7949" w15:done="0"/>
  <w15:commentEx w15:paraId="7D414950" w15:done="0"/>
  <w15:commentEx w15:paraId="4DFAA436" w15:done="0"/>
  <w15:commentEx w15:paraId="78A4F4B1" w15:done="0"/>
  <w15:commentEx w15:paraId="0CD40E7D" w15:done="0"/>
  <w15:commentEx w15:paraId="6BD1080A" w15:done="0"/>
  <w15:commentEx w15:paraId="5B6ED7D2" w15:done="0"/>
  <w15:commentEx w15:paraId="6CEDF7AB" w15:done="0"/>
  <w15:commentEx w15:paraId="70E0164F" w15:done="0"/>
  <w15:commentEx w15:paraId="465A7153" w15:done="0"/>
  <w15:commentEx w15:paraId="16BA556C" w15:done="0"/>
  <w15:commentEx w15:paraId="063C3D7D" w15:done="0"/>
  <w15:commentEx w15:paraId="056BC2AA" w15:done="0"/>
  <w15:commentEx w15:paraId="1217B09A" w15:done="0"/>
  <w15:commentEx w15:paraId="0681097E" w15:done="0"/>
  <w15:commentEx w15:paraId="30B6E4AE" w15:done="0"/>
  <w15:commentEx w15:paraId="31DECA4E" w15:done="0"/>
  <w15:commentEx w15:paraId="74423025" w15:done="0"/>
  <w15:commentEx w15:paraId="7B4CF95B" w15:done="0"/>
  <w15:commentEx w15:paraId="4B03DB51" w15:done="0"/>
  <w15:commentEx w15:paraId="4E224846" w15:done="0"/>
  <w15:commentEx w15:paraId="359480B3" w15:done="0"/>
  <w15:commentEx w15:paraId="70874268" w15:done="0"/>
  <w15:commentEx w15:paraId="6E01891E" w15:done="0"/>
  <w15:commentEx w15:paraId="4BF623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BDA4B2" w14:textId="77777777" w:rsidR="00CA7ED1" w:rsidRPr="00631A09" w:rsidRDefault="00CA7ED1" w:rsidP="002C0137">
      <w:pPr>
        <w:spacing w:after="0" w:line="240" w:lineRule="auto"/>
      </w:pPr>
      <w:r w:rsidRPr="00631A09">
        <w:separator/>
      </w:r>
    </w:p>
  </w:endnote>
  <w:endnote w:type="continuationSeparator" w:id="0">
    <w:p w14:paraId="05FD9CAD" w14:textId="77777777" w:rsidR="00CA7ED1" w:rsidRPr="00631A09" w:rsidRDefault="00CA7ED1" w:rsidP="002C0137">
      <w:pPr>
        <w:spacing w:after="0" w:line="240" w:lineRule="auto"/>
      </w:pPr>
      <w:r w:rsidRPr="00631A0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4B5A1898-9709-4E8F-BEDC-E7CEB64C5224}"/>
    <w:embedBold r:id="rId2" w:fontKey="{4C8C3F1D-B002-4299-B3E0-9047DEB64FC1}"/>
    <w:embedItalic r:id="rId3" w:fontKey="{F27524CB-E5D1-4265-9A00-F2B1D3DD278D}"/>
    <w:embedBoldItalic r:id="rId4" w:fontKey="{FD837E30-C407-4B74-A644-4AFBC9C1113E}"/>
  </w:font>
  <w:font w:name="Cambria">
    <w:panose1 w:val="02040503050406030204"/>
    <w:charset w:val="00"/>
    <w:family w:val="roman"/>
    <w:pitch w:val="variable"/>
    <w:sig w:usb0="E00002FF" w:usb1="400004FF" w:usb2="00000000" w:usb3="00000000" w:csb0="0000019F" w:csb1="00000000"/>
    <w:embedRegular r:id="rId5" w:fontKey="{83227951-D01B-40C0-A9E6-B1CFA050BAF8}"/>
    <w:embedBold r:id="rId6" w:fontKey="{AC164612-6FB1-4580-80D3-002F6B5E4EAC}"/>
    <w:embedItalic r:id="rId7" w:fontKey="{4BB671CF-048C-477B-AD36-EF0928218DE5}"/>
    <w:embedBoldItalic r:id="rId8" w:fontKey="{11F5AF6F-8487-4AC7-9474-E569B6993293}"/>
  </w:font>
  <w:font w:name="SimSun">
    <w:altName w:val="宋体"/>
    <w:panose1 w:val="02010600030101010101"/>
    <w:charset w:val="86"/>
    <w:family w:val="auto"/>
    <w:pitch w:val="variable"/>
    <w:sig w:usb0="00000003" w:usb1="288F0000" w:usb2="00000016" w:usb3="00000000" w:csb0="00040001" w:csb1="00000000"/>
  </w:font>
  <w:font w:name="Gill Sans">
    <w:charset w:val="00"/>
    <w:family w:val="auto"/>
    <w:pitch w:val="variable"/>
    <w:sig w:usb0="00000003" w:usb1="00000000" w:usb2="00000000" w:usb3="00000000" w:csb0="00000001" w:csb1="00000000"/>
    <w:embedRegular r:id="rId9" w:fontKey="{3D425CB2-5B34-4D34-A7E3-4DF2C15BE019}"/>
    <w:embedBold r:id="rId10" w:fontKey="{F352F4F8-233F-4A59-B65F-8569DDEFD484}"/>
    <w:embedItalic r:id="rId11" w:fontKey="{4374AE64-0BD4-4FE0-B3E1-CCDFAD8109E7}"/>
  </w:font>
  <w:font w:name="Tahoma">
    <w:panose1 w:val="020B0604030504040204"/>
    <w:charset w:val="00"/>
    <w:family w:val="swiss"/>
    <w:pitch w:val="variable"/>
    <w:sig w:usb0="E1002EFF" w:usb1="C000605B" w:usb2="00000029" w:usb3="00000000" w:csb0="000101FF" w:csb1="00000000"/>
    <w:embedRegular r:id="rId12" w:fontKey="{7DD3FC76-F2D4-4277-8C4D-D4292AE15568}"/>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3" w:fontKey="{7BC092D4-366B-45A8-897E-846D87ADC577}"/>
  </w:font>
  <w:font w:name="Arial Unicode MS">
    <w:panose1 w:val="020B0604020202020204"/>
    <w:charset w:val="80"/>
    <w:family w:val="swiss"/>
    <w:pitch w:val="variable"/>
    <w:sig w:usb0="F7FFAFFF" w:usb1="E9DFFFFF" w:usb2="0000003F" w:usb3="00000000" w:csb0="003F01FF" w:csb1="00000000"/>
    <w:embedRegular r:id="rId14" w:subsetted="1" w:fontKey="{431A0F55-A9F1-4286-A6F1-1F6DA81AB7AC}"/>
  </w:font>
  <w:font w:name="ESSTIXThirteen">
    <w:altName w:val="Times New Roman"/>
    <w:panose1 w:val="00000000000000000000"/>
    <w:charset w:val="00"/>
    <w:family w:val="roman"/>
    <w:notTrueType/>
    <w:pitch w:val="default"/>
  </w:font>
  <w:font w:name="ESSTIXFourteen">
    <w:altName w:val="Times New Roman"/>
    <w:panose1 w:val="00000000000000000000"/>
    <w:charset w:val="00"/>
    <w:family w:val="roman"/>
    <w:notTrueType/>
    <w:pitch w:val="default"/>
  </w:font>
  <w:font w:name="ESSTIXFiftee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Zapfwingbats">
    <w:altName w:val="Times New Roman"/>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embedRegular r:id="rId15" w:fontKey="{F0BDE857-0EDC-4EBD-B89F-B98E3B2545B3}"/>
  </w:font>
  <w:font w:name="Euclid Math One">
    <w:panose1 w:val="05050601010101010101"/>
    <w:charset w:val="02"/>
    <w:family w:val="roman"/>
    <w:pitch w:val="variable"/>
    <w:sig w:usb0="80000000" w:usb1="10000000" w:usb2="00000000" w:usb3="00000000" w:csb0="80000000" w:csb1="00000000"/>
    <w:embedRegular r:id="rId16" w:fontKey="{58003A87-F97B-415D-9F6F-C4FFA09B0A29}"/>
  </w:font>
  <w:font w:name="Euclid Math Two">
    <w:panose1 w:val="02050601010101010101"/>
    <w:charset w:val="02"/>
    <w:family w:val="roman"/>
    <w:pitch w:val="variable"/>
    <w:sig w:usb0="80000000" w:usb1="10000000" w:usb2="00000000" w:usb3="00000000" w:csb0="80000000" w:csb1="00000000"/>
    <w:embedRegular r:id="rId17" w:fontKey="{8EAF9D35-DD08-4702-A8F6-E7A44A1DAA72}"/>
  </w:font>
  <w:font w:name="Euclid Extra">
    <w:panose1 w:val="02050502000505020303"/>
    <w:charset w:val="02"/>
    <w:family w:val="roman"/>
    <w:pitch w:val="variable"/>
    <w:sig w:usb0="80000000" w:usb1="10000000" w:usb2="00000000" w:usb3="00000000" w:csb0="80000000" w:csb1="00000000"/>
    <w:embedRegular r:id="rId18" w:fontKey="{F19A5BC3-28C4-4346-9042-B12B9D8AEE5F}"/>
  </w:font>
  <w:font w:name="MT Extra">
    <w:panose1 w:val="05050102010205020202"/>
    <w:charset w:val="02"/>
    <w:family w:val="roman"/>
    <w:pitch w:val="variable"/>
    <w:sig w:usb0="00000000" w:usb1="10000000" w:usb2="00000000" w:usb3="00000000" w:csb0="80000000" w:csb1="00000000"/>
    <w:embedRegular r:id="rId19" w:fontKey="{D3C4EB09-B85C-4157-BF8A-99B5141C5F2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29A291" w14:textId="77777777" w:rsidR="00CA7ED1" w:rsidRPr="00631A09" w:rsidRDefault="00CA7ED1" w:rsidP="002C0137">
      <w:pPr>
        <w:spacing w:after="0" w:line="240" w:lineRule="auto"/>
      </w:pPr>
      <w:r w:rsidRPr="00631A09">
        <w:separator/>
      </w:r>
    </w:p>
  </w:footnote>
  <w:footnote w:type="continuationSeparator" w:id="0">
    <w:p w14:paraId="384AD211" w14:textId="77777777" w:rsidR="00CA7ED1" w:rsidRPr="00631A09" w:rsidRDefault="00CA7ED1" w:rsidP="002C0137">
      <w:pPr>
        <w:spacing w:after="0" w:line="240" w:lineRule="auto"/>
      </w:pPr>
      <w:r w:rsidRPr="00631A09">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80" w:type="dxa"/>
      <w:tblBorders>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480"/>
    </w:tblGrid>
    <w:tr w:rsidR="00DB5A0C" w:rsidRPr="00631A09" w14:paraId="492FF4A9" w14:textId="77777777" w:rsidTr="00E53839">
      <w:trPr>
        <w:trHeight w:val="270"/>
      </w:trPr>
      <w:tc>
        <w:tcPr>
          <w:tcW w:w="9480" w:type="dxa"/>
        </w:tcPr>
        <w:p w14:paraId="29875E0D" w14:textId="77777777" w:rsidR="00DB5A0C" w:rsidRPr="00631A09" w:rsidRDefault="00DB5A0C" w:rsidP="002C0137">
          <w:pPr>
            <w:pStyle w:val="Header"/>
          </w:pPr>
          <w:r w:rsidRPr="00631A09">
            <w:rPr>
              <w:i w:val="0"/>
            </w:rPr>
            <w:fldChar w:fldCharType="begin"/>
          </w:r>
          <w:r w:rsidRPr="00631A09">
            <w:rPr>
              <w:i w:val="0"/>
            </w:rPr>
            <w:instrText xml:space="preserve"> PAGE   \* MERGEFORMAT </w:instrText>
          </w:r>
          <w:r w:rsidRPr="00631A09">
            <w:rPr>
              <w:i w:val="0"/>
            </w:rPr>
            <w:fldChar w:fldCharType="separate"/>
          </w:r>
          <w:r w:rsidRPr="00631A09">
            <w:rPr>
              <w:i w:val="0"/>
              <w:noProof/>
            </w:rPr>
            <w:t>12</w:t>
          </w:r>
          <w:r w:rsidRPr="00631A09">
            <w:rPr>
              <w:i w:val="0"/>
            </w:rPr>
            <w:fldChar w:fldCharType="end"/>
          </w:r>
          <w:r w:rsidRPr="00631A09">
            <w:tab/>
            <w:t>Political Research Quarterly XX(X)</w:t>
          </w:r>
        </w:p>
      </w:tc>
    </w:tr>
  </w:tbl>
  <w:p w14:paraId="4FC9CC5D" w14:textId="77777777" w:rsidR="00DB5A0C" w:rsidRPr="00631A09" w:rsidRDefault="00DB5A0C" w:rsidP="002C01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80"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80"/>
    </w:tblGrid>
    <w:tr w:rsidR="00DB5A0C" w:rsidRPr="00631A09" w14:paraId="7EA8D497" w14:textId="77777777" w:rsidTr="002C0137">
      <w:trPr>
        <w:trHeight w:val="270"/>
      </w:trPr>
      <w:tc>
        <w:tcPr>
          <w:tcW w:w="9480" w:type="dxa"/>
        </w:tcPr>
        <w:p w14:paraId="42A63E17" w14:textId="77777777" w:rsidR="00DB5A0C" w:rsidRPr="00631A09" w:rsidRDefault="00DB5A0C" w:rsidP="002C0137">
          <w:pPr>
            <w:pStyle w:val="Header"/>
          </w:pPr>
          <w:r w:rsidRPr="00631A09">
            <w:t>Grijalva and Zhang</w:t>
          </w:r>
          <w:r w:rsidRPr="00631A09">
            <w:cr/>
          </w:r>
          <w:r w:rsidRPr="00631A09">
            <w:tab/>
          </w:r>
          <w:r w:rsidRPr="00631A09">
            <w:rPr>
              <w:i w:val="0"/>
            </w:rPr>
            <w:fldChar w:fldCharType="begin"/>
          </w:r>
          <w:r w:rsidRPr="00631A09">
            <w:rPr>
              <w:i w:val="0"/>
            </w:rPr>
            <w:instrText xml:space="preserve"> PAGE   \* MERGEFORMAT </w:instrText>
          </w:r>
          <w:r w:rsidRPr="00631A09">
            <w:rPr>
              <w:i w:val="0"/>
            </w:rPr>
            <w:fldChar w:fldCharType="separate"/>
          </w:r>
          <w:r w:rsidRPr="00631A09">
            <w:rPr>
              <w:i w:val="0"/>
              <w:noProof/>
            </w:rPr>
            <w:t>3</w:t>
          </w:r>
          <w:r w:rsidRPr="00631A09">
            <w:rPr>
              <w:i w:val="0"/>
            </w:rPr>
            <w:fldChar w:fldCharType="end"/>
          </w:r>
        </w:p>
      </w:tc>
    </w:tr>
  </w:tbl>
  <w:p w14:paraId="2DF095B3" w14:textId="77777777" w:rsidR="00DB5A0C" w:rsidRPr="00631A09" w:rsidRDefault="00DB5A0C" w:rsidP="002C01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0" w:type="dxa"/>
      <w:tblBorders>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10"/>
    </w:tblGrid>
    <w:tr w:rsidR="00DB5A0C" w:rsidRPr="00631A09" w14:paraId="34A1C71C" w14:textId="77777777" w:rsidTr="00253CA4">
      <w:trPr>
        <w:trHeight w:val="270"/>
      </w:trPr>
      <w:tc>
        <w:tcPr>
          <w:tcW w:w="10010" w:type="dxa"/>
        </w:tcPr>
        <w:p w14:paraId="34762CCF" w14:textId="77777777" w:rsidR="00DB5A0C" w:rsidRPr="00631A09" w:rsidRDefault="00DB5A0C" w:rsidP="00E3217E">
          <w:pPr>
            <w:pStyle w:val="LRH"/>
          </w:pP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516569">
            <w:rPr>
              <w:rStyle w:val="Folio"/>
              <w:i w:val="0"/>
              <w:iCs/>
              <w:noProof/>
            </w:rPr>
            <w:t>14</w:t>
          </w:r>
          <w:r w:rsidRPr="00631A09">
            <w:rPr>
              <w:rStyle w:val="Folio"/>
              <w:i w:val="0"/>
              <w:iCs/>
            </w:rPr>
            <w:fldChar w:fldCharType="end"/>
          </w:r>
          <w:r w:rsidRPr="00631A09">
            <w:tab/>
            <w:t>Personality and Social Psychology Bulletin</w:t>
          </w:r>
        </w:p>
      </w:tc>
    </w:tr>
  </w:tbl>
  <w:p w14:paraId="3D6059B5" w14:textId="77777777" w:rsidR="00DB5A0C" w:rsidRPr="00631A09" w:rsidRDefault="00DB5A0C" w:rsidP="002C01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9"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19"/>
    </w:tblGrid>
    <w:tr w:rsidR="00DB5A0C" w:rsidRPr="00631A09" w14:paraId="1F3D8DF6" w14:textId="77777777" w:rsidTr="00253CA4">
      <w:trPr>
        <w:trHeight w:val="270"/>
      </w:trPr>
      <w:tc>
        <w:tcPr>
          <w:tcW w:w="10019" w:type="dxa"/>
        </w:tcPr>
        <w:p w14:paraId="22D9F94C" w14:textId="77777777" w:rsidR="00DB5A0C" w:rsidRPr="00631A09" w:rsidRDefault="00DB5A0C" w:rsidP="00A47F1D">
          <w:pPr>
            <w:pStyle w:val="RRH"/>
          </w:pPr>
          <w:r w:rsidRPr="00631A09">
            <w:t>Grijalva and Zhang</w:t>
          </w:r>
          <w:r w:rsidRPr="00631A09">
            <w:cr/>
          </w:r>
          <w:r w:rsidRPr="00631A09">
            <w:tab/>
          </w: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516569">
            <w:rPr>
              <w:rStyle w:val="Folio"/>
              <w:i w:val="0"/>
              <w:iCs/>
              <w:noProof/>
            </w:rPr>
            <w:t>15</w:t>
          </w:r>
          <w:r w:rsidRPr="00631A09">
            <w:rPr>
              <w:rStyle w:val="Folio"/>
              <w:i w:val="0"/>
              <w:iCs/>
            </w:rPr>
            <w:fldChar w:fldCharType="end"/>
          </w:r>
        </w:p>
      </w:tc>
    </w:tr>
  </w:tbl>
  <w:p w14:paraId="177BD66F" w14:textId="77777777" w:rsidR="00DB5A0C" w:rsidRPr="00631A09" w:rsidRDefault="00DB5A0C" w:rsidP="002C01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0" w:type="dxa"/>
      <w:tblBorders>
        <w:bottom w:val="single" w:sz="4" w:space="0" w:color="auto"/>
        <w:insideH w:val="single" w:sz="4" w:space="0" w:color="auto"/>
        <w:insideV w:val="single" w:sz="4" w:space="0" w:color="auto"/>
      </w:tblBorders>
      <w:tblLayout w:type="fixed"/>
      <w:tblCellMar>
        <w:left w:w="0" w:type="dxa"/>
        <w:bottom w:w="60" w:type="dxa"/>
        <w:right w:w="0" w:type="dxa"/>
      </w:tblCellMar>
      <w:tblLook w:val="0000" w:firstRow="0" w:lastRow="0" w:firstColumn="0" w:lastColumn="0" w:noHBand="0" w:noVBand="0"/>
    </w:tblPr>
    <w:tblGrid>
      <w:gridCol w:w="10010"/>
    </w:tblGrid>
    <w:tr w:rsidR="00DB5A0C" w:rsidRPr="00631A09" w14:paraId="28658EE3" w14:textId="77777777" w:rsidTr="002D4046">
      <w:trPr>
        <w:trHeight w:val="270"/>
      </w:trPr>
      <w:tc>
        <w:tcPr>
          <w:tcW w:w="10010" w:type="dxa"/>
        </w:tcPr>
        <w:p w14:paraId="5867FD19" w14:textId="77777777" w:rsidR="00DB5A0C" w:rsidRPr="00631A09" w:rsidRDefault="00DB5A0C" w:rsidP="005B1D0B">
          <w:pPr>
            <w:pStyle w:val="TY"/>
          </w:pPr>
          <w:r w:rsidRPr="00631A09">
            <w:t>Article</w:t>
          </w:r>
        </w:p>
      </w:tc>
    </w:tr>
  </w:tbl>
  <w:p w14:paraId="5B275608" w14:textId="77777777" w:rsidR="00DB5A0C" w:rsidRPr="00631A09" w:rsidRDefault="00DB5A0C" w:rsidP="002C013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BF584A" w14:textId="77777777" w:rsidR="00DB5A0C" w:rsidRPr="00361177" w:rsidRDefault="00DB5A0C" w:rsidP="0036117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1C34D" w14:textId="77777777" w:rsidR="00DB5A0C" w:rsidRPr="00361177" w:rsidRDefault="00DB5A0C" w:rsidP="0036117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3859C" w14:textId="77777777" w:rsidR="00DB5A0C" w:rsidRPr="00DD6F28" w:rsidRDefault="00DB5A0C" w:rsidP="00DD6F2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9"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19"/>
    </w:tblGrid>
    <w:tr w:rsidR="00DB5A0C" w:rsidRPr="00631A09" w14:paraId="250A1ED8" w14:textId="77777777" w:rsidTr="00DD6F28">
      <w:trPr>
        <w:trHeight w:val="270"/>
      </w:trPr>
      <w:tc>
        <w:tcPr>
          <w:tcW w:w="10019" w:type="dxa"/>
        </w:tcPr>
        <w:p w14:paraId="570CE716" w14:textId="77777777" w:rsidR="00DB5A0C" w:rsidRPr="00631A09" w:rsidRDefault="00DB5A0C" w:rsidP="00DD6F28">
          <w:pPr>
            <w:pStyle w:val="RRH"/>
          </w:pPr>
          <w:r w:rsidRPr="00631A09">
            <w:t>Grijalva and Zhang</w:t>
          </w:r>
          <w:r w:rsidRPr="00631A09">
            <w:cr/>
          </w:r>
          <w:r w:rsidRPr="00631A09">
            <w:tab/>
          </w: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516569">
            <w:rPr>
              <w:rStyle w:val="Folio"/>
              <w:i w:val="0"/>
              <w:iCs/>
              <w:noProof/>
            </w:rPr>
            <w:t>13</w:t>
          </w:r>
          <w:r w:rsidRPr="00631A09">
            <w:rPr>
              <w:rStyle w:val="Folio"/>
              <w:i w:val="0"/>
              <w:iCs/>
            </w:rPr>
            <w:fldChar w:fldCharType="end"/>
          </w:r>
        </w:p>
      </w:tc>
    </w:tr>
  </w:tbl>
  <w:p w14:paraId="104E14DF" w14:textId="77777777" w:rsidR="00DB5A0C" w:rsidRPr="00631A09" w:rsidRDefault="00DB5A0C" w:rsidP="00DD6F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6C210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1BCAE0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A7A220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CD12A91E"/>
    <w:lvl w:ilvl="0">
      <w:start w:val="1"/>
      <w:numFmt w:val="decimal"/>
      <w:pStyle w:val="ListNumber2"/>
      <w:lvlText w:val="%1."/>
      <w:lvlJc w:val="left"/>
      <w:pPr>
        <w:tabs>
          <w:tab w:val="num" w:pos="720"/>
        </w:tabs>
        <w:ind w:left="720" w:hanging="360"/>
      </w:pPr>
    </w:lvl>
  </w:abstractNum>
  <w:abstractNum w:abstractNumId="4">
    <w:nsid w:val="FFFFFF80"/>
    <w:multiLevelType w:val="singleLevel"/>
    <w:tmpl w:val="D27C5AD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AEEE71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D2EF5B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01439D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51FEEBFC"/>
    <w:lvl w:ilvl="0">
      <w:start w:val="1"/>
      <w:numFmt w:val="decimal"/>
      <w:pStyle w:val="ListNumber"/>
      <w:lvlText w:val="%1."/>
      <w:lvlJc w:val="left"/>
      <w:pPr>
        <w:tabs>
          <w:tab w:val="num" w:pos="360"/>
        </w:tabs>
        <w:ind w:left="360" w:hanging="360"/>
      </w:pPr>
    </w:lvl>
  </w:abstractNum>
  <w:abstractNum w:abstractNumId="9">
    <w:nsid w:val="FFFFFF89"/>
    <w:multiLevelType w:val="singleLevel"/>
    <w:tmpl w:val="EB2460F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4E65C9"/>
    <w:multiLevelType w:val="hybridMultilevel"/>
    <w:tmpl w:val="5BC87CDC"/>
    <w:lvl w:ilvl="0" w:tplc="4B4E86B4">
      <w:start w:val="1"/>
      <w:numFmt w:val="decimal"/>
      <w:pStyle w:val="NNU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C9737F"/>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167D7131"/>
    <w:multiLevelType w:val="hybridMultilevel"/>
    <w:tmpl w:val="73667B10"/>
    <w:lvl w:ilvl="0" w:tplc="4EC0A9AE">
      <w:start w:val="1"/>
      <w:numFmt w:val="lowerLetter"/>
      <w:pStyle w:val="L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7E2CB7"/>
    <w:multiLevelType w:val="hybridMultilevel"/>
    <w:tmpl w:val="A5CCEB84"/>
    <w:lvl w:ilvl="0" w:tplc="488A5A68">
      <w:start w:val="1"/>
      <w:numFmt w:val="bullet"/>
      <w:pStyle w:val="BL"/>
      <w:lvlText w:val=""/>
      <w:lvlJc w:val="left"/>
      <w:pPr>
        <w:ind w:left="6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EB05D1"/>
    <w:multiLevelType w:val="hybridMultilevel"/>
    <w:tmpl w:val="AE5C8FA4"/>
    <w:lvl w:ilvl="0" w:tplc="FAC625AA">
      <w:start w:val="1"/>
      <w:numFmt w:val="decimal"/>
      <w:pStyle w:val="TNL"/>
      <w:lvlText w:val="%1)"/>
      <w:lvlJc w:val="left"/>
      <w:pPr>
        <w:ind w:left="965" w:hanging="360"/>
      </w:p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15">
    <w:nsid w:val="32E9649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2214A0"/>
    <w:multiLevelType w:val="hybridMultilevel"/>
    <w:tmpl w:val="D6B68C76"/>
    <w:lvl w:ilvl="0" w:tplc="AC6E7498">
      <w:start w:val="1"/>
      <w:numFmt w:val="bullet"/>
      <w:pStyle w:val="ULB"/>
      <w:lvlText w:val="•"/>
      <w:lvlJc w:val="left"/>
      <w:pPr>
        <w:ind w:left="1210" w:hanging="360"/>
      </w:pPr>
      <w:rPr>
        <w:rFonts w:ascii="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7">
    <w:nsid w:val="4C0659E3"/>
    <w:multiLevelType w:val="hybridMultilevel"/>
    <w:tmpl w:val="C44C1030"/>
    <w:lvl w:ilvl="0" w:tplc="D86C6574">
      <w:start w:val="1"/>
      <w:numFmt w:val="bullet"/>
      <w:pStyle w:val="TB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FC3D4C"/>
    <w:multiLevelType w:val="hybridMultilevel"/>
    <w:tmpl w:val="BBFC3DEC"/>
    <w:lvl w:ilvl="0" w:tplc="CE58A766">
      <w:start w:val="1"/>
      <w:numFmt w:val="decimal"/>
      <w:lvlText w:val="%1."/>
      <w:lvlJc w:val="left"/>
      <w:pPr>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nsid w:val="686B29C3"/>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0">
    <w:nsid w:val="717B5917"/>
    <w:multiLevelType w:val="hybridMultilevel"/>
    <w:tmpl w:val="387AEBCE"/>
    <w:lvl w:ilvl="0" w:tplc="00F65A4E">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13"/>
  </w:num>
  <w:num w:numId="2">
    <w:abstractNumId w:val="12"/>
  </w:num>
  <w:num w:numId="3">
    <w:abstractNumId w:val="20"/>
  </w:num>
  <w:num w:numId="4">
    <w:abstractNumId w:val="10"/>
  </w:num>
  <w:num w:numId="5">
    <w:abstractNumId w:val="17"/>
  </w:num>
  <w:num w:numId="6">
    <w:abstractNumId w:val="14"/>
  </w:num>
  <w:num w:numId="7">
    <w:abstractNumId w:val="16"/>
  </w:num>
  <w:num w:numId="8">
    <w:abstractNumId w:val="15"/>
  </w:num>
  <w:num w:numId="9">
    <w:abstractNumId w:val="11"/>
  </w:num>
  <w:num w:numId="10">
    <w:abstractNumId w:val="19"/>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mily Grijalva">
    <w15:presenceInfo w15:providerId="None" w15:userId="Emily Grijalva"/>
  </w15:person>
  <w15:person w15:author="Grijalva, Emily">
    <w15:presenceInfo w15:providerId="AD" w15:userId="S-1-5-21-1078081533-1004336348-839522115-4037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TrueTypeFonts/>
  <w:mirrorMargins/>
  <w:hideSpellingErrors/>
  <w:proofState w:spelling="clean" w:grammar="clean"/>
  <w:trackRevisions/>
  <w:documentProtection w:edit="trackedChanges" w:formatting="1" w:enforcement="1" w:cryptProviderType="rsaFull" w:cryptAlgorithmClass="hash" w:cryptAlgorithmType="typeAny" w:cryptAlgorithmSid="4" w:cryptSpinCount="50000" w:hash="LjLHlqey4B+ZDjnzOJA0rtafzWA=" w:salt="akQCEI/5k/gJc/ADheur1g=="/>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A09"/>
    <w:rsid w:val="0000700C"/>
    <w:rsid w:val="00046AA0"/>
    <w:rsid w:val="0005151E"/>
    <w:rsid w:val="00061B85"/>
    <w:rsid w:val="0006759C"/>
    <w:rsid w:val="0007443B"/>
    <w:rsid w:val="00075289"/>
    <w:rsid w:val="00082524"/>
    <w:rsid w:val="00084749"/>
    <w:rsid w:val="000A4C0C"/>
    <w:rsid w:val="000A4D5B"/>
    <w:rsid w:val="000A61B2"/>
    <w:rsid w:val="000A66B9"/>
    <w:rsid w:val="000A6EE8"/>
    <w:rsid w:val="000A70BE"/>
    <w:rsid w:val="000B2978"/>
    <w:rsid w:val="000C53FF"/>
    <w:rsid w:val="000D406A"/>
    <w:rsid w:val="000D568E"/>
    <w:rsid w:val="000E5F5E"/>
    <w:rsid w:val="000F4781"/>
    <w:rsid w:val="00101BE2"/>
    <w:rsid w:val="001106E3"/>
    <w:rsid w:val="0011264E"/>
    <w:rsid w:val="00142669"/>
    <w:rsid w:val="00151C08"/>
    <w:rsid w:val="00172189"/>
    <w:rsid w:val="001908A3"/>
    <w:rsid w:val="001B76C9"/>
    <w:rsid w:val="001C457B"/>
    <w:rsid w:val="001C794D"/>
    <w:rsid w:val="001D5BF2"/>
    <w:rsid w:val="001D61BD"/>
    <w:rsid w:val="001F2534"/>
    <w:rsid w:val="00200381"/>
    <w:rsid w:val="00205825"/>
    <w:rsid w:val="0020699D"/>
    <w:rsid w:val="00221656"/>
    <w:rsid w:val="002371E4"/>
    <w:rsid w:val="002402E4"/>
    <w:rsid w:val="00245078"/>
    <w:rsid w:val="00253CA4"/>
    <w:rsid w:val="00263B52"/>
    <w:rsid w:val="00265C82"/>
    <w:rsid w:val="002675C5"/>
    <w:rsid w:val="002679CC"/>
    <w:rsid w:val="00276FF6"/>
    <w:rsid w:val="002A1A62"/>
    <w:rsid w:val="002B1360"/>
    <w:rsid w:val="002B373E"/>
    <w:rsid w:val="002C0137"/>
    <w:rsid w:val="002C74F9"/>
    <w:rsid w:val="002D4046"/>
    <w:rsid w:val="002D6FC4"/>
    <w:rsid w:val="002F3778"/>
    <w:rsid w:val="002F383C"/>
    <w:rsid w:val="0034397A"/>
    <w:rsid w:val="0035527A"/>
    <w:rsid w:val="00357A7E"/>
    <w:rsid w:val="00361177"/>
    <w:rsid w:val="0036251C"/>
    <w:rsid w:val="003752FB"/>
    <w:rsid w:val="0037771C"/>
    <w:rsid w:val="00385EEB"/>
    <w:rsid w:val="003B725F"/>
    <w:rsid w:val="003C0864"/>
    <w:rsid w:val="003E5AFD"/>
    <w:rsid w:val="00420AD1"/>
    <w:rsid w:val="004267DF"/>
    <w:rsid w:val="00474ECA"/>
    <w:rsid w:val="0047795F"/>
    <w:rsid w:val="00477BCB"/>
    <w:rsid w:val="004844C2"/>
    <w:rsid w:val="00491214"/>
    <w:rsid w:val="00492FFA"/>
    <w:rsid w:val="004B5636"/>
    <w:rsid w:val="004C0C58"/>
    <w:rsid w:val="004C4998"/>
    <w:rsid w:val="004C4CF1"/>
    <w:rsid w:val="004E13E2"/>
    <w:rsid w:val="004E731D"/>
    <w:rsid w:val="005070F8"/>
    <w:rsid w:val="005148B4"/>
    <w:rsid w:val="005149C2"/>
    <w:rsid w:val="00516569"/>
    <w:rsid w:val="005413AC"/>
    <w:rsid w:val="00544316"/>
    <w:rsid w:val="005667E9"/>
    <w:rsid w:val="00567872"/>
    <w:rsid w:val="0059521A"/>
    <w:rsid w:val="005952AE"/>
    <w:rsid w:val="00597F4A"/>
    <w:rsid w:val="005B1D0B"/>
    <w:rsid w:val="005C0656"/>
    <w:rsid w:val="005C5A8B"/>
    <w:rsid w:val="005D71F3"/>
    <w:rsid w:val="005F7097"/>
    <w:rsid w:val="00603849"/>
    <w:rsid w:val="00606BDA"/>
    <w:rsid w:val="006135BC"/>
    <w:rsid w:val="00624EBC"/>
    <w:rsid w:val="00631A09"/>
    <w:rsid w:val="00646EBA"/>
    <w:rsid w:val="0065061F"/>
    <w:rsid w:val="0065767E"/>
    <w:rsid w:val="006649E6"/>
    <w:rsid w:val="00682D05"/>
    <w:rsid w:val="00685DEF"/>
    <w:rsid w:val="006A7B8B"/>
    <w:rsid w:val="006D0E70"/>
    <w:rsid w:val="006E2A03"/>
    <w:rsid w:val="006F067C"/>
    <w:rsid w:val="00710F12"/>
    <w:rsid w:val="00711DD6"/>
    <w:rsid w:val="00724208"/>
    <w:rsid w:val="00725201"/>
    <w:rsid w:val="0072550A"/>
    <w:rsid w:val="0073206F"/>
    <w:rsid w:val="00746DAB"/>
    <w:rsid w:val="00750E31"/>
    <w:rsid w:val="00764E80"/>
    <w:rsid w:val="00772E03"/>
    <w:rsid w:val="007814F6"/>
    <w:rsid w:val="00797035"/>
    <w:rsid w:val="007A194A"/>
    <w:rsid w:val="007A2354"/>
    <w:rsid w:val="007C23C3"/>
    <w:rsid w:val="007C2B78"/>
    <w:rsid w:val="007F2FEA"/>
    <w:rsid w:val="0081293B"/>
    <w:rsid w:val="00814EB8"/>
    <w:rsid w:val="00821ECE"/>
    <w:rsid w:val="00851552"/>
    <w:rsid w:val="0086330B"/>
    <w:rsid w:val="0086517E"/>
    <w:rsid w:val="00871EA2"/>
    <w:rsid w:val="0088318D"/>
    <w:rsid w:val="008831D3"/>
    <w:rsid w:val="00884FBA"/>
    <w:rsid w:val="00887B42"/>
    <w:rsid w:val="008933E7"/>
    <w:rsid w:val="008A6CB0"/>
    <w:rsid w:val="008B4D26"/>
    <w:rsid w:val="008C0B88"/>
    <w:rsid w:val="008C3EC2"/>
    <w:rsid w:val="008C7A5D"/>
    <w:rsid w:val="008D5999"/>
    <w:rsid w:val="008E17A6"/>
    <w:rsid w:val="008E28CD"/>
    <w:rsid w:val="008F177F"/>
    <w:rsid w:val="00904527"/>
    <w:rsid w:val="00905A46"/>
    <w:rsid w:val="009227FE"/>
    <w:rsid w:val="00927E36"/>
    <w:rsid w:val="0095794D"/>
    <w:rsid w:val="009756E3"/>
    <w:rsid w:val="00977B3A"/>
    <w:rsid w:val="009851CF"/>
    <w:rsid w:val="009871EF"/>
    <w:rsid w:val="00990FF9"/>
    <w:rsid w:val="00991DDB"/>
    <w:rsid w:val="009B0436"/>
    <w:rsid w:val="009B13FA"/>
    <w:rsid w:val="009C5DF4"/>
    <w:rsid w:val="009C794B"/>
    <w:rsid w:val="009C7974"/>
    <w:rsid w:val="009D5B7B"/>
    <w:rsid w:val="009F0E54"/>
    <w:rsid w:val="00A10F60"/>
    <w:rsid w:val="00A20B95"/>
    <w:rsid w:val="00A47F1D"/>
    <w:rsid w:val="00A56866"/>
    <w:rsid w:val="00A65614"/>
    <w:rsid w:val="00A76838"/>
    <w:rsid w:val="00A77A61"/>
    <w:rsid w:val="00A830DD"/>
    <w:rsid w:val="00A83763"/>
    <w:rsid w:val="00A904CE"/>
    <w:rsid w:val="00A91239"/>
    <w:rsid w:val="00A9156B"/>
    <w:rsid w:val="00AA0D34"/>
    <w:rsid w:val="00AB3F31"/>
    <w:rsid w:val="00AC6F11"/>
    <w:rsid w:val="00AE7A11"/>
    <w:rsid w:val="00B03594"/>
    <w:rsid w:val="00B03A5F"/>
    <w:rsid w:val="00B03E1F"/>
    <w:rsid w:val="00B20999"/>
    <w:rsid w:val="00B42F91"/>
    <w:rsid w:val="00B4350E"/>
    <w:rsid w:val="00B56ACF"/>
    <w:rsid w:val="00B709E7"/>
    <w:rsid w:val="00B74488"/>
    <w:rsid w:val="00B84343"/>
    <w:rsid w:val="00B84571"/>
    <w:rsid w:val="00B85A3E"/>
    <w:rsid w:val="00B952A7"/>
    <w:rsid w:val="00BB1DFA"/>
    <w:rsid w:val="00BC3E90"/>
    <w:rsid w:val="00BD01D4"/>
    <w:rsid w:val="00BD7E23"/>
    <w:rsid w:val="00BE0EF4"/>
    <w:rsid w:val="00BE259C"/>
    <w:rsid w:val="00BE4B6F"/>
    <w:rsid w:val="00C211B8"/>
    <w:rsid w:val="00C2494F"/>
    <w:rsid w:val="00C27A9E"/>
    <w:rsid w:val="00C31C39"/>
    <w:rsid w:val="00C37C40"/>
    <w:rsid w:val="00C45E65"/>
    <w:rsid w:val="00C53845"/>
    <w:rsid w:val="00C54109"/>
    <w:rsid w:val="00C56373"/>
    <w:rsid w:val="00C77BDB"/>
    <w:rsid w:val="00C855C8"/>
    <w:rsid w:val="00C90A91"/>
    <w:rsid w:val="00C92008"/>
    <w:rsid w:val="00C968F0"/>
    <w:rsid w:val="00CA46EC"/>
    <w:rsid w:val="00CA4764"/>
    <w:rsid w:val="00CA61FD"/>
    <w:rsid w:val="00CA7ED1"/>
    <w:rsid w:val="00CB4340"/>
    <w:rsid w:val="00CB4E21"/>
    <w:rsid w:val="00CB7D18"/>
    <w:rsid w:val="00CC050B"/>
    <w:rsid w:val="00CD50EA"/>
    <w:rsid w:val="00CE378F"/>
    <w:rsid w:val="00CE70A6"/>
    <w:rsid w:val="00CE7619"/>
    <w:rsid w:val="00CE7B10"/>
    <w:rsid w:val="00CF7A1E"/>
    <w:rsid w:val="00D17842"/>
    <w:rsid w:val="00D20ACF"/>
    <w:rsid w:val="00D24D8A"/>
    <w:rsid w:val="00D3183B"/>
    <w:rsid w:val="00D56DBD"/>
    <w:rsid w:val="00D679F2"/>
    <w:rsid w:val="00D716BF"/>
    <w:rsid w:val="00D74C6F"/>
    <w:rsid w:val="00D76090"/>
    <w:rsid w:val="00D83575"/>
    <w:rsid w:val="00D84E98"/>
    <w:rsid w:val="00DA4CA1"/>
    <w:rsid w:val="00DA6CD7"/>
    <w:rsid w:val="00DB086D"/>
    <w:rsid w:val="00DB5A0C"/>
    <w:rsid w:val="00DD6F28"/>
    <w:rsid w:val="00DE090D"/>
    <w:rsid w:val="00DE38C3"/>
    <w:rsid w:val="00DE4973"/>
    <w:rsid w:val="00DF1DDE"/>
    <w:rsid w:val="00DF6EB3"/>
    <w:rsid w:val="00E072C2"/>
    <w:rsid w:val="00E2485C"/>
    <w:rsid w:val="00E26725"/>
    <w:rsid w:val="00E3217E"/>
    <w:rsid w:val="00E41B39"/>
    <w:rsid w:val="00E51ADC"/>
    <w:rsid w:val="00E53839"/>
    <w:rsid w:val="00E67142"/>
    <w:rsid w:val="00E83AE6"/>
    <w:rsid w:val="00E841B5"/>
    <w:rsid w:val="00EA70A5"/>
    <w:rsid w:val="00EC2BCC"/>
    <w:rsid w:val="00ED4C79"/>
    <w:rsid w:val="00EE026B"/>
    <w:rsid w:val="00EE64BC"/>
    <w:rsid w:val="00EF3F04"/>
    <w:rsid w:val="00EF6FE4"/>
    <w:rsid w:val="00F04F2E"/>
    <w:rsid w:val="00F23022"/>
    <w:rsid w:val="00F526C6"/>
    <w:rsid w:val="00F5485C"/>
    <w:rsid w:val="00F60304"/>
    <w:rsid w:val="00F612EA"/>
    <w:rsid w:val="00F61D3E"/>
    <w:rsid w:val="00F63C5B"/>
    <w:rsid w:val="00F70FE2"/>
    <w:rsid w:val="00F74156"/>
    <w:rsid w:val="00F772D8"/>
    <w:rsid w:val="00F8272F"/>
    <w:rsid w:val="00F83D89"/>
    <w:rsid w:val="00FB6F2A"/>
    <w:rsid w:val="00FC10B6"/>
    <w:rsid w:val="00FC598F"/>
    <w:rsid w:val="00FD1A09"/>
    <w:rsid w:val="00FD65B5"/>
    <w:rsid w:val="00FF2518"/>
    <w:rsid w:val="00FF5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266B3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19" w:unhideWhenUsed="0"/>
    <w:lsdException w:name="heading 2" w:uiPriority="1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9" w:unhideWhenUsed="0"/>
    <w:lsdException w:name="Hyperlink" w:uiPriority="0"/>
    <w:lsdException w:name="FollowedHyperlink" w:uiPriority="0"/>
    <w:lsdException w:name="Strong" w:semiHidden="0" w:uiPriority="19" w:unhideWhenUsed="0"/>
    <w:lsdException w:name="Emphasis" w:semiHidden="0" w:uiPriority="20" w:unhideWhenUsed="0"/>
    <w:lsdException w:name="Normal (Web)" w:uiPriority="0"/>
    <w:lsdException w:name="Balloon Text" w:uiPriority="0"/>
    <w:lsdException w:name="Table Grid" w:semiHidden="0" w:uiPriority="0" w:unhideWhenUsed="0"/>
    <w:lsdException w:name="Placeholder Text" w:unhideWhenUsed="0"/>
    <w:lsdException w:name="No Spacing" w:semiHidden="0" w:uiPriority="1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1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19" w:unhideWhenUsed="0"/>
    <w:lsdException w:name="Subtle Reference" w:semiHidden="0" w:uiPriority="19" w:unhideWhenUsed="0"/>
    <w:lsdException w:name="Intense Reference" w:semiHidden="0" w:uiPriority="19" w:unhideWhenUsed="0"/>
    <w:lsdException w:name="Book Title" w:semiHidden="0" w:uiPriority="19" w:unhideWhenUsed="0"/>
    <w:lsdException w:name="Bibliography" w:uiPriority="37"/>
    <w:lsdException w:name="TOC Heading" w:uiPriority="39" w:qFormat="1"/>
  </w:latentStyles>
  <w:style w:type="paragraph" w:default="1" w:styleId="Normal">
    <w:name w:val="Normal"/>
    <w:uiPriority w:val="19"/>
    <w:rsid w:val="00F526C6"/>
  </w:style>
  <w:style w:type="paragraph" w:styleId="Heading1">
    <w:name w:val="heading 1"/>
    <w:basedOn w:val="Normal"/>
    <w:next w:val="Normal"/>
    <w:link w:val="Heading1Char"/>
    <w:uiPriority w:val="19"/>
    <w:rsid w:val="00F7415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9"/>
    <w:semiHidden/>
    <w:unhideWhenUsed/>
    <w:rsid w:val="00F7415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4156"/>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7415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7415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415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415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415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415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qForma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TEXTIND">
    <w:name w:val="TEXT IND"/>
    <w:qFormat/>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TNL">
    <w:name w:val="TNL"/>
    <w:rsid w:val="00E67142"/>
    <w:pPr>
      <w:numPr>
        <w:numId w:val="6"/>
      </w:numPr>
      <w:spacing w:after="0" w:line="220" w:lineRule="exact"/>
    </w:pPr>
    <w:rPr>
      <w:rFonts w:ascii="Gill Sans" w:eastAsia="Times New Roman" w:hAnsi="Gill Sans" w:cs="Times New Roman"/>
      <w:color w:val="000000" w:themeColor="text1"/>
      <w:sz w:val="18"/>
      <w:szCs w:val="24"/>
    </w:rPr>
  </w:style>
  <w:style w:type="paragraph" w:customStyle="1" w:styleId="TT">
    <w:name w:val="TT"/>
    <w:rsid w:val="00E67142"/>
    <w:pPr>
      <w:spacing w:after="0" w:line="220" w:lineRule="exact"/>
    </w:pPr>
    <w:rPr>
      <w:rFonts w:ascii="Gill Sans" w:eastAsia="Times New Roman" w:hAnsi="Gill Sans" w:cs="Times New Roman"/>
      <w:color w:val="000000" w:themeColor="text1"/>
      <w:sz w:val="18"/>
      <w:szCs w:val="24"/>
    </w:rPr>
  </w:style>
  <w:style w:type="paragraph" w:customStyle="1" w:styleId="TY">
    <w:name w:val="TY"/>
    <w:basedOn w:val="Header"/>
    <w:rsid w:val="005B1D0B"/>
    <w:rPr>
      <w:sz w:val="20"/>
      <w:szCs w:val="20"/>
    </w:rPr>
  </w:style>
  <w:style w:type="paragraph" w:customStyle="1" w:styleId="UL">
    <w:name w:val="UL"/>
    <w:qFormat/>
    <w:rsid w:val="00A904CE"/>
    <w:pPr>
      <w:spacing w:before="240" w:after="240" w:line="240" w:lineRule="exact"/>
      <w:ind w:left="245"/>
      <w:contextualSpacing/>
      <w:jc w:val="both"/>
    </w:pPr>
    <w:rPr>
      <w:rFonts w:ascii="Times New Roman" w:eastAsia="Times New Roman" w:hAnsi="Times New Roman" w:cs="Times New Roman"/>
      <w:color w:val="000000" w:themeColor="text1"/>
      <w:sz w:val="20"/>
      <w:szCs w:val="24"/>
    </w:rPr>
  </w:style>
  <w:style w:type="paragraph" w:customStyle="1" w:styleId="ULB">
    <w:name w:val="ULB"/>
    <w:rsid w:val="00E67142"/>
    <w:pPr>
      <w:numPr>
        <w:numId w:val="7"/>
      </w:numPr>
      <w:spacing w:after="0" w:line="240" w:lineRule="exact"/>
      <w:jc w:val="both"/>
    </w:pPr>
    <w:rPr>
      <w:rFonts w:ascii="Times New Roman" w:eastAsia="Times New Roman" w:hAnsi="Times New Roman" w:cs="Times New Roman"/>
      <w:color w:val="000000" w:themeColor="text1"/>
      <w:sz w:val="20"/>
      <w:szCs w:val="24"/>
    </w:rPr>
  </w:style>
  <w:style w:type="paragraph" w:customStyle="1" w:styleId="ULT">
    <w:name w:val="ULT"/>
    <w:rsid w:val="00E67142"/>
    <w:pPr>
      <w:spacing w:after="0" w:line="240" w:lineRule="exact"/>
      <w:ind w:left="490" w:hanging="245"/>
      <w:jc w:val="both"/>
    </w:pPr>
    <w:rPr>
      <w:rFonts w:ascii="Times New Roman" w:eastAsia="Times New Roman" w:hAnsi="Times New Roman" w:cs="Times New Roman"/>
      <w:color w:val="000000" w:themeColor="text1"/>
      <w:sz w:val="20"/>
      <w:szCs w:val="24"/>
    </w:rPr>
  </w:style>
  <w:style w:type="paragraph" w:customStyle="1" w:styleId="ABKW">
    <w:name w:val="ABKW"/>
    <w:rsid w:val="00E67142"/>
    <w:pPr>
      <w:spacing w:after="0" w:line="240" w:lineRule="exact"/>
      <w:jc w:val="both"/>
    </w:pPr>
    <w:rPr>
      <w:rFonts w:ascii="Gill Sans" w:eastAsia="Times New Roman" w:hAnsi="Gill Sans" w:cs="Times New Roman"/>
      <w:color w:val="000000" w:themeColor="text1"/>
      <w:sz w:val="20"/>
      <w:szCs w:val="24"/>
    </w:rPr>
  </w:style>
  <w:style w:type="paragraph" w:customStyle="1" w:styleId="ABKWH">
    <w:name w:val="ABKWH"/>
    <w:rsid w:val="00E67142"/>
    <w:pPr>
      <w:spacing w:before="720" w:after="0" w:line="240" w:lineRule="exact"/>
    </w:pPr>
    <w:rPr>
      <w:rFonts w:ascii="Gill Sans" w:eastAsia="Times New Roman" w:hAnsi="Gill Sans" w:cs="Times New Roman"/>
      <w:b/>
      <w:color w:val="000000" w:themeColor="text1"/>
      <w:sz w:val="20"/>
      <w:szCs w:val="24"/>
    </w:rPr>
  </w:style>
  <w:style w:type="paragraph" w:customStyle="1" w:styleId="AN">
    <w:name w:val="AN"/>
    <w:rsid w:val="007814F6"/>
    <w:pPr>
      <w:spacing w:after="240" w:line="220" w:lineRule="exact"/>
      <w:jc w:val="both"/>
    </w:pPr>
    <w:rPr>
      <w:rFonts w:ascii="Times New Roman" w:eastAsia="Times New Roman" w:hAnsi="Times New Roman" w:cs="Times New Roman"/>
      <w:color w:val="000000" w:themeColor="text1"/>
      <w:sz w:val="18"/>
      <w:szCs w:val="24"/>
    </w:rPr>
  </w:style>
  <w:style w:type="paragraph" w:customStyle="1" w:styleId="AS">
    <w:name w:val="AS"/>
    <w:rsid w:val="00E67142"/>
    <w:pPr>
      <w:spacing w:after="360" w:line="360" w:lineRule="exact"/>
    </w:pPr>
    <w:rPr>
      <w:rFonts w:ascii="Gill Sans" w:eastAsia="Times New Roman" w:hAnsi="Gill Sans" w:cs="Times New Roman"/>
      <w:b/>
      <w:color w:val="000000" w:themeColor="text1"/>
      <w:sz w:val="32"/>
      <w:szCs w:val="24"/>
    </w:rPr>
  </w:style>
  <w:style w:type="paragraph" w:customStyle="1" w:styleId="AT">
    <w:name w:val="AT"/>
    <w:rsid w:val="00CF7A1E"/>
    <w:pPr>
      <w:spacing w:after="360" w:line="360" w:lineRule="exact"/>
    </w:pPr>
    <w:rPr>
      <w:rFonts w:ascii="Gill Sans" w:eastAsia="Times New Roman" w:hAnsi="Gill Sans" w:cs="Times New Roman"/>
      <w:b/>
      <w:color w:val="000000" w:themeColor="text1"/>
      <w:sz w:val="36"/>
      <w:szCs w:val="24"/>
    </w:rPr>
  </w:style>
  <w:style w:type="paragraph" w:customStyle="1" w:styleId="AU">
    <w:name w:val="AU"/>
    <w:rsid w:val="00E67142"/>
    <w:pPr>
      <w:spacing w:before="360" w:after="0" w:line="280" w:lineRule="exact"/>
    </w:pPr>
    <w:rPr>
      <w:rFonts w:ascii="Gill Sans" w:eastAsia="Times New Roman" w:hAnsi="Gill Sans" w:cs="Times New Roman"/>
      <w:b/>
      <w:color w:val="000000" w:themeColor="text1"/>
      <w:sz w:val="24"/>
      <w:szCs w:val="24"/>
    </w:rPr>
  </w:style>
  <w:style w:type="paragraph" w:styleId="BalloonText">
    <w:name w:val="Balloon Text"/>
    <w:basedOn w:val="Normal"/>
    <w:link w:val="BalloonTextChar"/>
    <w:semiHidden/>
    <w:unhideWhenUsed/>
    <w:rsid w:val="00426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267DF"/>
    <w:rPr>
      <w:rFonts w:ascii="Tahoma" w:hAnsi="Tahoma" w:cs="Tahoma"/>
      <w:sz w:val="16"/>
      <w:szCs w:val="16"/>
    </w:rPr>
  </w:style>
  <w:style w:type="paragraph" w:customStyle="1" w:styleId="CL">
    <w:name w:val="CL"/>
    <w:basedOn w:val="Normal"/>
    <w:rsid w:val="0047795F"/>
    <w:pPr>
      <w:pBdr>
        <w:top w:val="single" w:sz="4" w:space="6" w:color="auto"/>
        <w:left w:val="single" w:sz="4" w:space="0" w:color="auto"/>
        <w:bottom w:val="single" w:sz="4" w:space="6" w:color="auto"/>
        <w:right w:val="single" w:sz="4" w:space="0" w:color="auto"/>
      </w:pBdr>
      <w:spacing w:before="120" w:after="120" w:line="240" w:lineRule="auto"/>
      <w:jc w:val="center"/>
    </w:pPr>
    <w:rPr>
      <w:rFonts w:ascii="Times New Roman" w:eastAsia="Times New Roman" w:hAnsi="Times New Roman" w:cs="Times New Roman"/>
      <w:color w:val="000000" w:themeColor="text1"/>
      <w:sz w:val="20"/>
      <w:szCs w:val="24"/>
    </w:rPr>
  </w:style>
  <w:style w:type="paragraph" w:customStyle="1" w:styleId="EH">
    <w:name w:val="EH"/>
    <w:rsid w:val="00E67142"/>
    <w:pPr>
      <w:spacing w:before="360" w:after="60" w:line="240" w:lineRule="exact"/>
    </w:pPr>
    <w:rPr>
      <w:rFonts w:ascii="Gill Sans" w:eastAsia="Times New Roman" w:hAnsi="Gill Sans" w:cs="Times New Roman"/>
      <w:b/>
      <w:color w:val="000000" w:themeColor="text1"/>
      <w:sz w:val="20"/>
      <w:szCs w:val="24"/>
    </w:rPr>
  </w:style>
  <w:style w:type="character" w:styleId="Emphasis">
    <w:name w:val="Emphasis"/>
    <w:basedOn w:val="DefaultParagraphFont"/>
    <w:uiPriority w:val="19"/>
    <w:rsid w:val="004267DF"/>
    <w:rPr>
      <w:i/>
      <w:iCs/>
    </w:rPr>
  </w:style>
  <w:style w:type="paragraph" w:styleId="Footer">
    <w:name w:val="footer"/>
    <w:basedOn w:val="Normal"/>
    <w:link w:val="FooterChar"/>
    <w:uiPriority w:val="99"/>
    <w:semiHidden/>
    <w:unhideWhenUsed/>
    <w:rsid w:val="004267D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267DF"/>
  </w:style>
  <w:style w:type="paragraph" w:customStyle="1" w:styleId="H1">
    <w:name w:val="H1"/>
    <w:qFormat/>
    <w:rsid w:val="00E67142"/>
    <w:pPr>
      <w:spacing w:before="360" w:after="120" w:line="280" w:lineRule="exact"/>
    </w:pPr>
    <w:rPr>
      <w:rFonts w:ascii="Gill Sans" w:eastAsia="Times New Roman" w:hAnsi="Gill Sans" w:cs="Times New Roman"/>
      <w:b/>
      <w:color w:val="000000" w:themeColor="text1"/>
      <w:sz w:val="24"/>
      <w:szCs w:val="24"/>
    </w:rPr>
  </w:style>
  <w:style w:type="paragraph" w:styleId="Header">
    <w:name w:val="header"/>
    <w:link w:val="HeaderChar"/>
    <w:uiPriority w:val="19"/>
    <w:unhideWhenUsed/>
    <w:rsid w:val="00DF1DDE"/>
    <w:pPr>
      <w:tabs>
        <w:tab w:val="right" w:pos="9480"/>
      </w:tabs>
      <w:spacing w:after="0" w:line="240" w:lineRule="auto"/>
    </w:pPr>
    <w:rPr>
      <w:rFonts w:ascii="Gill Sans" w:hAnsi="Gill Sans"/>
      <w:i/>
    </w:rPr>
  </w:style>
  <w:style w:type="character" w:customStyle="1" w:styleId="HeaderChar">
    <w:name w:val="Header Char"/>
    <w:basedOn w:val="DefaultParagraphFont"/>
    <w:link w:val="Header"/>
    <w:uiPriority w:val="19"/>
    <w:rsid w:val="00DF1DDE"/>
    <w:rPr>
      <w:rFonts w:ascii="Gill Sans" w:hAnsi="Gill Sans"/>
      <w:i/>
    </w:rPr>
  </w:style>
  <w:style w:type="paragraph" w:styleId="ListParagraph">
    <w:name w:val="List Paragraph"/>
    <w:basedOn w:val="Normal"/>
    <w:uiPriority w:val="19"/>
    <w:rsid w:val="004267DF"/>
    <w:pPr>
      <w:ind w:left="720"/>
      <w:contextualSpacing/>
    </w:pPr>
  </w:style>
  <w:style w:type="paragraph" w:styleId="Quote">
    <w:name w:val="Quote"/>
    <w:basedOn w:val="Normal"/>
    <w:next w:val="Normal"/>
    <w:link w:val="QuoteChar"/>
    <w:uiPriority w:val="19"/>
    <w:rsid w:val="004267DF"/>
    <w:rPr>
      <w:i/>
      <w:iCs/>
      <w:color w:val="000000" w:themeColor="text1"/>
    </w:rPr>
  </w:style>
  <w:style w:type="character" w:customStyle="1" w:styleId="QuoteChar">
    <w:name w:val="Quote Char"/>
    <w:basedOn w:val="DefaultParagraphFont"/>
    <w:link w:val="Quote"/>
    <w:uiPriority w:val="19"/>
    <w:rsid w:val="00F526C6"/>
    <w:rPr>
      <w:i/>
      <w:iCs/>
      <w:color w:val="000000" w:themeColor="text1"/>
    </w:rPr>
  </w:style>
  <w:style w:type="paragraph" w:customStyle="1" w:styleId="REF">
    <w:name w:val="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styleId="Title">
    <w:name w:val="Title"/>
    <w:basedOn w:val="Normal"/>
    <w:next w:val="Normal"/>
    <w:link w:val="TitleChar"/>
    <w:qFormat/>
    <w:rsid w:val="004267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526C6"/>
    <w:rPr>
      <w:rFonts w:asciiTheme="majorHAnsi" w:eastAsiaTheme="majorEastAsia" w:hAnsiTheme="majorHAnsi" w:cstheme="majorBidi"/>
      <w:color w:val="17365D" w:themeColor="text2" w:themeShade="BF"/>
      <w:spacing w:val="5"/>
      <w:kern w:val="28"/>
      <w:sz w:val="52"/>
      <w:szCs w:val="52"/>
    </w:rPr>
  </w:style>
  <w:style w:type="paragraph" w:customStyle="1" w:styleId="AF">
    <w:name w:val="AF"/>
    <w:rsid w:val="00CD50EA"/>
    <w:pPr>
      <w:pBdr>
        <w:top w:val="single" w:sz="4" w:space="1" w:color="auto"/>
      </w:pBdr>
      <w:spacing w:after="0" w:line="200" w:lineRule="exact"/>
    </w:pPr>
    <w:rPr>
      <w:rFonts w:ascii="Gill Sans" w:eastAsia="Times New Roman" w:hAnsi="Gill Sans" w:cs="Times New Roman"/>
      <w:color w:val="000000" w:themeColor="text1"/>
      <w:sz w:val="16"/>
      <w:szCs w:val="24"/>
    </w:rPr>
  </w:style>
  <w:style w:type="paragraph" w:customStyle="1" w:styleId="BL">
    <w:name w:val="BL"/>
    <w:qFormat/>
    <w:rsid w:val="006E2A03"/>
    <w:pPr>
      <w:numPr>
        <w:numId w:val="1"/>
      </w:num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BRA">
    <w:name w:val="BRA"/>
    <w:qFormat/>
    <w:rsid w:val="00E67142"/>
    <w:pPr>
      <w:spacing w:before="360" w:after="0" w:line="220" w:lineRule="exact"/>
    </w:pPr>
    <w:rPr>
      <w:rFonts w:ascii="Gill Sans" w:eastAsia="Times New Roman" w:hAnsi="Gill Sans" w:cs="Times New Roman"/>
      <w:color w:val="000000" w:themeColor="text1"/>
      <w:sz w:val="18"/>
      <w:szCs w:val="24"/>
    </w:rPr>
  </w:style>
  <w:style w:type="paragraph" w:customStyle="1" w:styleId="BRAF">
    <w:name w:val="BRAF"/>
    <w:rsid w:val="00E67142"/>
    <w:pPr>
      <w:spacing w:after="0" w:line="200" w:lineRule="exact"/>
    </w:pPr>
    <w:rPr>
      <w:rFonts w:ascii="Gill Sans" w:eastAsia="Times New Roman" w:hAnsi="Gill Sans" w:cs="Times New Roman"/>
      <w:color w:val="000000" w:themeColor="text1"/>
      <w:sz w:val="16"/>
      <w:szCs w:val="24"/>
    </w:rPr>
  </w:style>
  <w:style w:type="paragraph" w:customStyle="1" w:styleId="BRD">
    <w:name w:val="BRD"/>
    <w:rsid w:val="00E67142"/>
    <w:pPr>
      <w:spacing w:before="240" w:after="240" w:line="220" w:lineRule="exact"/>
    </w:pPr>
    <w:rPr>
      <w:rFonts w:ascii="Gill Sans" w:eastAsia="Times New Roman" w:hAnsi="Gill Sans" w:cs="Times New Roman"/>
      <w:color w:val="000000" w:themeColor="text1"/>
      <w:sz w:val="18"/>
      <w:szCs w:val="24"/>
    </w:rPr>
  </w:style>
  <w:style w:type="paragraph" w:customStyle="1" w:styleId="BRE">
    <w:name w:val="BRE"/>
    <w:rsid w:val="00E67142"/>
    <w:pPr>
      <w:spacing w:after="0" w:line="220" w:lineRule="exact"/>
      <w:ind w:left="240" w:right="240"/>
      <w:jc w:val="both"/>
    </w:pPr>
    <w:rPr>
      <w:rFonts w:ascii="Times New Roman" w:eastAsia="Times New Roman" w:hAnsi="Times New Roman" w:cs="Times New Roman"/>
      <w:color w:val="000000" w:themeColor="text1"/>
      <w:sz w:val="18"/>
      <w:szCs w:val="24"/>
    </w:rPr>
  </w:style>
  <w:style w:type="paragraph" w:customStyle="1" w:styleId="BRREF">
    <w:name w:val="BR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customStyle="1" w:styleId="BRT">
    <w:name w:val="BR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BRTI">
    <w:name w:val="BRTI"/>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CP">
    <w:name w:val="CP"/>
    <w:rsid w:val="00E67142"/>
    <w:pPr>
      <w:spacing w:before="240" w:after="240" w:line="220" w:lineRule="exact"/>
      <w:jc w:val="both"/>
    </w:pPr>
    <w:rPr>
      <w:rFonts w:ascii="Gill Sans" w:eastAsia="Times New Roman" w:hAnsi="Gill Sans" w:cs="Times New Roman"/>
      <w:color w:val="000000" w:themeColor="text1"/>
      <w:sz w:val="18"/>
      <w:szCs w:val="24"/>
    </w:rPr>
  </w:style>
  <w:style w:type="paragraph" w:customStyle="1" w:styleId="CPB">
    <w:name w:val="CPB"/>
    <w:rsid w:val="001908A3"/>
    <w:pPr>
      <w:spacing w:before="120" w:after="120" w:line="220" w:lineRule="exact"/>
      <w:jc w:val="both"/>
    </w:pPr>
    <w:rPr>
      <w:rFonts w:ascii="Gill Sans" w:eastAsia="Times New Roman" w:hAnsi="Gill Sans" w:cs="Times New Roman"/>
      <w:color w:val="000000" w:themeColor="text1"/>
      <w:sz w:val="18"/>
      <w:szCs w:val="24"/>
    </w:rPr>
  </w:style>
  <w:style w:type="paragraph" w:customStyle="1" w:styleId="CPSO">
    <w:name w:val="CPSO"/>
    <w:rsid w:val="00E67142"/>
    <w:pPr>
      <w:spacing w:after="0" w:line="200" w:lineRule="exact"/>
      <w:jc w:val="both"/>
    </w:pPr>
    <w:rPr>
      <w:rFonts w:ascii="Gill Sans" w:eastAsia="Times New Roman" w:hAnsi="Gill Sans" w:cs="Times New Roman"/>
      <w:color w:val="000000" w:themeColor="text1"/>
      <w:sz w:val="16"/>
      <w:szCs w:val="24"/>
    </w:rPr>
  </w:style>
  <w:style w:type="paragraph" w:customStyle="1" w:styleId="DI">
    <w:name w:val="DI"/>
    <w:rsid w:val="00DA4CA1"/>
    <w:pPr>
      <w:spacing w:before="240" w:after="240" w:line="240" w:lineRule="exact"/>
      <w:ind w:left="240"/>
      <w:jc w:val="both"/>
    </w:pPr>
    <w:rPr>
      <w:rFonts w:ascii="Times New Roman" w:eastAsia="Times New Roman" w:hAnsi="Times New Roman" w:cs="Times New Roman"/>
      <w:color w:val="000000" w:themeColor="text1"/>
      <w:sz w:val="20"/>
      <w:szCs w:val="24"/>
    </w:rPr>
  </w:style>
  <w:style w:type="paragraph" w:customStyle="1" w:styleId="DOI">
    <w:name w:val="DOI"/>
    <w:basedOn w:val="Normal"/>
    <w:qFormat/>
    <w:rsid w:val="00E67142"/>
    <w:pPr>
      <w:spacing w:before="120" w:after="120" w:line="240" w:lineRule="exact"/>
      <w:ind w:firstLine="240"/>
      <w:jc w:val="both"/>
    </w:pPr>
    <w:rPr>
      <w:rFonts w:ascii="Times New Roman" w:eastAsia="Times New Roman" w:hAnsi="Times New Roman" w:cs="Times New Roman"/>
      <w:color w:val="7030A0"/>
      <w:sz w:val="20"/>
      <w:szCs w:val="24"/>
    </w:rPr>
  </w:style>
  <w:style w:type="paragraph" w:customStyle="1" w:styleId="DR">
    <w:name w:val="DR"/>
    <w:rsid w:val="00A83763"/>
    <w:pPr>
      <w:spacing w:before="240" w:after="0" w:line="240" w:lineRule="exact"/>
    </w:pPr>
    <w:rPr>
      <w:rFonts w:ascii="Times New Roman" w:eastAsia="Times New Roman" w:hAnsi="Times New Roman" w:cs="Times New Roman"/>
      <w:color w:val="000000" w:themeColor="text1"/>
      <w:sz w:val="20"/>
      <w:szCs w:val="24"/>
    </w:rPr>
  </w:style>
  <w:style w:type="paragraph" w:customStyle="1" w:styleId="EN">
    <w:name w:val="EN"/>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EQ">
    <w:name w:val="EQ"/>
    <w:rsid w:val="0037771C"/>
    <w:pPr>
      <w:tabs>
        <w:tab w:val="center" w:pos="2420"/>
        <w:tab w:val="right" w:pos="4840"/>
      </w:tabs>
      <w:spacing w:after="0" w:line="240" w:lineRule="auto"/>
      <w:jc w:val="center"/>
    </w:pPr>
    <w:rPr>
      <w:rFonts w:ascii="Times New Roman" w:eastAsia="Times New Roman" w:hAnsi="Times New Roman" w:cs="Times New Roman"/>
      <w:color w:val="000000" w:themeColor="text1"/>
      <w:sz w:val="20"/>
      <w:szCs w:val="24"/>
    </w:rPr>
  </w:style>
  <w:style w:type="paragraph" w:customStyle="1" w:styleId="EX">
    <w:name w:val="EX"/>
    <w:qFormat/>
    <w:rsid w:val="00E41B39"/>
    <w:pPr>
      <w:spacing w:before="240" w:after="240" w:line="220" w:lineRule="exact"/>
      <w:ind w:left="240" w:right="240"/>
      <w:contextualSpacing/>
      <w:jc w:val="both"/>
    </w:pPr>
    <w:rPr>
      <w:rFonts w:ascii="Times New Roman" w:eastAsia="Times New Roman" w:hAnsi="Times New Roman" w:cs="Times New Roman"/>
      <w:color w:val="000000" w:themeColor="text1"/>
      <w:sz w:val="18"/>
      <w:szCs w:val="24"/>
    </w:rPr>
  </w:style>
  <w:style w:type="paragraph" w:customStyle="1" w:styleId="H2">
    <w:name w:val="H2"/>
    <w:qFormat/>
    <w:rsid w:val="00E67142"/>
    <w:pPr>
      <w:spacing w:before="360" w:after="120" w:line="280" w:lineRule="exact"/>
    </w:pPr>
    <w:rPr>
      <w:rFonts w:ascii="Gill Sans" w:eastAsia="Times New Roman" w:hAnsi="Gill Sans" w:cs="Times New Roman"/>
      <w:i/>
      <w:color w:val="000000" w:themeColor="text1"/>
      <w:sz w:val="24"/>
      <w:szCs w:val="24"/>
    </w:rPr>
  </w:style>
  <w:style w:type="paragraph" w:customStyle="1" w:styleId="H3">
    <w:name w:val="H3"/>
    <w:qFormat/>
    <w:rsid w:val="00172189"/>
    <w:pPr>
      <w:spacing w:before="240" w:after="0" w:line="240" w:lineRule="exact"/>
      <w:jc w:val="both"/>
    </w:pPr>
    <w:rPr>
      <w:rFonts w:ascii="Times New Roman" w:eastAsia="Times New Roman" w:hAnsi="Times New Roman" w:cs="Times New Roman"/>
      <w:color w:val="000000" w:themeColor="text1"/>
      <w:sz w:val="20"/>
      <w:szCs w:val="24"/>
    </w:rPr>
  </w:style>
  <w:style w:type="paragraph" w:customStyle="1" w:styleId="H4">
    <w:name w:val="H4"/>
    <w:qFormat/>
    <w:rsid w:val="00172189"/>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H4IN">
    <w:name w:val="H4 IN"/>
    <w:rsid w:val="00E67142"/>
    <w:pPr>
      <w:spacing w:before="240" w:after="0" w:line="240" w:lineRule="exact"/>
      <w:ind w:firstLine="240"/>
    </w:pPr>
    <w:rPr>
      <w:rFonts w:ascii="Gill Sans" w:eastAsia="Times New Roman" w:hAnsi="Gill Sans" w:cs="Times New Roman"/>
      <w:i/>
      <w:color w:val="000000" w:themeColor="text1"/>
      <w:sz w:val="20"/>
      <w:szCs w:val="24"/>
    </w:rPr>
  </w:style>
  <w:style w:type="paragraph" w:customStyle="1" w:styleId="imprint">
    <w:name w:val="imprint"/>
    <w:basedOn w:val="Normal"/>
    <w:uiPriority w:val="19"/>
    <w:rsid w:val="00101BE2"/>
    <w:pPr>
      <w:spacing w:after="0" w:line="200" w:lineRule="exact"/>
    </w:pPr>
    <w:rPr>
      <w:rFonts w:ascii="Gill Sans" w:hAnsi="Gill Sans"/>
      <w:sz w:val="14"/>
      <w:szCs w:val="14"/>
    </w:rPr>
  </w:style>
  <w:style w:type="paragraph" w:customStyle="1" w:styleId="LL">
    <w:name w:val="LL"/>
    <w:uiPriority w:val="19"/>
    <w:rsid w:val="00DA4CA1"/>
    <w:pPr>
      <w:numPr>
        <w:numId w:val="2"/>
      </w:numPr>
      <w:spacing w:before="240" w:after="240" w:line="240" w:lineRule="exact"/>
      <w:contextualSpacing/>
      <w:jc w:val="both"/>
    </w:pPr>
    <w:rPr>
      <w:rFonts w:ascii="Times New Roman" w:eastAsia="Times New Roman" w:hAnsi="Times New Roman" w:cs="Times New Roman"/>
      <w:color w:val="000000" w:themeColor="text1"/>
      <w:sz w:val="20"/>
      <w:szCs w:val="24"/>
    </w:rPr>
  </w:style>
  <w:style w:type="paragraph" w:customStyle="1" w:styleId="ML">
    <w:name w:val="ML"/>
    <w:rsid w:val="00E67142"/>
    <w:pPr>
      <w:spacing w:after="0" w:line="240" w:lineRule="exact"/>
      <w:ind w:left="490" w:hanging="245"/>
    </w:pPr>
    <w:rPr>
      <w:rFonts w:ascii="Times New Roman" w:eastAsia="Times New Roman" w:hAnsi="Times New Roman" w:cs="Times New Roman"/>
      <w:color w:val="000000" w:themeColor="text1"/>
      <w:sz w:val="20"/>
      <w:szCs w:val="24"/>
    </w:rPr>
  </w:style>
  <w:style w:type="paragraph" w:customStyle="1" w:styleId="NL">
    <w:name w:val="NL"/>
    <w:qFormat/>
    <w:rsid w:val="00DA4CA1"/>
    <w:p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NNUM">
    <w:name w:val="NNUM"/>
    <w:rsid w:val="00477BCB"/>
    <w:pPr>
      <w:numPr>
        <w:numId w:val="4"/>
      </w:numPr>
      <w:spacing w:after="0" w:line="220" w:lineRule="exact"/>
      <w:ind w:left="240" w:hanging="240"/>
      <w:jc w:val="both"/>
    </w:pPr>
    <w:rPr>
      <w:rFonts w:ascii="Times New Roman" w:eastAsia="Times New Roman" w:hAnsi="Times New Roman" w:cs="Times New Roman"/>
      <w:color w:val="000000" w:themeColor="text1"/>
      <w:sz w:val="18"/>
      <w:szCs w:val="24"/>
    </w:rPr>
  </w:style>
  <w:style w:type="paragraph" w:customStyle="1" w:styleId="OQ">
    <w:name w:val="OQ"/>
    <w:rsid w:val="00E67142"/>
    <w:pPr>
      <w:spacing w:after="240" w:line="220" w:lineRule="exact"/>
      <w:ind w:left="245"/>
      <w:jc w:val="both"/>
    </w:pPr>
    <w:rPr>
      <w:rFonts w:ascii="Times New Roman" w:eastAsia="Times New Roman" w:hAnsi="Times New Roman" w:cs="Times New Roman"/>
      <w:color w:val="000000" w:themeColor="text1"/>
      <w:sz w:val="18"/>
      <w:szCs w:val="24"/>
    </w:rPr>
  </w:style>
  <w:style w:type="paragraph" w:customStyle="1" w:styleId="PO">
    <w:name w:val="PO"/>
    <w:rsid w:val="00E67142"/>
    <w:pPr>
      <w:spacing w:after="0" w:line="240" w:lineRule="exact"/>
      <w:ind w:left="240"/>
      <w:jc w:val="both"/>
    </w:pPr>
    <w:rPr>
      <w:rFonts w:ascii="Times New Roman" w:eastAsia="Times New Roman" w:hAnsi="Times New Roman" w:cs="Times New Roman"/>
      <w:color w:val="000000" w:themeColor="text1"/>
      <w:sz w:val="20"/>
      <w:szCs w:val="24"/>
    </w:rPr>
  </w:style>
  <w:style w:type="paragraph" w:customStyle="1" w:styleId="PX">
    <w:name w:val="PX"/>
    <w:rsid w:val="00E67142"/>
    <w:pPr>
      <w:spacing w:after="0" w:line="220" w:lineRule="exact"/>
      <w:ind w:left="245" w:right="240" w:firstLine="202"/>
      <w:jc w:val="both"/>
    </w:pPr>
    <w:rPr>
      <w:rFonts w:ascii="Times New Roman" w:eastAsia="Times New Roman" w:hAnsi="Times New Roman" w:cs="Times New Roman"/>
      <w:color w:val="000000" w:themeColor="text1"/>
      <w:sz w:val="18"/>
      <w:szCs w:val="24"/>
    </w:rPr>
  </w:style>
  <w:style w:type="paragraph" w:customStyle="1" w:styleId="QS">
    <w:name w:val="QS"/>
    <w:rsid w:val="00E67142"/>
    <w:pPr>
      <w:spacing w:after="0" w:line="200" w:lineRule="exact"/>
      <w:jc w:val="right"/>
    </w:pPr>
    <w:rPr>
      <w:rFonts w:ascii="Times New Roman" w:eastAsia="Times New Roman" w:hAnsi="Times New Roman" w:cs="Times New Roman"/>
      <w:color w:val="000000" w:themeColor="text1"/>
      <w:sz w:val="16"/>
      <w:szCs w:val="24"/>
    </w:rPr>
  </w:style>
  <w:style w:type="paragraph" w:customStyle="1" w:styleId="SI">
    <w:name w:val="SI"/>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SIAF">
    <w:name w:val="SI AF"/>
    <w:rsid w:val="00E67142"/>
    <w:pPr>
      <w:spacing w:after="0" w:line="240" w:lineRule="exact"/>
      <w:jc w:val="right"/>
    </w:pPr>
    <w:rPr>
      <w:rFonts w:ascii="Times New Roman" w:eastAsia="Times New Roman" w:hAnsi="Times New Roman" w:cs="Times New Roman"/>
      <w:i/>
      <w:color w:val="000000" w:themeColor="text1"/>
      <w:sz w:val="20"/>
      <w:szCs w:val="24"/>
    </w:rPr>
  </w:style>
  <w:style w:type="paragraph" w:customStyle="1" w:styleId="TBL">
    <w:name w:val="TBL"/>
    <w:rsid w:val="006E2A03"/>
    <w:pPr>
      <w:numPr>
        <w:numId w:val="5"/>
      </w:numPr>
      <w:spacing w:after="0" w:line="220" w:lineRule="exact"/>
      <w:ind w:left="180" w:hanging="180"/>
      <w:jc w:val="both"/>
    </w:pPr>
    <w:rPr>
      <w:rFonts w:ascii="Gill Sans" w:eastAsia="Times New Roman" w:hAnsi="Gill Sans" w:cs="Times New Roman"/>
      <w:color w:val="000000" w:themeColor="text1"/>
      <w:sz w:val="18"/>
      <w:szCs w:val="24"/>
    </w:rPr>
  </w:style>
  <w:style w:type="paragraph" w:customStyle="1" w:styleId="TCH">
    <w:name w:val="TCH"/>
    <w:rsid w:val="00CE7B10"/>
    <w:pPr>
      <w:spacing w:before="20" w:after="20" w:line="220" w:lineRule="exact"/>
    </w:pPr>
    <w:rPr>
      <w:rFonts w:ascii="Gill Sans" w:eastAsia="Times New Roman" w:hAnsi="Gill Sans" w:cs="Times New Roman"/>
      <w:color w:val="000000" w:themeColor="text1"/>
      <w:sz w:val="18"/>
      <w:szCs w:val="24"/>
    </w:rPr>
  </w:style>
  <w:style w:type="character" w:customStyle="1" w:styleId="AQ">
    <w:name w:val="AQ"/>
    <w:uiPriority w:val="19"/>
    <w:rsid w:val="005C0656"/>
    <w:rPr>
      <w:rFonts w:ascii="Gill Sans" w:hAnsi="Gill Sans"/>
      <w:b/>
      <w:color w:val="FF0000"/>
      <w:bdr w:val="none" w:sz="0" w:space="0" w:color="auto"/>
      <w:shd w:val="clear" w:color="auto" w:fill="FFF21F"/>
    </w:rPr>
  </w:style>
  <w:style w:type="paragraph" w:customStyle="1" w:styleId="TEMPLATE">
    <w:name w:val="TEMPLATE"/>
    <w:basedOn w:val="AT"/>
    <w:uiPriority w:val="19"/>
    <w:rsid w:val="00E26725"/>
    <w:rPr>
      <w:sz w:val="32"/>
    </w:rPr>
  </w:style>
  <w:style w:type="paragraph" w:customStyle="1" w:styleId="Text-Indent">
    <w:name w:val="Text-Indent"/>
    <w:basedOn w:val="Normal"/>
    <w:uiPriority w:val="19"/>
    <w:rsid w:val="00A65614"/>
    <w:pPr>
      <w:autoSpaceDE w:val="0"/>
      <w:autoSpaceDN w:val="0"/>
      <w:adjustRightInd w:val="0"/>
      <w:spacing w:after="0" w:line="240" w:lineRule="atLeast"/>
      <w:ind w:firstLine="240"/>
      <w:jc w:val="both"/>
      <w:textAlignment w:val="center"/>
    </w:pPr>
    <w:rPr>
      <w:rFonts w:ascii="TimesNewRomanPSMT" w:hAnsi="TimesNewRomanPSMT" w:cs="TimesNewRomanPSMT"/>
      <w:color w:val="000000"/>
      <w:sz w:val="20"/>
      <w:szCs w:val="20"/>
    </w:rPr>
  </w:style>
  <w:style w:type="table" w:customStyle="1" w:styleId="SGO">
    <w:name w:val="SGO"/>
    <w:basedOn w:val="TableNormal"/>
    <w:uiPriority w:val="99"/>
    <w:qFormat/>
    <w:rsid w:val="0088318D"/>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table" w:styleId="TableGrid">
    <w:name w:val="Table Grid"/>
    <w:basedOn w:val="TableNormal"/>
    <w:rsid w:val="00883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3Character">
    <w:name w:val="H3 Character"/>
    <w:basedOn w:val="DefaultParagraphFont"/>
    <w:uiPriority w:val="19"/>
    <w:rsid w:val="00DF6EB3"/>
    <w:rPr>
      <w:rFonts w:ascii="Gill Sans" w:hAnsi="Gill Sans"/>
      <w:i/>
    </w:rPr>
  </w:style>
  <w:style w:type="paragraph" w:customStyle="1" w:styleId="AQText">
    <w:name w:val="AQ_Text"/>
    <w:basedOn w:val="Normal"/>
    <w:uiPriority w:val="19"/>
    <w:rsid w:val="00646EBA"/>
    <w:pPr>
      <w:spacing w:after="0" w:line="180" w:lineRule="exact"/>
    </w:pPr>
    <w:rPr>
      <w:rFonts w:ascii="Times New Roman" w:eastAsia="Calibri" w:hAnsi="Times New Roman" w:cs="Times New Roman"/>
      <w:sz w:val="16"/>
      <w:szCs w:val="16"/>
      <w:lang w:val="en-IN" w:eastAsia="en-IN"/>
    </w:rPr>
  </w:style>
  <w:style w:type="table" w:customStyle="1" w:styleId="CFTABLE">
    <w:name w:val="CFTABLE"/>
    <w:basedOn w:val="TableNormal"/>
    <w:uiPriority w:val="99"/>
    <w:qFormat/>
    <w:rsid w:val="00646EBA"/>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customStyle="1" w:styleId="BOLD">
    <w:name w:val="BOLD"/>
    <w:basedOn w:val="DefaultParagraphFont"/>
    <w:qFormat/>
    <w:rsid w:val="00F526C6"/>
    <w:rPr>
      <w:rFonts w:cs="Times New Roman"/>
      <w:b/>
      <w:color w:val="000000"/>
      <w:spacing w:val="-2"/>
      <w:sz w:val="18"/>
      <w:szCs w:val="18"/>
    </w:rPr>
  </w:style>
  <w:style w:type="character" w:customStyle="1" w:styleId="BOLDITALIC">
    <w:name w:val="BOLDITALIC"/>
    <w:basedOn w:val="DefaultParagraphFont"/>
    <w:qFormat/>
    <w:rsid w:val="00F526C6"/>
    <w:rPr>
      <w:b/>
      <w:i/>
    </w:rPr>
  </w:style>
  <w:style w:type="character" w:customStyle="1" w:styleId="ITALIC">
    <w:name w:val="ITALIC"/>
    <w:basedOn w:val="DefaultParagraphFont"/>
    <w:qFormat/>
    <w:rsid w:val="00F526C6"/>
    <w:rPr>
      <w:i/>
    </w:rPr>
  </w:style>
  <w:style w:type="character" w:customStyle="1" w:styleId="SUB">
    <w:name w:val="SUB"/>
    <w:basedOn w:val="DefaultParagraphFont"/>
    <w:qFormat/>
    <w:rsid w:val="00F526C6"/>
    <w:rPr>
      <w:dstrike w:val="0"/>
      <w:vertAlign w:val="subscript"/>
    </w:rPr>
  </w:style>
  <w:style w:type="character" w:customStyle="1" w:styleId="SUP">
    <w:name w:val="SUP"/>
    <w:basedOn w:val="DefaultParagraphFont"/>
    <w:qFormat/>
    <w:rsid w:val="00F526C6"/>
    <w:rPr>
      <w:dstrike w:val="0"/>
      <w:vertAlign w:val="superscript"/>
    </w:rPr>
  </w:style>
  <w:style w:type="paragraph" w:customStyle="1" w:styleId="OP">
    <w:name w:val="OP"/>
    <w:basedOn w:val="Normal"/>
    <w:uiPriority w:val="19"/>
    <w:rsid w:val="00851552"/>
    <w:pPr>
      <w:spacing w:before="480" w:after="0" w:line="240" w:lineRule="exact"/>
      <w:jc w:val="both"/>
    </w:pPr>
    <w:rPr>
      <w:rFonts w:ascii="Times New Roman" w:eastAsia="Times New Roman" w:hAnsi="Times New Roman" w:cs="Times New Roman"/>
      <w:sz w:val="20"/>
      <w:szCs w:val="24"/>
    </w:rPr>
  </w:style>
  <w:style w:type="character" w:customStyle="1" w:styleId="CPBCharacter">
    <w:name w:val="CPB Character"/>
    <w:basedOn w:val="DefaultParagraphFont"/>
    <w:uiPriority w:val="1"/>
    <w:rsid w:val="005148B4"/>
    <w:rPr>
      <w:rFonts w:ascii="Gill Sans" w:hAnsi="Gill Sans"/>
      <w:b/>
    </w:rPr>
  </w:style>
  <w:style w:type="character" w:customStyle="1" w:styleId="H4Character">
    <w:name w:val="H4 Character"/>
    <w:basedOn w:val="H3Character"/>
    <w:uiPriority w:val="19"/>
    <w:rsid w:val="005148B4"/>
    <w:rPr>
      <w:rFonts w:ascii="Gill Sans" w:hAnsi="Gill Sans"/>
      <w:i/>
      <w:sz w:val="20"/>
    </w:rPr>
  </w:style>
  <w:style w:type="paragraph" w:customStyle="1" w:styleId="H2stock">
    <w:name w:val="H2 stock"/>
    <w:basedOn w:val="Normal"/>
    <w:uiPriority w:val="19"/>
    <w:rsid w:val="005148B4"/>
    <w:pPr>
      <w:spacing w:after="120" w:line="280" w:lineRule="exact"/>
    </w:pPr>
    <w:rPr>
      <w:rFonts w:ascii="Gill Sans" w:eastAsia="Calibri" w:hAnsi="Gill Sans" w:cs="Times New Roman"/>
      <w:i/>
      <w:sz w:val="24"/>
      <w:szCs w:val="20"/>
    </w:rPr>
  </w:style>
  <w:style w:type="paragraph" w:customStyle="1" w:styleId="H3stock">
    <w:name w:val="H3 stock"/>
    <w:basedOn w:val="Normal"/>
    <w:uiPriority w:val="19"/>
    <w:rsid w:val="005148B4"/>
    <w:pPr>
      <w:spacing w:after="0" w:line="240" w:lineRule="exact"/>
      <w:jc w:val="both"/>
    </w:pPr>
    <w:rPr>
      <w:rFonts w:ascii="Times New Roman" w:eastAsia="Calibri" w:hAnsi="Times New Roman" w:cs="Times New Roman"/>
      <w:sz w:val="20"/>
      <w:szCs w:val="20"/>
    </w:rPr>
  </w:style>
  <w:style w:type="paragraph" w:customStyle="1" w:styleId="AFF">
    <w:name w:val="AFF"/>
    <w:basedOn w:val="Normal"/>
    <w:uiPriority w:val="19"/>
    <w:rsid w:val="005148B4"/>
    <w:pPr>
      <w:spacing w:after="0" w:line="240" w:lineRule="exact"/>
      <w:jc w:val="both"/>
    </w:pPr>
    <w:rPr>
      <w:rFonts w:ascii="Gill Sans" w:eastAsia="Times New Roman" w:hAnsi="Gill Sans" w:cs="Times New Roman"/>
      <w:sz w:val="16"/>
      <w:szCs w:val="24"/>
    </w:rPr>
  </w:style>
  <w:style w:type="character" w:customStyle="1" w:styleId="BGCharacter">
    <w:name w:val="BG Character"/>
    <w:basedOn w:val="DefaultParagraphFont"/>
    <w:uiPriority w:val="1"/>
    <w:rsid w:val="005148B4"/>
    <w:rPr>
      <w:rFonts w:ascii="Times New Roman" w:hAnsi="Times New Roman"/>
      <w:b/>
      <w:lang w:val="en-GB"/>
    </w:rPr>
  </w:style>
  <w:style w:type="paragraph" w:customStyle="1" w:styleId="TTH">
    <w:name w:val="TTH"/>
    <w:basedOn w:val="Normal"/>
    <w:qFormat/>
    <w:rsid w:val="005148B4"/>
    <w:pPr>
      <w:tabs>
        <w:tab w:val="left" w:pos="99"/>
      </w:tabs>
      <w:spacing w:after="0"/>
      <w:ind w:left="270" w:right="180" w:hanging="270"/>
    </w:pPr>
    <w:rPr>
      <w:rFonts w:ascii="Gill Sans" w:eastAsia="Calibri" w:hAnsi="Gill Sans" w:cs="Times New Roman"/>
      <w:sz w:val="18"/>
      <w:szCs w:val="20"/>
    </w:rPr>
  </w:style>
  <w:style w:type="paragraph" w:customStyle="1" w:styleId="TTI">
    <w:name w:val="TTI"/>
    <w:basedOn w:val="TTH"/>
    <w:qFormat/>
    <w:rsid w:val="005148B4"/>
    <w:pPr>
      <w:ind w:left="240" w:right="0" w:firstLine="0"/>
    </w:pPr>
  </w:style>
  <w:style w:type="paragraph" w:customStyle="1" w:styleId="AQTEXT0">
    <w:name w:val="AQ_TEXT"/>
    <w:basedOn w:val="Normal"/>
    <w:qFormat/>
    <w:rsid w:val="005148B4"/>
    <w:pPr>
      <w:spacing w:after="0" w:line="240" w:lineRule="exact"/>
      <w:jc w:val="both"/>
    </w:pPr>
    <w:rPr>
      <w:rFonts w:ascii="Times New Roman" w:eastAsia="Times New Roman" w:hAnsi="Times New Roman" w:cs="Times New Roman"/>
      <w:sz w:val="16"/>
      <w:szCs w:val="16"/>
    </w:rPr>
  </w:style>
  <w:style w:type="numbering" w:styleId="111111">
    <w:name w:val="Outline List 2"/>
    <w:basedOn w:val="NoList"/>
    <w:uiPriority w:val="99"/>
    <w:semiHidden/>
    <w:unhideWhenUsed/>
    <w:rsid w:val="00F74156"/>
    <w:pPr>
      <w:numPr>
        <w:numId w:val="8"/>
      </w:numPr>
    </w:pPr>
  </w:style>
  <w:style w:type="numbering" w:styleId="1ai">
    <w:name w:val="Outline List 1"/>
    <w:basedOn w:val="NoList"/>
    <w:uiPriority w:val="99"/>
    <w:semiHidden/>
    <w:unhideWhenUsed/>
    <w:rsid w:val="00F74156"/>
    <w:pPr>
      <w:numPr>
        <w:numId w:val="9"/>
      </w:numPr>
    </w:pPr>
  </w:style>
  <w:style w:type="character" w:customStyle="1" w:styleId="Heading1Char">
    <w:name w:val="Heading 1 Char"/>
    <w:basedOn w:val="DefaultParagraphFont"/>
    <w:link w:val="Heading1"/>
    <w:uiPriority w:val="19"/>
    <w:rsid w:val="00F74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9"/>
    <w:semiHidden/>
    <w:rsid w:val="00F74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741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741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741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41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41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41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4156"/>
    <w:rPr>
      <w:rFonts w:asciiTheme="majorHAnsi" w:eastAsiaTheme="majorEastAsia" w:hAnsiTheme="majorHAnsi" w:cstheme="majorBidi"/>
      <w:i/>
      <w:iCs/>
      <w:color w:val="404040" w:themeColor="text1" w:themeTint="BF"/>
      <w:sz w:val="20"/>
      <w:szCs w:val="20"/>
    </w:rPr>
  </w:style>
  <w:style w:type="numbering" w:styleId="ArticleSection">
    <w:name w:val="Outline List 3"/>
    <w:basedOn w:val="NoList"/>
    <w:uiPriority w:val="99"/>
    <w:semiHidden/>
    <w:unhideWhenUsed/>
    <w:rsid w:val="00F74156"/>
    <w:pPr>
      <w:numPr>
        <w:numId w:val="10"/>
      </w:numPr>
    </w:pPr>
  </w:style>
  <w:style w:type="paragraph" w:styleId="Bibliography">
    <w:name w:val="Bibliography"/>
    <w:basedOn w:val="Normal"/>
    <w:next w:val="Normal"/>
    <w:uiPriority w:val="37"/>
    <w:semiHidden/>
    <w:unhideWhenUsed/>
    <w:rsid w:val="00F74156"/>
  </w:style>
  <w:style w:type="paragraph" w:styleId="BlockText">
    <w:name w:val="Block Text"/>
    <w:basedOn w:val="Normal"/>
    <w:uiPriority w:val="99"/>
    <w:semiHidden/>
    <w:unhideWhenUsed/>
    <w:rsid w:val="00F74156"/>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F74156"/>
    <w:pPr>
      <w:spacing w:after="120"/>
    </w:pPr>
  </w:style>
  <w:style w:type="character" w:customStyle="1" w:styleId="BodyTextChar">
    <w:name w:val="Body Text Char"/>
    <w:basedOn w:val="DefaultParagraphFont"/>
    <w:link w:val="BodyText"/>
    <w:uiPriority w:val="99"/>
    <w:semiHidden/>
    <w:rsid w:val="00F74156"/>
  </w:style>
  <w:style w:type="paragraph" w:styleId="BodyText2">
    <w:name w:val="Body Text 2"/>
    <w:basedOn w:val="Normal"/>
    <w:link w:val="BodyText2Char"/>
    <w:uiPriority w:val="99"/>
    <w:semiHidden/>
    <w:unhideWhenUsed/>
    <w:rsid w:val="00F74156"/>
    <w:pPr>
      <w:spacing w:after="120" w:line="480" w:lineRule="auto"/>
    </w:pPr>
  </w:style>
  <w:style w:type="character" w:customStyle="1" w:styleId="BodyText2Char">
    <w:name w:val="Body Text 2 Char"/>
    <w:basedOn w:val="DefaultParagraphFont"/>
    <w:link w:val="BodyText2"/>
    <w:uiPriority w:val="99"/>
    <w:semiHidden/>
    <w:rsid w:val="00F74156"/>
  </w:style>
  <w:style w:type="paragraph" w:styleId="BodyText3">
    <w:name w:val="Body Text 3"/>
    <w:basedOn w:val="Normal"/>
    <w:link w:val="BodyText3Char"/>
    <w:uiPriority w:val="99"/>
    <w:semiHidden/>
    <w:unhideWhenUsed/>
    <w:rsid w:val="00F74156"/>
    <w:pPr>
      <w:spacing w:after="120"/>
    </w:pPr>
    <w:rPr>
      <w:sz w:val="16"/>
      <w:szCs w:val="16"/>
    </w:rPr>
  </w:style>
  <w:style w:type="character" w:customStyle="1" w:styleId="BodyText3Char">
    <w:name w:val="Body Text 3 Char"/>
    <w:basedOn w:val="DefaultParagraphFont"/>
    <w:link w:val="BodyText3"/>
    <w:uiPriority w:val="99"/>
    <w:semiHidden/>
    <w:rsid w:val="00F74156"/>
    <w:rPr>
      <w:sz w:val="16"/>
      <w:szCs w:val="16"/>
    </w:rPr>
  </w:style>
  <w:style w:type="paragraph" w:styleId="BodyTextFirstIndent">
    <w:name w:val="Body Text First Indent"/>
    <w:basedOn w:val="BodyText"/>
    <w:link w:val="BodyTextFirstIndentChar"/>
    <w:uiPriority w:val="99"/>
    <w:semiHidden/>
    <w:unhideWhenUsed/>
    <w:rsid w:val="00F74156"/>
    <w:pPr>
      <w:spacing w:after="200"/>
      <w:ind w:firstLine="360"/>
    </w:pPr>
  </w:style>
  <w:style w:type="character" w:customStyle="1" w:styleId="BodyTextFirstIndentChar">
    <w:name w:val="Body Text First Indent Char"/>
    <w:basedOn w:val="BodyTextChar"/>
    <w:link w:val="BodyTextFirstIndent"/>
    <w:uiPriority w:val="99"/>
    <w:semiHidden/>
    <w:rsid w:val="00F74156"/>
  </w:style>
  <w:style w:type="paragraph" w:styleId="BodyTextIndent">
    <w:name w:val="Body Text Indent"/>
    <w:basedOn w:val="Normal"/>
    <w:link w:val="BodyTextIndentChar"/>
    <w:uiPriority w:val="99"/>
    <w:semiHidden/>
    <w:unhideWhenUsed/>
    <w:rsid w:val="00F74156"/>
    <w:pPr>
      <w:spacing w:after="120"/>
      <w:ind w:left="360"/>
    </w:pPr>
  </w:style>
  <w:style w:type="character" w:customStyle="1" w:styleId="BodyTextIndentChar">
    <w:name w:val="Body Text Indent Char"/>
    <w:basedOn w:val="DefaultParagraphFont"/>
    <w:link w:val="BodyTextIndent"/>
    <w:uiPriority w:val="99"/>
    <w:semiHidden/>
    <w:rsid w:val="00F74156"/>
  </w:style>
  <w:style w:type="paragraph" w:styleId="BodyTextFirstIndent2">
    <w:name w:val="Body Text First Indent 2"/>
    <w:basedOn w:val="BodyTextIndent"/>
    <w:link w:val="BodyTextFirstIndent2Char"/>
    <w:uiPriority w:val="99"/>
    <w:semiHidden/>
    <w:unhideWhenUsed/>
    <w:rsid w:val="00F74156"/>
    <w:pPr>
      <w:spacing w:after="200"/>
      <w:ind w:firstLine="360"/>
    </w:pPr>
  </w:style>
  <w:style w:type="character" w:customStyle="1" w:styleId="BodyTextFirstIndent2Char">
    <w:name w:val="Body Text First Indent 2 Char"/>
    <w:basedOn w:val="BodyTextIndentChar"/>
    <w:link w:val="BodyTextFirstIndent2"/>
    <w:uiPriority w:val="99"/>
    <w:semiHidden/>
    <w:rsid w:val="00F74156"/>
  </w:style>
  <w:style w:type="paragraph" w:styleId="BodyTextIndent2">
    <w:name w:val="Body Text Indent 2"/>
    <w:basedOn w:val="Normal"/>
    <w:link w:val="BodyTextIndent2Char"/>
    <w:uiPriority w:val="99"/>
    <w:semiHidden/>
    <w:unhideWhenUsed/>
    <w:rsid w:val="00F74156"/>
    <w:pPr>
      <w:spacing w:after="120" w:line="480" w:lineRule="auto"/>
      <w:ind w:left="360"/>
    </w:pPr>
  </w:style>
  <w:style w:type="character" w:customStyle="1" w:styleId="BodyTextIndent2Char">
    <w:name w:val="Body Text Indent 2 Char"/>
    <w:basedOn w:val="DefaultParagraphFont"/>
    <w:link w:val="BodyTextIndent2"/>
    <w:uiPriority w:val="99"/>
    <w:semiHidden/>
    <w:rsid w:val="00F74156"/>
  </w:style>
  <w:style w:type="paragraph" w:styleId="BodyTextIndent3">
    <w:name w:val="Body Text Indent 3"/>
    <w:basedOn w:val="Normal"/>
    <w:link w:val="BodyTextIndent3Char"/>
    <w:uiPriority w:val="99"/>
    <w:semiHidden/>
    <w:unhideWhenUsed/>
    <w:rsid w:val="00F7415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74156"/>
    <w:rPr>
      <w:sz w:val="16"/>
      <w:szCs w:val="16"/>
    </w:rPr>
  </w:style>
  <w:style w:type="character" w:styleId="BookTitle">
    <w:name w:val="Book Title"/>
    <w:basedOn w:val="DefaultParagraphFont"/>
    <w:uiPriority w:val="19"/>
    <w:rsid w:val="00F74156"/>
    <w:rPr>
      <w:b/>
      <w:bCs/>
      <w:smallCaps/>
      <w:spacing w:val="5"/>
    </w:rPr>
  </w:style>
  <w:style w:type="paragraph" w:styleId="Caption">
    <w:name w:val="caption"/>
    <w:basedOn w:val="Normal"/>
    <w:next w:val="Normal"/>
    <w:uiPriority w:val="35"/>
    <w:semiHidden/>
    <w:unhideWhenUsed/>
    <w:qFormat/>
    <w:rsid w:val="00F74156"/>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F74156"/>
    <w:pPr>
      <w:spacing w:after="0" w:line="240" w:lineRule="auto"/>
      <w:ind w:left="4320"/>
    </w:pPr>
  </w:style>
  <w:style w:type="character" w:customStyle="1" w:styleId="ClosingChar">
    <w:name w:val="Closing Char"/>
    <w:basedOn w:val="DefaultParagraphFont"/>
    <w:link w:val="Closing"/>
    <w:uiPriority w:val="99"/>
    <w:semiHidden/>
    <w:rsid w:val="00F74156"/>
  </w:style>
  <w:style w:type="table" w:customStyle="1" w:styleId="ColorfulGrid1">
    <w:name w:val="Colorful Grid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F7415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F74156"/>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F7415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F74156"/>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F7415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F74156"/>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F74156"/>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F74156"/>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F74156"/>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F74156"/>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F74156"/>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74156"/>
    <w:rPr>
      <w:sz w:val="16"/>
      <w:szCs w:val="16"/>
    </w:rPr>
  </w:style>
  <w:style w:type="paragraph" w:styleId="CommentText">
    <w:name w:val="annotation text"/>
    <w:basedOn w:val="Normal"/>
    <w:link w:val="CommentTextChar"/>
    <w:uiPriority w:val="99"/>
    <w:semiHidden/>
    <w:unhideWhenUsed/>
    <w:rsid w:val="00F74156"/>
    <w:pPr>
      <w:spacing w:line="240" w:lineRule="auto"/>
    </w:pPr>
    <w:rPr>
      <w:sz w:val="20"/>
      <w:szCs w:val="20"/>
    </w:rPr>
  </w:style>
  <w:style w:type="character" w:customStyle="1" w:styleId="CommentTextChar">
    <w:name w:val="Comment Text Char"/>
    <w:basedOn w:val="DefaultParagraphFont"/>
    <w:link w:val="CommentText"/>
    <w:uiPriority w:val="99"/>
    <w:semiHidden/>
    <w:rsid w:val="00F74156"/>
    <w:rPr>
      <w:sz w:val="20"/>
      <w:szCs w:val="20"/>
    </w:rPr>
  </w:style>
  <w:style w:type="paragraph" w:styleId="CommentSubject">
    <w:name w:val="annotation subject"/>
    <w:basedOn w:val="CommentText"/>
    <w:next w:val="CommentText"/>
    <w:link w:val="CommentSubjectChar"/>
    <w:uiPriority w:val="99"/>
    <w:semiHidden/>
    <w:unhideWhenUsed/>
    <w:rsid w:val="00F74156"/>
    <w:rPr>
      <w:b/>
      <w:bCs/>
    </w:rPr>
  </w:style>
  <w:style w:type="character" w:customStyle="1" w:styleId="CommentSubjectChar">
    <w:name w:val="Comment Subject Char"/>
    <w:basedOn w:val="CommentTextChar"/>
    <w:link w:val="CommentSubject"/>
    <w:uiPriority w:val="99"/>
    <w:semiHidden/>
    <w:rsid w:val="00F74156"/>
    <w:rPr>
      <w:b/>
      <w:bCs/>
      <w:sz w:val="20"/>
      <w:szCs w:val="20"/>
    </w:rPr>
  </w:style>
  <w:style w:type="table" w:customStyle="1" w:styleId="DarkList1">
    <w:name w:val="Dark List1"/>
    <w:basedOn w:val="TableNormal"/>
    <w:uiPriority w:val="70"/>
    <w:rsid w:val="00F7415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74156"/>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F74156"/>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F74156"/>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F74156"/>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F7415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F74156"/>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F74156"/>
  </w:style>
  <w:style w:type="character" w:customStyle="1" w:styleId="DateChar">
    <w:name w:val="Date Char"/>
    <w:basedOn w:val="DefaultParagraphFont"/>
    <w:link w:val="Date"/>
    <w:uiPriority w:val="99"/>
    <w:semiHidden/>
    <w:rsid w:val="00F74156"/>
  </w:style>
  <w:style w:type="paragraph" w:styleId="DocumentMap">
    <w:name w:val="Document Map"/>
    <w:basedOn w:val="Normal"/>
    <w:link w:val="DocumentMapChar"/>
    <w:uiPriority w:val="99"/>
    <w:semiHidden/>
    <w:unhideWhenUsed/>
    <w:rsid w:val="00F74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74156"/>
    <w:rPr>
      <w:rFonts w:ascii="Tahoma" w:hAnsi="Tahoma" w:cs="Tahoma"/>
      <w:sz w:val="16"/>
      <w:szCs w:val="16"/>
    </w:rPr>
  </w:style>
  <w:style w:type="paragraph" w:styleId="E-mailSignature">
    <w:name w:val="E-mail Signature"/>
    <w:basedOn w:val="Normal"/>
    <w:link w:val="E-mailSignatureChar"/>
    <w:uiPriority w:val="99"/>
    <w:semiHidden/>
    <w:unhideWhenUsed/>
    <w:rsid w:val="00F74156"/>
    <w:pPr>
      <w:spacing w:after="0" w:line="240" w:lineRule="auto"/>
    </w:pPr>
  </w:style>
  <w:style w:type="character" w:customStyle="1" w:styleId="E-mailSignatureChar">
    <w:name w:val="E-mail Signature Char"/>
    <w:basedOn w:val="DefaultParagraphFont"/>
    <w:link w:val="E-mailSignature"/>
    <w:uiPriority w:val="99"/>
    <w:semiHidden/>
    <w:rsid w:val="00F74156"/>
  </w:style>
  <w:style w:type="character" w:styleId="EndnoteReference">
    <w:name w:val="endnote reference"/>
    <w:basedOn w:val="DefaultParagraphFont"/>
    <w:uiPriority w:val="99"/>
    <w:semiHidden/>
    <w:unhideWhenUsed/>
    <w:rsid w:val="00F74156"/>
    <w:rPr>
      <w:vertAlign w:val="superscript"/>
    </w:rPr>
  </w:style>
  <w:style w:type="paragraph" w:styleId="EndnoteText">
    <w:name w:val="endnote text"/>
    <w:basedOn w:val="Normal"/>
    <w:link w:val="EndnoteTextChar"/>
    <w:uiPriority w:val="99"/>
    <w:semiHidden/>
    <w:unhideWhenUsed/>
    <w:rsid w:val="00F741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4156"/>
    <w:rPr>
      <w:sz w:val="20"/>
      <w:szCs w:val="20"/>
    </w:rPr>
  </w:style>
  <w:style w:type="paragraph" w:styleId="EnvelopeAddress">
    <w:name w:val="envelope address"/>
    <w:basedOn w:val="Normal"/>
    <w:uiPriority w:val="99"/>
    <w:semiHidden/>
    <w:unhideWhenUsed/>
    <w:rsid w:val="00F7415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74156"/>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semiHidden/>
    <w:unhideWhenUsed/>
    <w:rsid w:val="00F74156"/>
    <w:rPr>
      <w:color w:val="800080" w:themeColor="followedHyperlink"/>
      <w:u w:val="single"/>
    </w:rPr>
  </w:style>
  <w:style w:type="character" w:styleId="FootnoteReference">
    <w:name w:val="footnote reference"/>
    <w:basedOn w:val="DefaultParagraphFont"/>
    <w:uiPriority w:val="99"/>
    <w:semiHidden/>
    <w:unhideWhenUsed/>
    <w:rsid w:val="00F74156"/>
    <w:rPr>
      <w:vertAlign w:val="superscript"/>
    </w:rPr>
  </w:style>
  <w:style w:type="paragraph" w:styleId="FootnoteText">
    <w:name w:val="footnote text"/>
    <w:basedOn w:val="Normal"/>
    <w:link w:val="FootnoteTextChar"/>
    <w:uiPriority w:val="99"/>
    <w:semiHidden/>
    <w:unhideWhenUsed/>
    <w:rsid w:val="00F74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4156"/>
    <w:rPr>
      <w:sz w:val="20"/>
      <w:szCs w:val="20"/>
    </w:rPr>
  </w:style>
  <w:style w:type="character" w:styleId="HTMLAcronym">
    <w:name w:val="HTML Acronym"/>
    <w:basedOn w:val="DefaultParagraphFont"/>
    <w:uiPriority w:val="99"/>
    <w:semiHidden/>
    <w:unhideWhenUsed/>
    <w:rsid w:val="00F74156"/>
  </w:style>
  <w:style w:type="paragraph" w:styleId="HTMLAddress">
    <w:name w:val="HTML Address"/>
    <w:basedOn w:val="Normal"/>
    <w:link w:val="HTMLAddressChar"/>
    <w:uiPriority w:val="99"/>
    <w:semiHidden/>
    <w:unhideWhenUsed/>
    <w:rsid w:val="00F74156"/>
    <w:pPr>
      <w:spacing w:after="0" w:line="240" w:lineRule="auto"/>
    </w:pPr>
    <w:rPr>
      <w:i/>
      <w:iCs/>
    </w:rPr>
  </w:style>
  <w:style w:type="character" w:customStyle="1" w:styleId="HTMLAddressChar">
    <w:name w:val="HTML Address Char"/>
    <w:basedOn w:val="DefaultParagraphFont"/>
    <w:link w:val="HTMLAddress"/>
    <w:uiPriority w:val="99"/>
    <w:semiHidden/>
    <w:rsid w:val="00F74156"/>
    <w:rPr>
      <w:i/>
      <w:iCs/>
    </w:rPr>
  </w:style>
  <w:style w:type="character" w:styleId="HTMLCite">
    <w:name w:val="HTML Cite"/>
    <w:basedOn w:val="DefaultParagraphFont"/>
    <w:uiPriority w:val="99"/>
    <w:semiHidden/>
    <w:unhideWhenUsed/>
    <w:rsid w:val="00F74156"/>
    <w:rPr>
      <w:i/>
      <w:iCs/>
    </w:rPr>
  </w:style>
  <w:style w:type="character" w:styleId="HTMLCode">
    <w:name w:val="HTML Code"/>
    <w:basedOn w:val="DefaultParagraphFont"/>
    <w:uiPriority w:val="99"/>
    <w:semiHidden/>
    <w:unhideWhenUsed/>
    <w:rsid w:val="00F74156"/>
    <w:rPr>
      <w:rFonts w:ascii="Consolas" w:hAnsi="Consolas" w:cs="Consolas"/>
      <w:sz w:val="20"/>
      <w:szCs w:val="20"/>
    </w:rPr>
  </w:style>
  <w:style w:type="character" w:styleId="HTMLDefinition">
    <w:name w:val="HTML Definition"/>
    <w:basedOn w:val="DefaultParagraphFont"/>
    <w:uiPriority w:val="99"/>
    <w:semiHidden/>
    <w:unhideWhenUsed/>
    <w:rsid w:val="00F74156"/>
    <w:rPr>
      <w:i/>
      <w:iCs/>
    </w:rPr>
  </w:style>
  <w:style w:type="character" w:styleId="HTMLKeyboard">
    <w:name w:val="HTML Keyboard"/>
    <w:basedOn w:val="DefaultParagraphFont"/>
    <w:uiPriority w:val="99"/>
    <w:semiHidden/>
    <w:unhideWhenUsed/>
    <w:rsid w:val="00F74156"/>
    <w:rPr>
      <w:rFonts w:ascii="Consolas" w:hAnsi="Consolas" w:cs="Consolas"/>
      <w:sz w:val="20"/>
      <w:szCs w:val="20"/>
    </w:rPr>
  </w:style>
  <w:style w:type="paragraph" w:styleId="HTMLPreformatted">
    <w:name w:val="HTML Preformatted"/>
    <w:basedOn w:val="Normal"/>
    <w:link w:val="HTMLPreformattedChar"/>
    <w:uiPriority w:val="99"/>
    <w:semiHidden/>
    <w:unhideWhenUsed/>
    <w:rsid w:val="00F7415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74156"/>
    <w:rPr>
      <w:rFonts w:ascii="Consolas" w:hAnsi="Consolas" w:cs="Consolas"/>
      <w:sz w:val="20"/>
      <w:szCs w:val="20"/>
    </w:rPr>
  </w:style>
  <w:style w:type="character" w:styleId="HTMLSample">
    <w:name w:val="HTML Sample"/>
    <w:basedOn w:val="DefaultParagraphFont"/>
    <w:uiPriority w:val="99"/>
    <w:semiHidden/>
    <w:unhideWhenUsed/>
    <w:rsid w:val="00F74156"/>
    <w:rPr>
      <w:rFonts w:ascii="Consolas" w:hAnsi="Consolas" w:cs="Consolas"/>
      <w:sz w:val="24"/>
      <w:szCs w:val="24"/>
    </w:rPr>
  </w:style>
  <w:style w:type="character" w:styleId="HTMLTypewriter">
    <w:name w:val="HTML Typewriter"/>
    <w:basedOn w:val="DefaultParagraphFont"/>
    <w:uiPriority w:val="99"/>
    <w:semiHidden/>
    <w:unhideWhenUsed/>
    <w:rsid w:val="00F74156"/>
    <w:rPr>
      <w:rFonts w:ascii="Consolas" w:hAnsi="Consolas" w:cs="Consolas"/>
      <w:sz w:val="20"/>
      <w:szCs w:val="20"/>
    </w:rPr>
  </w:style>
  <w:style w:type="character" w:styleId="HTMLVariable">
    <w:name w:val="HTML Variable"/>
    <w:basedOn w:val="DefaultParagraphFont"/>
    <w:uiPriority w:val="99"/>
    <w:semiHidden/>
    <w:unhideWhenUsed/>
    <w:rsid w:val="00F74156"/>
    <w:rPr>
      <w:i/>
      <w:iCs/>
    </w:rPr>
  </w:style>
  <w:style w:type="character" w:styleId="Hyperlink">
    <w:name w:val="Hyperlink"/>
    <w:basedOn w:val="DefaultParagraphFont"/>
    <w:unhideWhenUsed/>
    <w:rsid w:val="00F74156"/>
    <w:rPr>
      <w:color w:val="0000FF" w:themeColor="hyperlink"/>
      <w:u w:val="single"/>
    </w:rPr>
  </w:style>
  <w:style w:type="paragraph" w:styleId="Index1">
    <w:name w:val="index 1"/>
    <w:basedOn w:val="Normal"/>
    <w:next w:val="Normal"/>
    <w:autoRedefine/>
    <w:uiPriority w:val="99"/>
    <w:semiHidden/>
    <w:unhideWhenUsed/>
    <w:rsid w:val="00F74156"/>
    <w:pPr>
      <w:spacing w:after="0" w:line="240" w:lineRule="auto"/>
      <w:ind w:left="220" w:hanging="220"/>
    </w:pPr>
  </w:style>
  <w:style w:type="paragraph" w:styleId="Index2">
    <w:name w:val="index 2"/>
    <w:basedOn w:val="Normal"/>
    <w:next w:val="Normal"/>
    <w:autoRedefine/>
    <w:uiPriority w:val="99"/>
    <w:semiHidden/>
    <w:unhideWhenUsed/>
    <w:rsid w:val="00F74156"/>
    <w:pPr>
      <w:spacing w:after="0" w:line="240" w:lineRule="auto"/>
      <w:ind w:left="440" w:hanging="220"/>
    </w:pPr>
  </w:style>
  <w:style w:type="paragraph" w:styleId="Index3">
    <w:name w:val="index 3"/>
    <w:basedOn w:val="Normal"/>
    <w:next w:val="Normal"/>
    <w:autoRedefine/>
    <w:uiPriority w:val="99"/>
    <w:semiHidden/>
    <w:unhideWhenUsed/>
    <w:rsid w:val="00F74156"/>
    <w:pPr>
      <w:spacing w:after="0" w:line="240" w:lineRule="auto"/>
      <w:ind w:left="660" w:hanging="220"/>
    </w:pPr>
  </w:style>
  <w:style w:type="paragraph" w:styleId="Index4">
    <w:name w:val="index 4"/>
    <w:basedOn w:val="Normal"/>
    <w:next w:val="Normal"/>
    <w:autoRedefine/>
    <w:uiPriority w:val="99"/>
    <w:semiHidden/>
    <w:unhideWhenUsed/>
    <w:rsid w:val="00F74156"/>
    <w:pPr>
      <w:spacing w:after="0" w:line="240" w:lineRule="auto"/>
      <w:ind w:left="880" w:hanging="220"/>
    </w:pPr>
  </w:style>
  <w:style w:type="paragraph" w:styleId="Index5">
    <w:name w:val="index 5"/>
    <w:basedOn w:val="Normal"/>
    <w:next w:val="Normal"/>
    <w:autoRedefine/>
    <w:uiPriority w:val="99"/>
    <w:semiHidden/>
    <w:unhideWhenUsed/>
    <w:rsid w:val="00F74156"/>
    <w:pPr>
      <w:spacing w:after="0" w:line="240" w:lineRule="auto"/>
      <w:ind w:left="1100" w:hanging="220"/>
    </w:pPr>
  </w:style>
  <w:style w:type="paragraph" w:styleId="Index6">
    <w:name w:val="index 6"/>
    <w:basedOn w:val="Normal"/>
    <w:next w:val="Normal"/>
    <w:autoRedefine/>
    <w:uiPriority w:val="99"/>
    <w:semiHidden/>
    <w:unhideWhenUsed/>
    <w:rsid w:val="00F74156"/>
    <w:pPr>
      <w:spacing w:after="0" w:line="240" w:lineRule="auto"/>
      <w:ind w:left="1320" w:hanging="220"/>
    </w:pPr>
  </w:style>
  <w:style w:type="paragraph" w:styleId="Index7">
    <w:name w:val="index 7"/>
    <w:basedOn w:val="Normal"/>
    <w:next w:val="Normal"/>
    <w:autoRedefine/>
    <w:uiPriority w:val="99"/>
    <w:semiHidden/>
    <w:unhideWhenUsed/>
    <w:rsid w:val="00F74156"/>
    <w:pPr>
      <w:spacing w:after="0" w:line="240" w:lineRule="auto"/>
      <w:ind w:left="1540" w:hanging="220"/>
    </w:pPr>
  </w:style>
  <w:style w:type="paragraph" w:styleId="Index8">
    <w:name w:val="index 8"/>
    <w:basedOn w:val="Normal"/>
    <w:next w:val="Normal"/>
    <w:autoRedefine/>
    <w:uiPriority w:val="99"/>
    <w:semiHidden/>
    <w:unhideWhenUsed/>
    <w:rsid w:val="00F74156"/>
    <w:pPr>
      <w:spacing w:after="0" w:line="240" w:lineRule="auto"/>
      <w:ind w:left="1760" w:hanging="220"/>
    </w:pPr>
  </w:style>
  <w:style w:type="paragraph" w:styleId="Index9">
    <w:name w:val="index 9"/>
    <w:basedOn w:val="Normal"/>
    <w:next w:val="Normal"/>
    <w:autoRedefine/>
    <w:semiHidden/>
    <w:unhideWhenUsed/>
    <w:rsid w:val="00F74156"/>
    <w:pPr>
      <w:spacing w:after="0" w:line="240" w:lineRule="auto"/>
      <w:ind w:left="1980" w:hanging="220"/>
    </w:pPr>
  </w:style>
  <w:style w:type="paragraph" w:styleId="IndexHeading">
    <w:name w:val="index heading"/>
    <w:basedOn w:val="Normal"/>
    <w:next w:val="Index1"/>
    <w:uiPriority w:val="99"/>
    <w:semiHidden/>
    <w:unhideWhenUsed/>
    <w:rsid w:val="00F74156"/>
    <w:rPr>
      <w:rFonts w:asciiTheme="majorHAnsi" w:eastAsiaTheme="majorEastAsia" w:hAnsiTheme="majorHAnsi" w:cstheme="majorBidi"/>
      <w:b/>
      <w:bCs/>
    </w:rPr>
  </w:style>
  <w:style w:type="character" w:styleId="IntenseEmphasis">
    <w:name w:val="Intense Emphasis"/>
    <w:basedOn w:val="DefaultParagraphFont"/>
    <w:uiPriority w:val="19"/>
    <w:rsid w:val="00F74156"/>
    <w:rPr>
      <w:b/>
      <w:bCs/>
      <w:i/>
      <w:iCs/>
      <w:color w:val="4F81BD" w:themeColor="accent1"/>
    </w:rPr>
  </w:style>
  <w:style w:type="paragraph" w:styleId="IntenseQuote">
    <w:name w:val="Intense Quote"/>
    <w:basedOn w:val="Normal"/>
    <w:next w:val="Normal"/>
    <w:link w:val="IntenseQuoteChar"/>
    <w:uiPriority w:val="19"/>
    <w:rsid w:val="00F7415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19"/>
    <w:rsid w:val="00F74156"/>
    <w:rPr>
      <w:b/>
      <w:bCs/>
      <w:i/>
      <w:iCs/>
      <w:color w:val="4F81BD" w:themeColor="accent1"/>
    </w:rPr>
  </w:style>
  <w:style w:type="character" w:styleId="IntenseReference">
    <w:name w:val="Intense Reference"/>
    <w:basedOn w:val="DefaultParagraphFont"/>
    <w:uiPriority w:val="19"/>
    <w:rsid w:val="00F74156"/>
    <w:rPr>
      <w:b/>
      <w:bCs/>
      <w:smallCaps/>
      <w:color w:val="C0504D" w:themeColor="accent2"/>
      <w:spacing w:val="5"/>
      <w:u w:val="single"/>
    </w:rPr>
  </w:style>
  <w:style w:type="table" w:customStyle="1" w:styleId="LightGrid1">
    <w:name w:val="Light Grid1"/>
    <w:basedOn w:val="TableNormal"/>
    <w:uiPriority w:val="62"/>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F741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741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7415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7415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7415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74156"/>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74156"/>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F74156"/>
  </w:style>
  <w:style w:type="paragraph" w:styleId="List">
    <w:name w:val="List"/>
    <w:basedOn w:val="Normal"/>
    <w:uiPriority w:val="99"/>
    <w:semiHidden/>
    <w:unhideWhenUsed/>
    <w:rsid w:val="00F74156"/>
    <w:pPr>
      <w:ind w:left="360" w:hanging="360"/>
      <w:contextualSpacing/>
    </w:pPr>
  </w:style>
  <w:style w:type="paragraph" w:styleId="List2">
    <w:name w:val="List 2"/>
    <w:basedOn w:val="Normal"/>
    <w:uiPriority w:val="99"/>
    <w:semiHidden/>
    <w:unhideWhenUsed/>
    <w:rsid w:val="00F74156"/>
    <w:pPr>
      <w:ind w:left="720" w:hanging="360"/>
      <w:contextualSpacing/>
    </w:pPr>
  </w:style>
  <w:style w:type="paragraph" w:styleId="List3">
    <w:name w:val="List 3"/>
    <w:basedOn w:val="Normal"/>
    <w:uiPriority w:val="99"/>
    <w:semiHidden/>
    <w:unhideWhenUsed/>
    <w:rsid w:val="00F74156"/>
    <w:pPr>
      <w:ind w:left="1080" w:hanging="360"/>
      <w:contextualSpacing/>
    </w:pPr>
  </w:style>
  <w:style w:type="paragraph" w:styleId="List4">
    <w:name w:val="List 4"/>
    <w:basedOn w:val="Normal"/>
    <w:uiPriority w:val="99"/>
    <w:semiHidden/>
    <w:unhideWhenUsed/>
    <w:rsid w:val="00F74156"/>
    <w:pPr>
      <w:ind w:left="1440" w:hanging="360"/>
      <w:contextualSpacing/>
    </w:pPr>
  </w:style>
  <w:style w:type="paragraph" w:styleId="List5">
    <w:name w:val="List 5"/>
    <w:basedOn w:val="Normal"/>
    <w:uiPriority w:val="99"/>
    <w:semiHidden/>
    <w:unhideWhenUsed/>
    <w:rsid w:val="00F74156"/>
    <w:pPr>
      <w:ind w:left="1800" w:hanging="360"/>
      <w:contextualSpacing/>
    </w:pPr>
  </w:style>
  <w:style w:type="paragraph" w:styleId="ListBullet">
    <w:name w:val="List Bullet"/>
    <w:basedOn w:val="Normal"/>
    <w:uiPriority w:val="99"/>
    <w:semiHidden/>
    <w:unhideWhenUsed/>
    <w:rsid w:val="00F74156"/>
    <w:pPr>
      <w:numPr>
        <w:numId w:val="11"/>
      </w:numPr>
      <w:contextualSpacing/>
    </w:pPr>
  </w:style>
  <w:style w:type="paragraph" w:styleId="ListBullet2">
    <w:name w:val="List Bullet 2"/>
    <w:basedOn w:val="Normal"/>
    <w:uiPriority w:val="99"/>
    <w:semiHidden/>
    <w:unhideWhenUsed/>
    <w:rsid w:val="00F74156"/>
    <w:pPr>
      <w:numPr>
        <w:numId w:val="12"/>
      </w:numPr>
      <w:contextualSpacing/>
    </w:pPr>
  </w:style>
  <w:style w:type="paragraph" w:styleId="ListBullet3">
    <w:name w:val="List Bullet 3"/>
    <w:basedOn w:val="Normal"/>
    <w:uiPriority w:val="99"/>
    <w:semiHidden/>
    <w:unhideWhenUsed/>
    <w:rsid w:val="00F74156"/>
    <w:pPr>
      <w:numPr>
        <w:numId w:val="13"/>
      </w:numPr>
      <w:contextualSpacing/>
    </w:pPr>
  </w:style>
  <w:style w:type="paragraph" w:styleId="ListBullet4">
    <w:name w:val="List Bullet 4"/>
    <w:basedOn w:val="Normal"/>
    <w:uiPriority w:val="99"/>
    <w:semiHidden/>
    <w:unhideWhenUsed/>
    <w:rsid w:val="00F74156"/>
    <w:pPr>
      <w:numPr>
        <w:numId w:val="14"/>
      </w:numPr>
      <w:contextualSpacing/>
    </w:pPr>
  </w:style>
  <w:style w:type="paragraph" w:styleId="ListBullet5">
    <w:name w:val="List Bullet 5"/>
    <w:basedOn w:val="Normal"/>
    <w:uiPriority w:val="99"/>
    <w:semiHidden/>
    <w:unhideWhenUsed/>
    <w:rsid w:val="00F74156"/>
    <w:pPr>
      <w:numPr>
        <w:numId w:val="15"/>
      </w:numPr>
      <w:contextualSpacing/>
    </w:pPr>
  </w:style>
  <w:style w:type="paragraph" w:styleId="ListContinue">
    <w:name w:val="List Continue"/>
    <w:basedOn w:val="Normal"/>
    <w:uiPriority w:val="99"/>
    <w:semiHidden/>
    <w:unhideWhenUsed/>
    <w:rsid w:val="00F74156"/>
    <w:pPr>
      <w:spacing w:after="120"/>
      <w:ind w:left="360"/>
      <w:contextualSpacing/>
    </w:pPr>
  </w:style>
  <w:style w:type="paragraph" w:styleId="ListContinue2">
    <w:name w:val="List Continue 2"/>
    <w:basedOn w:val="Normal"/>
    <w:uiPriority w:val="99"/>
    <w:semiHidden/>
    <w:unhideWhenUsed/>
    <w:rsid w:val="00F74156"/>
    <w:pPr>
      <w:spacing w:after="120"/>
      <w:ind w:left="720"/>
      <w:contextualSpacing/>
    </w:pPr>
  </w:style>
  <w:style w:type="paragraph" w:styleId="ListContinue3">
    <w:name w:val="List Continue 3"/>
    <w:basedOn w:val="Normal"/>
    <w:uiPriority w:val="99"/>
    <w:semiHidden/>
    <w:unhideWhenUsed/>
    <w:rsid w:val="00F74156"/>
    <w:pPr>
      <w:spacing w:after="120"/>
      <w:ind w:left="1080"/>
      <w:contextualSpacing/>
    </w:pPr>
  </w:style>
  <w:style w:type="paragraph" w:styleId="ListContinue4">
    <w:name w:val="List Continue 4"/>
    <w:basedOn w:val="Normal"/>
    <w:uiPriority w:val="99"/>
    <w:semiHidden/>
    <w:unhideWhenUsed/>
    <w:rsid w:val="00F74156"/>
    <w:pPr>
      <w:spacing w:after="120"/>
      <w:ind w:left="1440"/>
      <w:contextualSpacing/>
    </w:pPr>
  </w:style>
  <w:style w:type="paragraph" w:styleId="ListContinue5">
    <w:name w:val="List Continue 5"/>
    <w:basedOn w:val="Normal"/>
    <w:uiPriority w:val="99"/>
    <w:semiHidden/>
    <w:unhideWhenUsed/>
    <w:rsid w:val="00F74156"/>
    <w:pPr>
      <w:spacing w:after="120"/>
      <w:ind w:left="1800"/>
      <w:contextualSpacing/>
    </w:pPr>
  </w:style>
  <w:style w:type="paragraph" w:styleId="ListNumber">
    <w:name w:val="List Number"/>
    <w:basedOn w:val="Normal"/>
    <w:uiPriority w:val="99"/>
    <w:semiHidden/>
    <w:unhideWhenUsed/>
    <w:rsid w:val="00F74156"/>
    <w:pPr>
      <w:numPr>
        <w:numId w:val="16"/>
      </w:numPr>
      <w:contextualSpacing/>
    </w:pPr>
  </w:style>
  <w:style w:type="paragraph" w:styleId="ListNumber2">
    <w:name w:val="List Number 2"/>
    <w:basedOn w:val="Normal"/>
    <w:uiPriority w:val="99"/>
    <w:semiHidden/>
    <w:unhideWhenUsed/>
    <w:rsid w:val="00F74156"/>
    <w:pPr>
      <w:numPr>
        <w:numId w:val="17"/>
      </w:numPr>
      <w:contextualSpacing/>
    </w:pPr>
  </w:style>
  <w:style w:type="paragraph" w:styleId="ListNumber3">
    <w:name w:val="List Number 3"/>
    <w:basedOn w:val="Normal"/>
    <w:uiPriority w:val="99"/>
    <w:semiHidden/>
    <w:unhideWhenUsed/>
    <w:rsid w:val="00F74156"/>
    <w:pPr>
      <w:numPr>
        <w:numId w:val="18"/>
      </w:numPr>
      <w:contextualSpacing/>
    </w:pPr>
  </w:style>
  <w:style w:type="paragraph" w:styleId="ListNumber4">
    <w:name w:val="List Number 4"/>
    <w:basedOn w:val="Normal"/>
    <w:uiPriority w:val="99"/>
    <w:semiHidden/>
    <w:unhideWhenUsed/>
    <w:rsid w:val="00F74156"/>
    <w:pPr>
      <w:numPr>
        <w:numId w:val="19"/>
      </w:numPr>
      <w:contextualSpacing/>
    </w:pPr>
  </w:style>
  <w:style w:type="paragraph" w:styleId="ListNumber5">
    <w:name w:val="List Number 5"/>
    <w:basedOn w:val="Normal"/>
    <w:uiPriority w:val="99"/>
    <w:semiHidden/>
    <w:unhideWhenUsed/>
    <w:rsid w:val="00F74156"/>
    <w:pPr>
      <w:numPr>
        <w:numId w:val="20"/>
      </w:numPr>
      <w:contextualSpacing/>
    </w:pPr>
  </w:style>
  <w:style w:type="paragraph" w:styleId="MacroText">
    <w:name w:val="macro"/>
    <w:link w:val="MacroTextChar"/>
    <w:uiPriority w:val="99"/>
    <w:semiHidden/>
    <w:unhideWhenUsed/>
    <w:rsid w:val="00F7415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F74156"/>
    <w:rPr>
      <w:rFonts w:ascii="Consolas" w:hAnsi="Consolas" w:cs="Consolas"/>
      <w:sz w:val="20"/>
      <w:szCs w:val="20"/>
    </w:rPr>
  </w:style>
  <w:style w:type="table" w:customStyle="1" w:styleId="MediumGrid11">
    <w:name w:val="Medium Grid 11"/>
    <w:basedOn w:val="TableNormal"/>
    <w:uiPriority w:val="67"/>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F7415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F7415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F74156"/>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F74156"/>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F74156"/>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F74156"/>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F74156"/>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F7415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74156"/>
    <w:rPr>
      <w:rFonts w:asciiTheme="majorHAnsi" w:eastAsiaTheme="majorEastAsia" w:hAnsiTheme="majorHAnsi" w:cstheme="majorBidi"/>
      <w:sz w:val="24"/>
      <w:szCs w:val="24"/>
      <w:shd w:val="pct20" w:color="auto" w:fill="auto"/>
    </w:rPr>
  </w:style>
  <w:style w:type="paragraph" w:styleId="NoSpacing">
    <w:name w:val="No Spacing"/>
    <w:uiPriority w:val="19"/>
    <w:rsid w:val="00F74156"/>
    <w:pPr>
      <w:spacing w:after="0" w:line="240" w:lineRule="auto"/>
    </w:pPr>
  </w:style>
  <w:style w:type="paragraph" w:styleId="NormalWeb">
    <w:name w:val="Normal (Web)"/>
    <w:basedOn w:val="Normal"/>
    <w:semiHidden/>
    <w:unhideWhenUsed/>
    <w:rsid w:val="00F74156"/>
    <w:rPr>
      <w:rFonts w:ascii="Times New Roman" w:hAnsi="Times New Roman" w:cs="Times New Roman"/>
      <w:sz w:val="24"/>
      <w:szCs w:val="24"/>
    </w:rPr>
  </w:style>
  <w:style w:type="paragraph" w:styleId="NormalIndent">
    <w:name w:val="Normal Indent"/>
    <w:basedOn w:val="Normal"/>
    <w:uiPriority w:val="99"/>
    <w:semiHidden/>
    <w:unhideWhenUsed/>
    <w:rsid w:val="00F74156"/>
    <w:pPr>
      <w:ind w:left="720"/>
    </w:pPr>
  </w:style>
  <w:style w:type="paragraph" w:styleId="NoteHeading">
    <w:name w:val="Note Heading"/>
    <w:basedOn w:val="Normal"/>
    <w:next w:val="Normal"/>
    <w:link w:val="NoteHeadingChar"/>
    <w:uiPriority w:val="99"/>
    <w:semiHidden/>
    <w:unhideWhenUsed/>
    <w:rsid w:val="00F74156"/>
    <w:pPr>
      <w:spacing w:after="0" w:line="240" w:lineRule="auto"/>
    </w:pPr>
  </w:style>
  <w:style w:type="character" w:customStyle="1" w:styleId="NoteHeadingChar">
    <w:name w:val="Note Heading Char"/>
    <w:basedOn w:val="DefaultParagraphFont"/>
    <w:link w:val="NoteHeading"/>
    <w:uiPriority w:val="99"/>
    <w:semiHidden/>
    <w:rsid w:val="00F74156"/>
  </w:style>
  <w:style w:type="character" w:styleId="PageNumber">
    <w:name w:val="page number"/>
    <w:basedOn w:val="DefaultParagraphFont"/>
    <w:uiPriority w:val="99"/>
    <w:semiHidden/>
    <w:unhideWhenUsed/>
    <w:rsid w:val="00F74156"/>
  </w:style>
  <w:style w:type="character" w:styleId="PlaceholderText">
    <w:name w:val="Placeholder Text"/>
    <w:basedOn w:val="DefaultParagraphFont"/>
    <w:uiPriority w:val="99"/>
    <w:semiHidden/>
    <w:rsid w:val="00F74156"/>
    <w:rPr>
      <w:color w:val="808080"/>
    </w:rPr>
  </w:style>
  <w:style w:type="paragraph" w:styleId="PlainText">
    <w:name w:val="Plain Text"/>
    <w:basedOn w:val="Normal"/>
    <w:link w:val="PlainTextChar"/>
    <w:uiPriority w:val="99"/>
    <w:semiHidden/>
    <w:unhideWhenUsed/>
    <w:rsid w:val="00F7415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74156"/>
    <w:rPr>
      <w:rFonts w:ascii="Consolas" w:hAnsi="Consolas" w:cs="Consolas"/>
      <w:sz w:val="21"/>
      <w:szCs w:val="21"/>
    </w:rPr>
  </w:style>
  <w:style w:type="paragraph" w:styleId="Salutation">
    <w:name w:val="Salutation"/>
    <w:basedOn w:val="Normal"/>
    <w:next w:val="Normal"/>
    <w:link w:val="SalutationChar"/>
    <w:uiPriority w:val="99"/>
    <w:semiHidden/>
    <w:unhideWhenUsed/>
    <w:rsid w:val="00F74156"/>
  </w:style>
  <w:style w:type="character" w:customStyle="1" w:styleId="SalutationChar">
    <w:name w:val="Salutation Char"/>
    <w:basedOn w:val="DefaultParagraphFont"/>
    <w:link w:val="Salutation"/>
    <w:uiPriority w:val="99"/>
    <w:semiHidden/>
    <w:rsid w:val="00F74156"/>
  </w:style>
  <w:style w:type="paragraph" w:styleId="Signature">
    <w:name w:val="Signature"/>
    <w:basedOn w:val="Normal"/>
    <w:link w:val="SignatureChar"/>
    <w:uiPriority w:val="99"/>
    <w:semiHidden/>
    <w:unhideWhenUsed/>
    <w:rsid w:val="00F74156"/>
    <w:pPr>
      <w:spacing w:after="0" w:line="240" w:lineRule="auto"/>
      <w:ind w:left="4320"/>
    </w:pPr>
  </w:style>
  <w:style w:type="character" w:customStyle="1" w:styleId="SignatureChar">
    <w:name w:val="Signature Char"/>
    <w:basedOn w:val="DefaultParagraphFont"/>
    <w:link w:val="Signature"/>
    <w:uiPriority w:val="99"/>
    <w:semiHidden/>
    <w:rsid w:val="00F74156"/>
  </w:style>
  <w:style w:type="character" w:styleId="Strong">
    <w:name w:val="Strong"/>
    <w:basedOn w:val="DefaultParagraphFont"/>
    <w:uiPriority w:val="19"/>
    <w:rsid w:val="00F74156"/>
    <w:rPr>
      <w:b/>
      <w:bCs/>
    </w:rPr>
  </w:style>
  <w:style w:type="paragraph" w:styleId="Subtitle">
    <w:name w:val="Subtitle"/>
    <w:basedOn w:val="Normal"/>
    <w:next w:val="Normal"/>
    <w:link w:val="SubtitleChar"/>
    <w:uiPriority w:val="19"/>
    <w:rsid w:val="00F741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9"/>
    <w:rsid w:val="00F7415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rsid w:val="00F74156"/>
    <w:rPr>
      <w:i/>
      <w:iCs/>
      <w:color w:val="808080" w:themeColor="text1" w:themeTint="7F"/>
    </w:rPr>
  </w:style>
  <w:style w:type="character" w:styleId="SubtleReference">
    <w:name w:val="Subtle Reference"/>
    <w:basedOn w:val="DefaultParagraphFont"/>
    <w:uiPriority w:val="19"/>
    <w:rsid w:val="00F74156"/>
    <w:rPr>
      <w:smallCaps/>
      <w:color w:val="C0504D" w:themeColor="accent2"/>
      <w:u w:val="single"/>
    </w:rPr>
  </w:style>
  <w:style w:type="table" w:styleId="Table3Deffects1">
    <w:name w:val="Table 3D effects 1"/>
    <w:basedOn w:val="TableNormal"/>
    <w:uiPriority w:val="99"/>
    <w:semiHidden/>
    <w:unhideWhenUsed/>
    <w:rsid w:val="00F74156"/>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74156"/>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74156"/>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74156"/>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74156"/>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74156"/>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74156"/>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74156"/>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74156"/>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74156"/>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74156"/>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74156"/>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74156"/>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74156"/>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74156"/>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74156"/>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74156"/>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74156"/>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74156"/>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74156"/>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74156"/>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74156"/>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74156"/>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74156"/>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74156"/>
    <w:pPr>
      <w:spacing w:after="0"/>
      <w:ind w:left="220" w:hanging="220"/>
    </w:pPr>
  </w:style>
  <w:style w:type="paragraph" w:styleId="TableofFigures">
    <w:name w:val="table of figures"/>
    <w:basedOn w:val="Normal"/>
    <w:next w:val="Normal"/>
    <w:uiPriority w:val="99"/>
    <w:semiHidden/>
    <w:unhideWhenUsed/>
    <w:rsid w:val="00F74156"/>
    <w:pPr>
      <w:spacing w:after="0"/>
    </w:pPr>
  </w:style>
  <w:style w:type="table" w:styleId="TableProfessional">
    <w:name w:val="Table Professional"/>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74156"/>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74156"/>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74156"/>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74156"/>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741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7415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74156"/>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7415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7415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74156"/>
    <w:pPr>
      <w:spacing w:after="100"/>
    </w:pPr>
  </w:style>
  <w:style w:type="paragraph" w:styleId="TOC2">
    <w:name w:val="toc 2"/>
    <w:basedOn w:val="Normal"/>
    <w:next w:val="Normal"/>
    <w:autoRedefine/>
    <w:uiPriority w:val="39"/>
    <w:semiHidden/>
    <w:unhideWhenUsed/>
    <w:rsid w:val="00F74156"/>
    <w:pPr>
      <w:spacing w:after="100"/>
      <w:ind w:left="220"/>
    </w:pPr>
  </w:style>
  <w:style w:type="paragraph" w:styleId="TOC3">
    <w:name w:val="toc 3"/>
    <w:basedOn w:val="Normal"/>
    <w:next w:val="Normal"/>
    <w:autoRedefine/>
    <w:uiPriority w:val="39"/>
    <w:semiHidden/>
    <w:unhideWhenUsed/>
    <w:rsid w:val="00F74156"/>
    <w:pPr>
      <w:spacing w:after="100"/>
      <w:ind w:left="440"/>
    </w:pPr>
  </w:style>
  <w:style w:type="paragraph" w:styleId="TOC4">
    <w:name w:val="toc 4"/>
    <w:basedOn w:val="Normal"/>
    <w:next w:val="Normal"/>
    <w:autoRedefine/>
    <w:uiPriority w:val="39"/>
    <w:semiHidden/>
    <w:unhideWhenUsed/>
    <w:rsid w:val="00F74156"/>
    <w:pPr>
      <w:spacing w:after="100"/>
      <w:ind w:left="660"/>
    </w:pPr>
  </w:style>
  <w:style w:type="paragraph" w:styleId="TOC5">
    <w:name w:val="toc 5"/>
    <w:basedOn w:val="Normal"/>
    <w:next w:val="Normal"/>
    <w:autoRedefine/>
    <w:uiPriority w:val="39"/>
    <w:semiHidden/>
    <w:unhideWhenUsed/>
    <w:rsid w:val="00F74156"/>
    <w:pPr>
      <w:spacing w:after="100"/>
      <w:ind w:left="880"/>
    </w:pPr>
  </w:style>
  <w:style w:type="paragraph" w:styleId="TOC6">
    <w:name w:val="toc 6"/>
    <w:basedOn w:val="Normal"/>
    <w:next w:val="Normal"/>
    <w:autoRedefine/>
    <w:uiPriority w:val="39"/>
    <w:semiHidden/>
    <w:unhideWhenUsed/>
    <w:rsid w:val="00F74156"/>
    <w:pPr>
      <w:spacing w:after="100"/>
      <w:ind w:left="1100"/>
    </w:pPr>
  </w:style>
  <w:style w:type="paragraph" w:styleId="TOC7">
    <w:name w:val="toc 7"/>
    <w:basedOn w:val="Normal"/>
    <w:next w:val="Normal"/>
    <w:autoRedefine/>
    <w:uiPriority w:val="39"/>
    <w:semiHidden/>
    <w:unhideWhenUsed/>
    <w:rsid w:val="00F74156"/>
    <w:pPr>
      <w:spacing w:after="100"/>
      <w:ind w:left="1320"/>
    </w:pPr>
  </w:style>
  <w:style w:type="paragraph" w:styleId="TOC8">
    <w:name w:val="toc 8"/>
    <w:basedOn w:val="Normal"/>
    <w:next w:val="Normal"/>
    <w:autoRedefine/>
    <w:uiPriority w:val="39"/>
    <w:semiHidden/>
    <w:unhideWhenUsed/>
    <w:rsid w:val="00F74156"/>
    <w:pPr>
      <w:spacing w:after="100"/>
      <w:ind w:left="1540"/>
    </w:pPr>
  </w:style>
  <w:style w:type="paragraph" w:styleId="TOC9">
    <w:name w:val="toc 9"/>
    <w:basedOn w:val="Normal"/>
    <w:next w:val="Normal"/>
    <w:autoRedefine/>
    <w:uiPriority w:val="39"/>
    <w:semiHidden/>
    <w:unhideWhenUsed/>
    <w:rsid w:val="00F74156"/>
    <w:pPr>
      <w:spacing w:after="100"/>
      <w:ind w:left="1760"/>
    </w:pPr>
  </w:style>
  <w:style w:type="paragraph" w:styleId="TOCHeading">
    <w:name w:val="TOC Heading"/>
    <w:basedOn w:val="Heading1"/>
    <w:next w:val="Normal"/>
    <w:uiPriority w:val="39"/>
    <w:semiHidden/>
    <w:unhideWhenUsed/>
    <w:qFormat/>
    <w:rsid w:val="00F74156"/>
    <w:pPr>
      <w:numPr>
        <w:numId w:val="0"/>
      </w:numPr>
      <w:outlineLvl w:val="9"/>
    </w:pPr>
  </w:style>
  <w:style w:type="paragraph" w:customStyle="1" w:styleId="LRH">
    <w:name w:val="LRH"/>
    <w:basedOn w:val="Header"/>
    <w:qFormat/>
    <w:rsid w:val="00E3217E"/>
    <w:pPr>
      <w:tabs>
        <w:tab w:val="clear" w:pos="9480"/>
        <w:tab w:val="right" w:pos="10000"/>
      </w:tabs>
    </w:pPr>
    <w:rPr>
      <w:sz w:val="20"/>
      <w:szCs w:val="20"/>
    </w:rPr>
  </w:style>
  <w:style w:type="paragraph" w:customStyle="1" w:styleId="RRH">
    <w:name w:val="RRH"/>
    <w:basedOn w:val="Header"/>
    <w:qFormat/>
    <w:rsid w:val="00A47F1D"/>
    <w:pPr>
      <w:tabs>
        <w:tab w:val="clear" w:pos="9480"/>
        <w:tab w:val="right" w:pos="10020"/>
      </w:tabs>
    </w:pPr>
    <w:rPr>
      <w:sz w:val="20"/>
      <w:szCs w:val="20"/>
    </w:rPr>
  </w:style>
  <w:style w:type="character" w:customStyle="1" w:styleId="Folio">
    <w:name w:val="Folio"/>
    <w:basedOn w:val="DefaultParagraphFont"/>
    <w:uiPriority w:val="1"/>
    <w:rsid w:val="00CE7B10"/>
    <w:rPr>
      <w:rFonts w:ascii="Gill Sans" w:hAnsi="Gill Sans"/>
    </w:rPr>
  </w:style>
  <w:style w:type="paragraph" w:customStyle="1" w:styleId="TCHR">
    <w:name w:val="TCH_R"/>
    <w:basedOn w:val="Normal"/>
    <w:uiPriority w:val="19"/>
    <w:rsid w:val="00F04F2E"/>
    <w:pPr>
      <w:pBdr>
        <w:top w:val="single" w:sz="4" w:space="1" w:color="auto"/>
        <w:bottom w:val="single" w:sz="4" w:space="1" w:color="auto"/>
      </w:pBdr>
      <w:spacing w:before="20" w:after="20" w:line="240" w:lineRule="exact"/>
    </w:pPr>
    <w:rPr>
      <w:rFonts w:ascii="Gill Sans" w:eastAsia="Times New Roman" w:hAnsi="Gill Sans" w:cs="Times New Roman"/>
      <w:color w:val="000000" w:themeColor="text1"/>
      <w:sz w:val="18"/>
      <w:szCs w:val="24"/>
    </w:rPr>
  </w:style>
  <w:style w:type="paragraph" w:customStyle="1" w:styleId="verseline">
    <w:name w:val="verseline"/>
    <w:basedOn w:val="Normal"/>
    <w:rsid w:val="00631A09"/>
    <w:pPr>
      <w:spacing w:after="0" w:line="360" w:lineRule="auto"/>
    </w:pPr>
    <w:rPr>
      <w:rFonts w:ascii="Times New Roman" w:eastAsia="Times New Roman" w:hAnsi="Times New Roman" w:cs="Times New Roman"/>
      <w:sz w:val="24"/>
      <w:szCs w:val="24"/>
    </w:rPr>
  </w:style>
  <w:style w:type="paragraph" w:customStyle="1" w:styleId="speech">
    <w:name w:val="speech"/>
    <w:basedOn w:val="Normal"/>
    <w:rsid w:val="00631A09"/>
    <w:pPr>
      <w:spacing w:after="0" w:line="360" w:lineRule="auto"/>
    </w:pPr>
    <w:rPr>
      <w:rFonts w:ascii="Times New Roman" w:eastAsia="Times New Roman" w:hAnsi="Times New Roman" w:cs="Times New Roman"/>
      <w:sz w:val="24"/>
      <w:szCs w:val="24"/>
    </w:rPr>
  </w:style>
  <w:style w:type="paragraph" w:customStyle="1" w:styleId="fixedtbl">
    <w:name w:val="fixedtbl"/>
    <w:basedOn w:val="Normal"/>
    <w:rsid w:val="00631A09"/>
    <w:pPr>
      <w:spacing w:after="0" w:line="360" w:lineRule="auto"/>
    </w:pPr>
    <w:rPr>
      <w:rFonts w:ascii="Times New Roman" w:eastAsia="Times New Roman" w:hAnsi="Times New Roman" w:cs="Times New Roman"/>
      <w:sz w:val="24"/>
      <w:szCs w:val="24"/>
    </w:rPr>
  </w:style>
  <w:style w:type="paragraph" w:customStyle="1" w:styleId="attribute">
    <w:name w:val="attribut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page">
    <w:name w:val="seriespag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title">
    <w:name w:val="series-titl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editors">
    <w:name w:val="series-editors"/>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xx">
    <w:name w:val="x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fixedimage">
    <w:name w:val="fixedimage"/>
    <w:basedOn w:val="Normal"/>
    <w:rsid w:val="00631A09"/>
    <w:pPr>
      <w:spacing w:before="120" w:after="0" w:line="360" w:lineRule="auto"/>
    </w:pPr>
    <w:rPr>
      <w:rFonts w:ascii="Times New Roman" w:eastAsia="Times New Roman" w:hAnsi="Times New Roman" w:cs="Times New Roman"/>
      <w:sz w:val="24"/>
      <w:szCs w:val="24"/>
    </w:rPr>
  </w:style>
  <w:style w:type="paragraph" w:customStyle="1" w:styleId="sublistunordered">
    <w:name w:val="sublistunordered"/>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textbox">
    <w:name w:val="textbo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body">
    <w:name w:val="body"/>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tail">
    <w:name w:val="tail"/>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unicode">
    <w:name w:val="unicode"/>
    <w:basedOn w:val="Normal"/>
    <w:rsid w:val="00631A09"/>
    <w:pPr>
      <w:spacing w:before="100" w:beforeAutospacing="1" w:after="100" w:afterAutospacing="1" w:line="360" w:lineRule="auto"/>
    </w:pPr>
    <w:rPr>
      <w:rFonts w:ascii="Arial Unicode MS" w:eastAsia="Arial Unicode MS" w:hAnsi="Arial Unicode MS" w:cs="Arial Unicode MS"/>
      <w:sz w:val="24"/>
      <w:szCs w:val="24"/>
    </w:rPr>
  </w:style>
  <w:style w:type="paragraph" w:customStyle="1" w:styleId="IN">
    <w:name w:val="IN"/>
    <w:basedOn w:val="Normal"/>
    <w:rsid w:val="00631A09"/>
    <w:pPr>
      <w:spacing w:after="0" w:line="360" w:lineRule="auto"/>
    </w:pPr>
    <w:rPr>
      <w:rFonts w:ascii="Times New Roman" w:eastAsia="Times New Roman" w:hAnsi="Times New Roman" w:cs="Times New Roman"/>
      <w:sz w:val="24"/>
      <w:szCs w:val="24"/>
    </w:rPr>
  </w:style>
  <w:style w:type="paragraph" w:customStyle="1" w:styleId="INFL">
    <w:name w:val="IN FL"/>
    <w:basedOn w:val="Normal"/>
    <w:rsid w:val="00631A09"/>
    <w:pPr>
      <w:spacing w:after="0" w:line="360" w:lineRule="auto"/>
    </w:pPr>
    <w:rPr>
      <w:rFonts w:ascii="Times New Roman" w:eastAsia="Times New Roman" w:hAnsi="Times New Roman" w:cs="Times New Roman"/>
      <w:sz w:val="24"/>
      <w:szCs w:val="24"/>
    </w:rPr>
  </w:style>
  <w:style w:type="paragraph" w:customStyle="1" w:styleId="OPIN">
    <w:name w:val="OP IN"/>
    <w:basedOn w:val="Normal"/>
    <w:rsid w:val="00631A09"/>
    <w:pPr>
      <w:spacing w:after="0" w:line="360" w:lineRule="auto"/>
    </w:pPr>
    <w:rPr>
      <w:rFonts w:ascii="Times New Roman" w:eastAsia="Times New Roman" w:hAnsi="Times New Roman" w:cs="Times New Roman"/>
      <w:sz w:val="24"/>
      <w:szCs w:val="24"/>
    </w:rPr>
  </w:style>
  <w:style w:type="paragraph" w:customStyle="1" w:styleId="OUT">
    <w:name w:val="OUT"/>
    <w:basedOn w:val="Normal"/>
    <w:rsid w:val="00631A09"/>
    <w:pPr>
      <w:spacing w:after="0" w:line="360" w:lineRule="auto"/>
    </w:pPr>
    <w:rPr>
      <w:rFonts w:ascii="Times New Roman" w:eastAsia="Times New Roman" w:hAnsi="Times New Roman" w:cs="Times New Roman"/>
      <w:sz w:val="24"/>
      <w:szCs w:val="24"/>
    </w:rPr>
  </w:style>
  <w:style w:type="paragraph" w:customStyle="1" w:styleId="OUTFL">
    <w:name w:val="OUT FL"/>
    <w:basedOn w:val="Normal"/>
    <w:rsid w:val="00631A09"/>
    <w:pPr>
      <w:spacing w:after="0" w:line="360" w:lineRule="auto"/>
    </w:pPr>
    <w:rPr>
      <w:rFonts w:ascii="Times New Roman" w:eastAsia="Times New Roman" w:hAnsi="Times New Roman" w:cs="Times New Roman"/>
      <w:sz w:val="24"/>
      <w:szCs w:val="24"/>
    </w:rPr>
  </w:style>
  <w:style w:type="paragraph" w:customStyle="1" w:styleId="OUTIN">
    <w:name w:val="OUT IN"/>
    <w:basedOn w:val="Normal"/>
    <w:rsid w:val="00631A09"/>
    <w:pPr>
      <w:spacing w:after="0" w:line="360" w:lineRule="auto"/>
    </w:pPr>
    <w:rPr>
      <w:rFonts w:ascii="Times New Roman" w:eastAsia="Times New Roman" w:hAnsi="Times New Roman" w:cs="Times New Roman"/>
      <w:sz w:val="24"/>
      <w:szCs w:val="24"/>
    </w:rPr>
  </w:style>
  <w:style w:type="paragraph" w:customStyle="1" w:styleId="OUTINFL">
    <w:name w:val="OUT IN FL"/>
    <w:basedOn w:val="Normal"/>
    <w:rsid w:val="00631A09"/>
    <w:pPr>
      <w:spacing w:after="0" w:line="360" w:lineRule="auto"/>
    </w:pPr>
    <w:rPr>
      <w:rFonts w:ascii="Times New Roman" w:eastAsia="Times New Roman" w:hAnsi="Times New Roman" w:cs="Times New Roman"/>
      <w:sz w:val="24"/>
      <w:szCs w:val="24"/>
    </w:rPr>
  </w:style>
  <w:style w:type="paragraph" w:customStyle="1" w:styleId="RefNumDouble">
    <w:name w:val="Ref Num Double"/>
    <w:basedOn w:val="Normal"/>
    <w:rsid w:val="00631A09"/>
    <w:pPr>
      <w:spacing w:after="0" w:line="360" w:lineRule="auto"/>
    </w:pPr>
    <w:rPr>
      <w:rFonts w:ascii="Times New Roman" w:eastAsia="Times New Roman" w:hAnsi="Times New Roman" w:cs="Times New Roman"/>
      <w:sz w:val="24"/>
      <w:szCs w:val="24"/>
    </w:rPr>
  </w:style>
  <w:style w:type="paragraph" w:customStyle="1" w:styleId="RefNumSingle">
    <w:name w:val="Ref Num Single"/>
    <w:basedOn w:val="Normal"/>
    <w:rsid w:val="00631A09"/>
    <w:pPr>
      <w:spacing w:after="0" w:line="360" w:lineRule="auto"/>
    </w:pPr>
    <w:rPr>
      <w:rFonts w:ascii="Times New Roman" w:eastAsia="Times New Roman" w:hAnsi="Times New Roman" w:cs="Times New Roman"/>
      <w:sz w:val="24"/>
      <w:szCs w:val="24"/>
    </w:rPr>
  </w:style>
  <w:style w:type="paragraph" w:customStyle="1" w:styleId="SUBBL">
    <w:name w:val="SUB BL"/>
    <w:basedOn w:val="BL"/>
    <w:autoRedefine/>
    <w:rsid w:val="00631A09"/>
    <w:pPr>
      <w:numPr>
        <w:numId w:val="0"/>
      </w:numPr>
      <w:spacing w:before="0" w:after="0" w:line="360" w:lineRule="auto"/>
      <w:contextualSpacing w:val="0"/>
      <w:jc w:val="left"/>
    </w:pPr>
    <w:rPr>
      <w:color w:val="666633"/>
      <w:sz w:val="24"/>
    </w:rPr>
  </w:style>
  <w:style w:type="paragraph" w:customStyle="1" w:styleId="SUBNL">
    <w:name w:val="SUB NL"/>
    <w:basedOn w:val="NL"/>
    <w:autoRedefine/>
    <w:rsid w:val="00631A09"/>
    <w:pPr>
      <w:spacing w:before="0" w:after="0" w:line="360" w:lineRule="auto"/>
      <w:ind w:left="0" w:firstLine="0"/>
      <w:contextualSpacing w:val="0"/>
      <w:jc w:val="left"/>
    </w:pPr>
    <w:rPr>
      <w:color w:val="666633"/>
      <w:sz w:val="24"/>
    </w:rPr>
  </w:style>
  <w:style w:type="paragraph" w:customStyle="1" w:styleId="SUBTBL">
    <w:name w:val="SUB TBL"/>
    <w:basedOn w:val="BL"/>
    <w:autoRedefine/>
    <w:rsid w:val="00631A09"/>
    <w:pPr>
      <w:numPr>
        <w:numId w:val="0"/>
      </w:numPr>
      <w:spacing w:before="0" w:after="0" w:line="360" w:lineRule="auto"/>
      <w:contextualSpacing w:val="0"/>
      <w:jc w:val="left"/>
    </w:pPr>
    <w:rPr>
      <w:color w:val="666633"/>
      <w:sz w:val="24"/>
    </w:rPr>
  </w:style>
  <w:style w:type="paragraph" w:customStyle="1" w:styleId="SUBTNL">
    <w:name w:val="SUB TNL"/>
    <w:basedOn w:val="NL"/>
    <w:autoRedefine/>
    <w:rsid w:val="00631A09"/>
    <w:pPr>
      <w:spacing w:before="0" w:after="0" w:line="360" w:lineRule="auto"/>
      <w:ind w:left="0" w:firstLine="0"/>
      <w:contextualSpacing w:val="0"/>
      <w:jc w:val="left"/>
    </w:pPr>
    <w:rPr>
      <w:color w:val="666633"/>
      <w:sz w:val="24"/>
    </w:rPr>
  </w:style>
  <w:style w:type="character" w:customStyle="1" w:styleId="po-number">
    <w:name w:val="po-number"/>
    <w:basedOn w:val="DefaultParagraphFont"/>
    <w:rsid w:val="00631A09"/>
    <w:rPr>
      <w:vanish/>
      <w:webHidden w:val="0"/>
      <w:specVanish w:val="0"/>
    </w:rPr>
  </w:style>
  <w:style w:type="character" w:customStyle="1" w:styleId="item-title">
    <w:name w:val="item-title"/>
    <w:basedOn w:val="DefaultParagraphFont"/>
    <w:rsid w:val="00631A09"/>
    <w:rPr>
      <w:b/>
      <w:bCs/>
      <w:shd w:val="clear" w:color="auto" w:fill="FFC0CB"/>
    </w:rPr>
  </w:style>
  <w:style w:type="character" w:customStyle="1" w:styleId="label">
    <w:name w:val="label"/>
    <w:basedOn w:val="DefaultParagraphFont"/>
    <w:rsid w:val="00631A09"/>
    <w:rPr>
      <w:vanish/>
      <w:webHidden w:val="0"/>
      <w:specVanish w:val="0"/>
    </w:rPr>
  </w:style>
  <w:style w:type="character" w:customStyle="1" w:styleId="report">
    <w:name w:val="report"/>
    <w:basedOn w:val="DefaultParagraphFont"/>
    <w:rsid w:val="00631A09"/>
    <w:rPr>
      <w:bdr w:val="none" w:sz="0" w:space="0" w:color="auto" w:frame="1"/>
    </w:rPr>
  </w:style>
  <w:style w:type="character" w:customStyle="1" w:styleId="isbn">
    <w:name w:val="isbn"/>
    <w:basedOn w:val="DefaultParagraphFont"/>
    <w:rsid w:val="00631A09"/>
    <w:rPr>
      <w:bdr w:val="none" w:sz="0" w:space="0" w:color="auto" w:frame="1"/>
      <w:shd w:val="clear" w:color="auto" w:fill="ADD8E6"/>
    </w:rPr>
  </w:style>
  <w:style w:type="character" w:customStyle="1" w:styleId="issn">
    <w:name w:val="issn"/>
    <w:basedOn w:val="DefaultParagraphFont"/>
    <w:rsid w:val="00631A09"/>
    <w:rPr>
      <w:bdr w:val="none" w:sz="0" w:space="0" w:color="auto" w:frame="1"/>
      <w:shd w:val="clear" w:color="auto" w:fill="ADD8E6"/>
    </w:rPr>
  </w:style>
  <w:style w:type="character" w:customStyle="1" w:styleId="conf">
    <w:name w:val="conf"/>
    <w:basedOn w:val="DefaultParagraphFont"/>
    <w:rsid w:val="00631A09"/>
    <w:rPr>
      <w:bdr w:val="none" w:sz="0" w:space="0" w:color="auto" w:frame="1"/>
    </w:rPr>
  </w:style>
  <w:style w:type="character" w:customStyle="1" w:styleId="gen">
    <w:name w:val="gen"/>
    <w:basedOn w:val="DefaultParagraphFont"/>
    <w:rsid w:val="00631A09"/>
    <w:rPr>
      <w:color w:val="FF99CC"/>
      <w:shd w:val="clear" w:color="auto" w:fill="00FFFF"/>
    </w:rPr>
  </w:style>
  <w:style w:type="character" w:customStyle="1" w:styleId="fu">
    <w:name w:val="fu"/>
    <w:basedOn w:val="DefaultParagraphFont"/>
    <w:rsid w:val="00631A09"/>
    <w:rPr>
      <w:color w:val="A52A2A"/>
    </w:rPr>
  </w:style>
  <w:style w:type="character" w:customStyle="1" w:styleId="tu">
    <w:name w:val="tu"/>
    <w:basedOn w:val="DefaultParagraphFont"/>
    <w:rsid w:val="00631A09"/>
    <w:rPr>
      <w:color w:val="0000FF"/>
    </w:rPr>
  </w:style>
  <w:style w:type="character" w:customStyle="1" w:styleId="url">
    <w:name w:val="url"/>
    <w:basedOn w:val="DefaultParagraphFont"/>
    <w:rsid w:val="00631A09"/>
    <w:rPr>
      <w:color w:val="0000FF"/>
    </w:rPr>
  </w:style>
  <w:style w:type="character" w:customStyle="1" w:styleId="customer">
    <w:name w:val="customer"/>
    <w:basedOn w:val="DefaultParagraphFont"/>
    <w:rsid w:val="00631A09"/>
    <w:rPr>
      <w:bdr w:val="single" w:sz="6" w:space="0" w:color="FF0000" w:frame="1"/>
      <w:shd w:val="clear" w:color="auto" w:fill="90EE90"/>
    </w:rPr>
  </w:style>
  <w:style w:type="character" w:customStyle="1" w:styleId="patent">
    <w:name w:val="patent"/>
    <w:basedOn w:val="DefaultParagraphFont"/>
    <w:rsid w:val="00631A09"/>
    <w:rPr>
      <w:color w:val="000000"/>
      <w:shd w:val="clear" w:color="auto" w:fill="CD9B9B"/>
    </w:rPr>
  </w:style>
  <w:style w:type="character" w:customStyle="1" w:styleId="trans-source">
    <w:name w:val="trans-source"/>
    <w:basedOn w:val="DefaultParagraphFont"/>
    <w:rsid w:val="00631A09"/>
    <w:rPr>
      <w:color w:val="000000"/>
      <w:shd w:val="clear" w:color="auto" w:fill="FBA16C"/>
    </w:rPr>
  </w:style>
  <w:style w:type="character" w:customStyle="1" w:styleId="season">
    <w:name w:val="season"/>
    <w:basedOn w:val="DefaultParagraphFont"/>
    <w:rsid w:val="00631A09"/>
    <w:rPr>
      <w:color w:val="000000"/>
      <w:shd w:val="clear" w:color="auto" w:fill="FFEC8B"/>
    </w:rPr>
  </w:style>
  <w:style w:type="character" w:customStyle="1" w:styleId="thesis">
    <w:name w:val="thesis"/>
    <w:basedOn w:val="DefaultParagraphFont"/>
    <w:rsid w:val="00631A09"/>
    <w:rPr>
      <w:color w:val="B8860B"/>
      <w:shd w:val="clear" w:color="auto" w:fill="F5FFFA"/>
    </w:rPr>
  </w:style>
  <w:style w:type="character" w:customStyle="1" w:styleId="writer">
    <w:name w:val="writer"/>
    <w:basedOn w:val="DefaultParagraphFont"/>
    <w:rsid w:val="00631A09"/>
    <w:rPr>
      <w:rFonts w:ascii="Arial Unicode MS" w:eastAsia="Arial Unicode MS" w:hAnsi="Arial Unicode MS" w:cs="Arial Unicode MS" w:hint="eastAsia"/>
      <w:color w:val="FFD700"/>
      <w:sz w:val="36"/>
      <w:szCs w:val="36"/>
    </w:rPr>
  </w:style>
  <w:style w:type="character" w:customStyle="1" w:styleId="role">
    <w:name w:val="role"/>
    <w:basedOn w:val="DefaultParagraphFont"/>
    <w:rsid w:val="00631A09"/>
    <w:rPr>
      <w:color w:val="878786"/>
    </w:rPr>
  </w:style>
  <w:style w:type="character" w:customStyle="1" w:styleId="scp">
    <w:name w:val="scp"/>
    <w:basedOn w:val="DefaultParagraphFont"/>
    <w:rsid w:val="00631A09"/>
    <w:rPr>
      <w:smallCaps/>
    </w:rPr>
  </w:style>
  <w:style w:type="character" w:customStyle="1" w:styleId="smallcaps">
    <w:name w:val="smallcaps"/>
    <w:basedOn w:val="DefaultParagraphFont"/>
    <w:rsid w:val="00631A09"/>
    <w:rPr>
      <w:smallCaps/>
    </w:rPr>
  </w:style>
  <w:style w:type="character" w:customStyle="1" w:styleId="sc">
    <w:name w:val="sc"/>
    <w:basedOn w:val="DefaultParagraphFont"/>
    <w:rsid w:val="00631A09"/>
    <w:rPr>
      <w:rFonts w:ascii="ESSTIXThirteen" w:hAnsi="ESSTIXThirteen" w:hint="default"/>
    </w:rPr>
  </w:style>
  <w:style w:type="character" w:customStyle="1" w:styleId="openface">
    <w:name w:val="openface"/>
    <w:basedOn w:val="DefaultParagraphFont"/>
    <w:rsid w:val="00631A09"/>
    <w:rPr>
      <w:rFonts w:ascii="ESSTIXFourteen" w:hAnsi="ESSTIXFourteen" w:hint="default"/>
    </w:rPr>
  </w:style>
  <w:style w:type="character" w:customStyle="1" w:styleId="fr">
    <w:name w:val="fr"/>
    <w:basedOn w:val="DefaultParagraphFont"/>
    <w:rsid w:val="00631A09"/>
    <w:rPr>
      <w:rFonts w:ascii="ESSTIXFifteen" w:hAnsi="ESSTIXFifteen" w:hint="default"/>
    </w:rPr>
  </w:style>
  <w:style w:type="character" w:customStyle="1" w:styleId="ty0">
    <w:name w:val="ty"/>
    <w:basedOn w:val="DefaultParagraphFont"/>
    <w:rsid w:val="00631A09"/>
    <w:rPr>
      <w:rFonts w:ascii="Courier New" w:hAnsi="Courier New" w:cs="Courier New" w:hint="default"/>
    </w:rPr>
  </w:style>
  <w:style w:type="character" w:customStyle="1" w:styleId="sanserif">
    <w:name w:val="sanserif"/>
    <w:basedOn w:val="DefaultParagraphFont"/>
    <w:rsid w:val="00631A09"/>
    <w:rPr>
      <w:rFonts w:ascii="Arial" w:hAnsi="Arial" w:cs="Arial" w:hint="default"/>
    </w:rPr>
  </w:style>
  <w:style w:type="character" w:customStyle="1" w:styleId="tmi">
    <w:name w:val="tmi"/>
    <w:basedOn w:val="DefaultParagraphFont"/>
    <w:rsid w:val="00631A09"/>
    <w:rPr>
      <w:rFonts w:ascii="Courier New" w:hAnsi="Courier New" w:cs="Courier New" w:hint="default"/>
      <w:i/>
      <w:iCs/>
      <w:shd w:val="clear" w:color="auto" w:fill="FFFF00"/>
    </w:rPr>
  </w:style>
  <w:style w:type="character" w:customStyle="1" w:styleId="tmb">
    <w:name w:val="tmb"/>
    <w:basedOn w:val="DefaultParagraphFont"/>
    <w:rsid w:val="00631A09"/>
    <w:rPr>
      <w:rFonts w:ascii="Courier New" w:hAnsi="Courier New" w:cs="Courier New" w:hint="default"/>
      <w:b/>
      <w:bCs/>
      <w:shd w:val="clear" w:color="auto" w:fill="FFFF00"/>
    </w:rPr>
  </w:style>
  <w:style w:type="character" w:customStyle="1" w:styleId="smr">
    <w:name w:val="smr"/>
    <w:basedOn w:val="DefaultParagraphFont"/>
    <w:rsid w:val="00631A09"/>
    <w:rPr>
      <w:rFonts w:ascii="Arial Unicode MS" w:eastAsia="Arial Unicode MS" w:hAnsi="Arial Unicode MS" w:cs="Arial Unicode MS" w:hint="eastAsia"/>
      <w:i w:val="0"/>
      <w:iCs w:val="0"/>
      <w:shd w:val="clear" w:color="auto" w:fill="FFFF00"/>
    </w:rPr>
  </w:style>
  <w:style w:type="character" w:customStyle="1" w:styleId="smbi">
    <w:name w:val="smbi"/>
    <w:basedOn w:val="DefaultParagraphFont"/>
    <w:rsid w:val="00631A09"/>
    <w:rPr>
      <w:rFonts w:ascii="Arial Unicode MS" w:eastAsia="Arial Unicode MS" w:hAnsi="Arial Unicode MS" w:cs="Arial Unicode MS" w:hint="eastAsia"/>
      <w:b/>
      <w:bCs/>
      <w:i/>
      <w:iCs/>
      <w:shd w:val="clear" w:color="auto" w:fill="FFFF00"/>
    </w:rPr>
  </w:style>
  <w:style w:type="character" w:customStyle="1" w:styleId="base">
    <w:name w:val="base"/>
    <w:basedOn w:val="DefaultParagraphFont"/>
    <w:rsid w:val="00631A09"/>
  </w:style>
  <w:style w:type="character" w:customStyle="1" w:styleId="sup0">
    <w:name w:val="sup"/>
    <w:basedOn w:val="DefaultParagraphFont"/>
    <w:rsid w:val="00631A09"/>
    <w:rPr>
      <w:vertAlign w:val="superscript"/>
    </w:rPr>
  </w:style>
  <w:style w:type="character" w:customStyle="1" w:styleId="sub0">
    <w:name w:val="sub"/>
    <w:basedOn w:val="DefaultParagraphFont"/>
    <w:rsid w:val="00631A09"/>
    <w:rPr>
      <w:vertAlign w:val="subscript"/>
    </w:rPr>
  </w:style>
  <w:style w:type="character" w:customStyle="1" w:styleId="view">
    <w:name w:val="view"/>
    <w:basedOn w:val="DefaultParagraphFont"/>
    <w:rsid w:val="00631A09"/>
    <w:rPr>
      <w:color w:val="FFFFFF"/>
      <w:effect w:val="none"/>
      <w:bdr w:val="single" w:sz="6" w:space="0" w:color="000000" w:frame="1"/>
      <w:shd w:val="clear" w:color="auto" w:fill="0000FF"/>
    </w:rPr>
  </w:style>
  <w:style w:type="character" w:customStyle="1" w:styleId="symbol">
    <w:name w:val="symbol"/>
    <w:basedOn w:val="DefaultParagraphFont"/>
    <w:rsid w:val="00631A09"/>
    <w:rPr>
      <w:rFonts w:ascii="Symbol" w:hAnsi="Symbol" w:hint="default"/>
    </w:rPr>
  </w:style>
  <w:style w:type="character" w:customStyle="1" w:styleId="zapfwingbats">
    <w:name w:val="zapfwingbats"/>
    <w:basedOn w:val="DefaultParagraphFont"/>
    <w:rsid w:val="00631A09"/>
    <w:rPr>
      <w:rFonts w:ascii="Zapfwingbats" w:hAnsi="Zapfwingbats" w:hint="default"/>
    </w:rPr>
  </w:style>
  <w:style w:type="character" w:customStyle="1" w:styleId="rborder">
    <w:name w:val="rborder"/>
    <w:basedOn w:val="DefaultParagraphFont"/>
    <w:rsid w:val="00631A09"/>
  </w:style>
  <w:style w:type="character" w:customStyle="1" w:styleId="webdings">
    <w:name w:val="webdings"/>
    <w:basedOn w:val="DefaultParagraphFont"/>
    <w:rsid w:val="00631A09"/>
    <w:rPr>
      <w:rFonts w:ascii="Webdings" w:hAnsi="Webdings" w:hint="default"/>
    </w:rPr>
  </w:style>
  <w:style w:type="character" w:customStyle="1" w:styleId="euclidmathone">
    <w:name w:val="euclid_math_one"/>
    <w:basedOn w:val="DefaultParagraphFont"/>
    <w:rsid w:val="00631A09"/>
    <w:rPr>
      <w:rFonts w:ascii="Euclid Math One" w:hAnsi="Euclid Math One" w:hint="default"/>
    </w:rPr>
  </w:style>
  <w:style w:type="character" w:customStyle="1" w:styleId="euclidmathtwo">
    <w:name w:val="euclid_math_two"/>
    <w:basedOn w:val="DefaultParagraphFont"/>
    <w:rsid w:val="00631A09"/>
    <w:rPr>
      <w:rFonts w:ascii="Euclid Math Two" w:hAnsi="Euclid Math Two" w:hint="default"/>
    </w:rPr>
  </w:style>
  <w:style w:type="character" w:customStyle="1" w:styleId="euclidextra">
    <w:name w:val="euclid_extra"/>
    <w:basedOn w:val="DefaultParagraphFont"/>
    <w:rsid w:val="00631A09"/>
    <w:rPr>
      <w:rFonts w:ascii="Euclid Extra" w:hAnsi="Euclid Extra" w:hint="default"/>
    </w:rPr>
  </w:style>
  <w:style w:type="character" w:customStyle="1" w:styleId="mtextra">
    <w:name w:val="mt_extra"/>
    <w:basedOn w:val="DefaultParagraphFont"/>
    <w:rsid w:val="00631A09"/>
    <w:rPr>
      <w:rFonts w:ascii="MT Extra" w:hAnsi="MT Extra" w:hint="default"/>
    </w:rPr>
  </w:style>
  <w:style w:type="character" w:customStyle="1" w:styleId="presub">
    <w:name w:val="presub"/>
    <w:basedOn w:val="DefaultParagraphFont"/>
    <w:rsid w:val="00631A09"/>
    <w:rPr>
      <w:vertAlign w:val="subscript"/>
    </w:rPr>
  </w:style>
  <w:style w:type="character" w:customStyle="1" w:styleId="uispace">
    <w:name w:val="uispace"/>
    <w:basedOn w:val="DefaultParagraphFont"/>
    <w:rsid w:val="00631A09"/>
    <w:rPr>
      <w:shd w:val="clear" w:color="auto" w:fill="0000FF"/>
    </w:rPr>
  </w:style>
  <w:style w:type="character" w:customStyle="1" w:styleId="mathvariant-script">
    <w:name w:val="mathvariant-script"/>
    <w:basedOn w:val="DefaultParagraphFont"/>
    <w:rsid w:val="00631A09"/>
    <w:rPr>
      <w:rFonts w:ascii="Euclid Math One" w:hAnsi="Euclid Math One" w:hint="default"/>
    </w:rPr>
  </w:style>
  <w:style w:type="character" w:customStyle="1" w:styleId="graphfixed">
    <w:name w:val="graphfixed"/>
    <w:basedOn w:val="DefaultParagraphFont"/>
    <w:rsid w:val="00631A09"/>
    <w:rPr>
      <w:color w:val="C0C0C0"/>
      <w:bdr w:val="single" w:sz="24" w:space="0" w:color="auto" w:frame="1"/>
      <w:shd w:val="clear" w:color="auto" w:fill="000080"/>
    </w:rPr>
  </w:style>
  <w:style w:type="character" w:customStyle="1" w:styleId="image">
    <w:name w:val="image"/>
    <w:basedOn w:val="DefaultParagraphFont"/>
    <w:rsid w:val="00631A09"/>
    <w:rPr>
      <w:color w:val="C0C0C0"/>
      <w:bdr w:val="single" w:sz="24" w:space="0" w:color="auto" w:frame="1"/>
      <w:shd w:val="clear" w:color="auto" w:fill="000080"/>
    </w:rPr>
  </w:style>
  <w:style w:type="character" w:customStyle="1" w:styleId="application">
    <w:name w:val="application"/>
    <w:basedOn w:val="DefaultParagraphFont"/>
    <w:rsid w:val="00631A09"/>
    <w:rPr>
      <w:color w:val="C0C0C0"/>
      <w:bdr w:val="single" w:sz="24" w:space="0" w:color="auto" w:frame="1"/>
      <w:shd w:val="clear" w:color="auto" w:fill="000080"/>
    </w:rPr>
  </w:style>
  <w:style w:type="character" w:customStyle="1" w:styleId="ecopytype">
    <w:name w:val="ecopytype"/>
    <w:basedOn w:val="DefaultParagraphFont"/>
    <w:rsid w:val="00631A09"/>
    <w:rPr>
      <w:bdr w:val="single" w:sz="6" w:space="0" w:color="FF0000" w:frame="1"/>
      <w:shd w:val="clear" w:color="auto" w:fill="FFC0CB"/>
    </w:rPr>
  </w:style>
  <w:style w:type="character" w:customStyle="1" w:styleId="unicode2">
    <w:name w:val="unicode2"/>
    <w:basedOn w:val="DefaultParagraphFont"/>
    <w:rsid w:val="00631A09"/>
    <w:rPr>
      <w:rFonts w:ascii="Arial Unicode MS" w:eastAsia="Arial Unicode MS" w:hAnsi="Arial Unicode MS" w:cs="Arial Unicode MS" w:hint="eastAsia"/>
    </w:rPr>
  </w:style>
  <w:style w:type="character" w:customStyle="1" w:styleId="jobid">
    <w:name w:val="jobid"/>
    <w:basedOn w:val="DefaultParagraphFont"/>
    <w:rsid w:val="00631A09"/>
  </w:style>
  <w:style w:type="character" w:customStyle="1" w:styleId="no-phys-figs">
    <w:name w:val="no-phys-figs"/>
    <w:basedOn w:val="DefaultParagraphFont"/>
    <w:rsid w:val="00631A09"/>
  </w:style>
  <w:style w:type="character" w:customStyle="1" w:styleId="subject">
    <w:name w:val="subject"/>
    <w:basedOn w:val="DefaultParagraphFont"/>
    <w:rsid w:val="00631A09"/>
  </w:style>
  <w:style w:type="character" w:customStyle="1" w:styleId="revised">
    <w:name w:val="revised"/>
    <w:basedOn w:val="DefaultParagraphFont"/>
    <w:rsid w:val="00631A09"/>
  </w:style>
  <w:style w:type="character" w:customStyle="1" w:styleId="revised-second">
    <w:name w:val="revised-second"/>
    <w:basedOn w:val="DefaultParagraphFont"/>
    <w:rsid w:val="00631A09"/>
  </w:style>
  <w:style w:type="character" w:customStyle="1" w:styleId="revised-third">
    <w:name w:val="revised-third"/>
    <w:basedOn w:val="DefaultParagraphFont"/>
    <w:rsid w:val="00631A09"/>
  </w:style>
  <w:style w:type="character" w:customStyle="1" w:styleId="apple-converted-space">
    <w:name w:val="apple-converted-space"/>
    <w:basedOn w:val="DefaultParagraphFont"/>
    <w:rsid w:val="00631A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19" w:unhideWhenUsed="0"/>
    <w:lsdException w:name="heading 2" w:uiPriority="1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9" w:unhideWhenUsed="0"/>
    <w:lsdException w:name="Hyperlink" w:uiPriority="0"/>
    <w:lsdException w:name="FollowedHyperlink" w:uiPriority="0"/>
    <w:lsdException w:name="Strong" w:semiHidden="0" w:uiPriority="19" w:unhideWhenUsed="0"/>
    <w:lsdException w:name="Emphasis" w:semiHidden="0" w:uiPriority="20" w:unhideWhenUsed="0"/>
    <w:lsdException w:name="Normal (Web)" w:uiPriority="0"/>
    <w:lsdException w:name="Balloon Text" w:uiPriority="0"/>
    <w:lsdException w:name="Table Grid" w:semiHidden="0" w:uiPriority="0" w:unhideWhenUsed="0"/>
    <w:lsdException w:name="Placeholder Text" w:unhideWhenUsed="0"/>
    <w:lsdException w:name="No Spacing" w:semiHidden="0" w:uiPriority="1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1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19" w:unhideWhenUsed="0"/>
    <w:lsdException w:name="Subtle Reference" w:semiHidden="0" w:uiPriority="19" w:unhideWhenUsed="0"/>
    <w:lsdException w:name="Intense Reference" w:semiHidden="0" w:uiPriority="19" w:unhideWhenUsed="0"/>
    <w:lsdException w:name="Book Title" w:semiHidden="0" w:uiPriority="19" w:unhideWhenUsed="0"/>
    <w:lsdException w:name="Bibliography" w:uiPriority="37"/>
    <w:lsdException w:name="TOC Heading" w:uiPriority="39" w:qFormat="1"/>
  </w:latentStyles>
  <w:style w:type="paragraph" w:default="1" w:styleId="Normal">
    <w:name w:val="Normal"/>
    <w:uiPriority w:val="19"/>
    <w:rsid w:val="00F526C6"/>
  </w:style>
  <w:style w:type="paragraph" w:styleId="Heading1">
    <w:name w:val="heading 1"/>
    <w:basedOn w:val="Normal"/>
    <w:next w:val="Normal"/>
    <w:link w:val="Heading1Char"/>
    <w:uiPriority w:val="19"/>
    <w:rsid w:val="00F7415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9"/>
    <w:semiHidden/>
    <w:unhideWhenUsed/>
    <w:rsid w:val="00F7415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4156"/>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7415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7415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415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415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415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415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qForma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TEXTIND">
    <w:name w:val="TEXT IND"/>
    <w:qFormat/>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TNL">
    <w:name w:val="TNL"/>
    <w:rsid w:val="00E67142"/>
    <w:pPr>
      <w:numPr>
        <w:numId w:val="6"/>
      </w:numPr>
      <w:spacing w:after="0" w:line="220" w:lineRule="exact"/>
    </w:pPr>
    <w:rPr>
      <w:rFonts w:ascii="Gill Sans" w:eastAsia="Times New Roman" w:hAnsi="Gill Sans" w:cs="Times New Roman"/>
      <w:color w:val="000000" w:themeColor="text1"/>
      <w:sz w:val="18"/>
      <w:szCs w:val="24"/>
    </w:rPr>
  </w:style>
  <w:style w:type="paragraph" w:customStyle="1" w:styleId="TT">
    <w:name w:val="TT"/>
    <w:rsid w:val="00E67142"/>
    <w:pPr>
      <w:spacing w:after="0" w:line="220" w:lineRule="exact"/>
    </w:pPr>
    <w:rPr>
      <w:rFonts w:ascii="Gill Sans" w:eastAsia="Times New Roman" w:hAnsi="Gill Sans" w:cs="Times New Roman"/>
      <w:color w:val="000000" w:themeColor="text1"/>
      <w:sz w:val="18"/>
      <w:szCs w:val="24"/>
    </w:rPr>
  </w:style>
  <w:style w:type="paragraph" w:customStyle="1" w:styleId="TY">
    <w:name w:val="TY"/>
    <w:basedOn w:val="Header"/>
    <w:rsid w:val="005B1D0B"/>
    <w:rPr>
      <w:sz w:val="20"/>
      <w:szCs w:val="20"/>
    </w:rPr>
  </w:style>
  <w:style w:type="paragraph" w:customStyle="1" w:styleId="UL">
    <w:name w:val="UL"/>
    <w:qFormat/>
    <w:rsid w:val="00A904CE"/>
    <w:pPr>
      <w:spacing w:before="240" w:after="240" w:line="240" w:lineRule="exact"/>
      <w:ind w:left="245"/>
      <w:contextualSpacing/>
      <w:jc w:val="both"/>
    </w:pPr>
    <w:rPr>
      <w:rFonts w:ascii="Times New Roman" w:eastAsia="Times New Roman" w:hAnsi="Times New Roman" w:cs="Times New Roman"/>
      <w:color w:val="000000" w:themeColor="text1"/>
      <w:sz w:val="20"/>
      <w:szCs w:val="24"/>
    </w:rPr>
  </w:style>
  <w:style w:type="paragraph" w:customStyle="1" w:styleId="ULB">
    <w:name w:val="ULB"/>
    <w:rsid w:val="00E67142"/>
    <w:pPr>
      <w:numPr>
        <w:numId w:val="7"/>
      </w:numPr>
      <w:spacing w:after="0" w:line="240" w:lineRule="exact"/>
      <w:jc w:val="both"/>
    </w:pPr>
    <w:rPr>
      <w:rFonts w:ascii="Times New Roman" w:eastAsia="Times New Roman" w:hAnsi="Times New Roman" w:cs="Times New Roman"/>
      <w:color w:val="000000" w:themeColor="text1"/>
      <w:sz w:val="20"/>
      <w:szCs w:val="24"/>
    </w:rPr>
  </w:style>
  <w:style w:type="paragraph" w:customStyle="1" w:styleId="ULT">
    <w:name w:val="ULT"/>
    <w:rsid w:val="00E67142"/>
    <w:pPr>
      <w:spacing w:after="0" w:line="240" w:lineRule="exact"/>
      <w:ind w:left="490" w:hanging="245"/>
      <w:jc w:val="both"/>
    </w:pPr>
    <w:rPr>
      <w:rFonts w:ascii="Times New Roman" w:eastAsia="Times New Roman" w:hAnsi="Times New Roman" w:cs="Times New Roman"/>
      <w:color w:val="000000" w:themeColor="text1"/>
      <w:sz w:val="20"/>
      <w:szCs w:val="24"/>
    </w:rPr>
  </w:style>
  <w:style w:type="paragraph" w:customStyle="1" w:styleId="ABKW">
    <w:name w:val="ABKW"/>
    <w:rsid w:val="00E67142"/>
    <w:pPr>
      <w:spacing w:after="0" w:line="240" w:lineRule="exact"/>
      <w:jc w:val="both"/>
    </w:pPr>
    <w:rPr>
      <w:rFonts w:ascii="Gill Sans" w:eastAsia="Times New Roman" w:hAnsi="Gill Sans" w:cs="Times New Roman"/>
      <w:color w:val="000000" w:themeColor="text1"/>
      <w:sz w:val="20"/>
      <w:szCs w:val="24"/>
    </w:rPr>
  </w:style>
  <w:style w:type="paragraph" w:customStyle="1" w:styleId="ABKWH">
    <w:name w:val="ABKWH"/>
    <w:rsid w:val="00E67142"/>
    <w:pPr>
      <w:spacing w:before="720" w:after="0" w:line="240" w:lineRule="exact"/>
    </w:pPr>
    <w:rPr>
      <w:rFonts w:ascii="Gill Sans" w:eastAsia="Times New Roman" w:hAnsi="Gill Sans" w:cs="Times New Roman"/>
      <w:b/>
      <w:color w:val="000000" w:themeColor="text1"/>
      <w:sz w:val="20"/>
      <w:szCs w:val="24"/>
    </w:rPr>
  </w:style>
  <w:style w:type="paragraph" w:customStyle="1" w:styleId="AN">
    <w:name w:val="AN"/>
    <w:rsid w:val="007814F6"/>
    <w:pPr>
      <w:spacing w:after="240" w:line="220" w:lineRule="exact"/>
      <w:jc w:val="both"/>
    </w:pPr>
    <w:rPr>
      <w:rFonts w:ascii="Times New Roman" w:eastAsia="Times New Roman" w:hAnsi="Times New Roman" w:cs="Times New Roman"/>
      <w:color w:val="000000" w:themeColor="text1"/>
      <w:sz w:val="18"/>
      <w:szCs w:val="24"/>
    </w:rPr>
  </w:style>
  <w:style w:type="paragraph" w:customStyle="1" w:styleId="AS">
    <w:name w:val="AS"/>
    <w:rsid w:val="00E67142"/>
    <w:pPr>
      <w:spacing w:after="360" w:line="360" w:lineRule="exact"/>
    </w:pPr>
    <w:rPr>
      <w:rFonts w:ascii="Gill Sans" w:eastAsia="Times New Roman" w:hAnsi="Gill Sans" w:cs="Times New Roman"/>
      <w:b/>
      <w:color w:val="000000" w:themeColor="text1"/>
      <w:sz w:val="32"/>
      <w:szCs w:val="24"/>
    </w:rPr>
  </w:style>
  <w:style w:type="paragraph" w:customStyle="1" w:styleId="AT">
    <w:name w:val="AT"/>
    <w:rsid w:val="00CF7A1E"/>
    <w:pPr>
      <w:spacing w:after="360" w:line="360" w:lineRule="exact"/>
    </w:pPr>
    <w:rPr>
      <w:rFonts w:ascii="Gill Sans" w:eastAsia="Times New Roman" w:hAnsi="Gill Sans" w:cs="Times New Roman"/>
      <w:b/>
      <w:color w:val="000000" w:themeColor="text1"/>
      <w:sz w:val="36"/>
      <w:szCs w:val="24"/>
    </w:rPr>
  </w:style>
  <w:style w:type="paragraph" w:customStyle="1" w:styleId="AU">
    <w:name w:val="AU"/>
    <w:rsid w:val="00E67142"/>
    <w:pPr>
      <w:spacing w:before="360" w:after="0" w:line="280" w:lineRule="exact"/>
    </w:pPr>
    <w:rPr>
      <w:rFonts w:ascii="Gill Sans" w:eastAsia="Times New Roman" w:hAnsi="Gill Sans" w:cs="Times New Roman"/>
      <w:b/>
      <w:color w:val="000000" w:themeColor="text1"/>
      <w:sz w:val="24"/>
      <w:szCs w:val="24"/>
    </w:rPr>
  </w:style>
  <w:style w:type="paragraph" w:styleId="BalloonText">
    <w:name w:val="Balloon Text"/>
    <w:basedOn w:val="Normal"/>
    <w:link w:val="BalloonTextChar"/>
    <w:semiHidden/>
    <w:unhideWhenUsed/>
    <w:rsid w:val="00426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267DF"/>
    <w:rPr>
      <w:rFonts w:ascii="Tahoma" w:hAnsi="Tahoma" w:cs="Tahoma"/>
      <w:sz w:val="16"/>
      <w:szCs w:val="16"/>
    </w:rPr>
  </w:style>
  <w:style w:type="paragraph" w:customStyle="1" w:styleId="CL">
    <w:name w:val="CL"/>
    <w:basedOn w:val="Normal"/>
    <w:rsid w:val="0047795F"/>
    <w:pPr>
      <w:pBdr>
        <w:top w:val="single" w:sz="4" w:space="6" w:color="auto"/>
        <w:left w:val="single" w:sz="4" w:space="0" w:color="auto"/>
        <w:bottom w:val="single" w:sz="4" w:space="6" w:color="auto"/>
        <w:right w:val="single" w:sz="4" w:space="0" w:color="auto"/>
      </w:pBdr>
      <w:spacing w:before="120" w:after="120" w:line="240" w:lineRule="auto"/>
      <w:jc w:val="center"/>
    </w:pPr>
    <w:rPr>
      <w:rFonts w:ascii="Times New Roman" w:eastAsia="Times New Roman" w:hAnsi="Times New Roman" w:cs="Times New Roman"/>
      <w:color w:val="000000" w:themeColor="text1"/>
      <w:sz w:val="20"/>
      <w:szCs w:val="24"/>
    </w:rPr>
  </w:style>
  <w:style w:type="paragraph" w:customStyle="1" w:styleId="EH">
    <w:name w:val="EH"/>
    <w:rsid w:val="00E67142"/>
    <w:pPr>
      <w:spacing w:before="360" w:after="60" w:line="240" w:lineRule="exact"/>
    </w:pPr>
    <w:rPr>
      <w:rFonts w:ascii="Gill Sans" w:eastAsia="Times New Roman" w:hAnsi="Gill Sans" w:cs="Times New Roman"/>
      <w:b/>
      <w:color w:val="000000" w:themeColor="text1"/>
      <w:sz w:val="20"/>
      <w:szCs w:val="24"/>
    </w:rPr>
  </w:style>
  <w:style w:type="character" w:styleId="Emphasis">
    <w:name w:val="Emphasis"/>
    <w:basedOn w:val="DefaultParagraphFont"/>
    <w:uiPriority w:val="19"/>
    <w:rsid w:val="004267DF"/>
    <w:rPr>
      <w:i/>
      <w:iCs/>
    </w:rPr>
  </w:style>
  <w:style w:type="paragraph" w:styleId="Footer">
    <w:name w:val="footer"/>
    <w:basedOn w:val="Normal"/>
    <w:link w:val="FooterChar"/>
    <w:uiPriority w:val="99"/>
    <w:semiHidden/>
    <w:unhideWhenUsed/>
    <w:rsid w:val="004267D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267DF"/>
  </w:style>
  <w:style w:type="paragraph" w:customStyle="1" w:styleId="H1">
    <w:name w:val="H1"/>
    <w:qFormat/>
    <w:rsid w:val="00E67142"/>
    <w:pPr>
      <w:spacing w:before="360" w:after="120" w:line="280" w:lineRule="exact"/>
    </w:pPr>
    <w:rPr>
      <w:rFonts w:ascii="Gill Sans" w:eastAsia="Times New Roman" w:hAnsi="Gill Sans" w:cs="Times New Roman"/>
      <w:b/>
      <w:color w:val="000000" w:themeColor="text1"/>
      <w:sz w:val="24"/>
      <w:szCs w:val="24"/>
    </w:rPr>
  </w:style>
  <w:style w:type="paragraph" w:styleId="Header">
    <w:name w:val="header"/>
    <w:link w:val="HeaderChar"/>
    <w:uiPriority w:val="19"/>
    <w:unhideWhenUsed/>
    <w:rsid w:val="00DF1DDE"/>
    <w:pPr>
      <w:tabs>
        <w:tab w:val="right" w:pos="9480"/>
      </w:tabs>
      <w:spacing w:after="0" w:line="240" w:lineRule="auto"/>
    </w:pPr>
    <w:rPr>
      <w:rFonts w:ascii="Gill Sans" w:hAnsi="Gill Sans"/>
      <w:i/>
    </w:rPr>
  </w:style>
  <w:style w:type="character" w:customStyle="1" w:styleId="HeaderChar">
    <w:name w:val="Header Char"/>
    <w:basedOn w:val="DefaultParagraphFont"/>
    <w:link w:val="Header"/>
    <w:uiPriority w:val="19"/>
    <w:rsid w:val="00DF1DDE"/>
    <w:rPr>
      <w:rFonts w:ascii="Gill Sans" w:hAnsi="Gill Sans"/>
      <w:i/>
    </w:rPr>
  </w:style>
  <w:style w:type="paragraph" w:styleId="ListParagraph">
    <w:name w:val="List Paragraph"/>
    <w:basedOn w:val="Normal"/>
    <w:uiPriority w:val="19"/>
    <w:rsid w:val="004267DF"/>
    <w:pPr>
      <w:ind w:left="720"/>
      <w:contextualSpacing/>
    </w:pPr>
  </w:style>
  <w:style w:type="paragraph" w:styleId="Quote">
    <w:name w:val="Quote"/>
    <w:basedOn w:val="Normal"/>
    <w:next w:val="Normal"/>
    <w:link w:val="QuoteChar"/>
    <w:uiPriority w:val="19"/>
    <w:rsid w:val="004267DF"/>
    <w:rPr>
      <w:i/>
      <w:iCs/>
      <w:color w:val="000000" w:themeColor="text1"/>
    </w:rPr>
  </w:style>
  <w:style w:type="character" w:customStyle="1" w:styleId="QuoteChar">
    <w:name w:val="Quote Char"/>
    <w:basedOn w:val="DefaultParagraphFont"/>
    <w:link w:val="Quote"/>
    <w:uiPriority w:val="19"/>
    <w:rsid w:val="00F526C6"/>
    <w:rPr>
      <w:i/>
      <w:iCs/>
      <w:color w:val="000000" w:themeColor="text1"/>
    </w:rPr>
  </w:style>
  <w:style w:type="paragraph" w:customStyle="1" w:styleId="REF">
    <w:name w:val="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styleId="Title">
    <w:name w:val="Title"/>
    <w:basedOn w:val="Normal"/>
    <w:next w:val="Normal"/>
    <w:link w:val="TitleChar"/>
    <w:qFormat/>
    <w:rsid w:val="004267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526C6"/>
    <w:rPr>
      <w:rFonts w:asciiTheme="majorHAnsi" w:eastAsiaTheme="majorEastAsia" w:hAnsiTheme="majorHAnsi" w:cstheme="majorBidi"/>
      <w:color w:val="17365D" w:themeColor="text2" w:themeShade="BF"/>
      <w:spacing w:val="5"/>
      <w:kern w:val="28"/>
      <w:sz w:val="52"/>
      <w:szCs w:val="52"/>
    </w:rPr>
  </w:style>
  <w:style w:type="paragraph" w:customStyle="1" w:styleId="AF">
    <w:name w:val="AF"/>
    <w:rsid w:val="00CD50EA"/>
    <w:pPr>
      <w:pBdr>
        <w:top w:val="single" w:sz="4" w:space="1" w:color="auto"/>
      </w:pBdr>
      <w:spacing w:after="0" w:line="200" w:lineRule="exact"/>
    </w:pPr>
    <w:rPr>
      <w:rFonts w:ascii="Gill Sans" w:eastAsia="Times New Roman" w:hAnsi="Gill Sans" w:cs="Times New Roman"/>
      <w:color w:val="000000" w:themeColor="text1"/>
      <w:sz w:val="16"/>
      <w:szCs w:val="24"/>
    </w:rPr>
  </w:style>
  <w:style w:type="paragraph" w:customStyle="1" w:styleId="BL">
    <w:name w:val="BL"/>
    <w:qFormat/>
    <w:rsid w:val="006E2A03"/>
    <w:pPr>
      <w:numPr>
        <w:numId w:val="1"/>
      </w:num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BRA">
    <w:name w:val="BRA"/>
    <w:qFormat/>
    <w:rsid w:val="00E67142"/>
    <w:pPr>
      <w:spacing w:before="360" w:after="0" w:line="220" w:lineRule="exact"/>
    </w:pPr>
    <w:rPr>
      <w:rFonts w:ascii="Gill Sans" w:eastAsia="Times New Roman" w:hAnsi="Gill Sans" w:cs="Times New Roman"/>
      <w:color w:val="000000" w:themeColor="text1"/>
      <w:sz w:val="18"/>
      <w:szCs w:val="24"/>
    </w:rPr>
  </w:style>
  <w:style w:type="paragraph" w:customStyle="1" w:styleId="BRAF">
    <w:name w:val="BRAF"/>
    <w:rsid w:val="00E67142"/>
    <w:pPr>
      <w:spacing w:after="0" w:line="200" w:lineRule="exact"/>
    </w:pPr>
    <w:rPr>
      <w:rFonts w:ascii="Gill Sans" w:eastAsia="Times New Roman" w:hAnsi="Gill Sans" w:cs="Times New Roman"/>
      <w:color w:val="000000" w:themeColor="text1"/>
      <w:sz w:val="16"/>
      <w:szCs w:val="24"/>
    </w:rPr>
  </w:style>
  <w:style w:type="paragraph" w:customStyle="1" w:styleId="BRD">
    <w:name w:val="BRD"/>
    <w:rsid w:val="00E67142"/>
    <w:pPr>
      <w:spacing w:before="240" w:after="240" w:line="220" w:lineRule="exact"/>
    </w:pPr>
    <w:rPr>
      <w:rFonts w:ascii="Gill Sans" w:eastAsia="Times New Roman" w:hAnsi="Gill Sans" w:cs="Times New Roman"/>
      <w:color w:val="000000" w:themeColor="text1"/>
      <w:sz w:val="18"/>
      <w:szCs w:val="24"/>
    </w:rPr>
  </w:style>
  <w:style w:type="paragraph" w:customStyle="1" w:styleId="BRE">
    <w:name w:val="BRE"/>
    <w:rsid w:val="00E67142"/>
    <w:pPr>
      <w:spacing w:after="0" w:line="220" w:lineRule="exact"/>
      <w:ind w:left="240" w:right="240"/>
      <w:jc w:val="both"/>
    </w:pPr>
    <w:rPr>
      <w:rFonts w:ascii="Times New Roman" w:eastAsia="Times New Roman" w:hAnsi="Times New Roman" w:cs="Times New Roman"/>
      <w:color w:val="000000" w:themeColor="text1"/>
      <w:sz w:val="18"/>
      <w:szCs w:val="24"/>
    </w:rPr>
  </w:style>
  <w:style w:type="paragraph" w:customStyle="1" w:styleId="BRREF">
    <w:name w:val="BR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customStyle="1" w:styleId="BRT">
    <w:name w:val="BR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BRTI">
    <w:name w:val="BRTI"/>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CP">
    <w:name w:val="CP"/>
    <w:rsid w:val="00E67142"/>
    <w:pPr>
      <w:spacing w:before="240" w:after="240" w:line="220" w:lineRule="exact"/>
      <w:jc w:val="both"/>
    </w:pPr>
    <w:rPr>
      <w:rFonts w:ascii="Gill Sans" w:eastAsia="Times New Roman" w:hAnsi="Gill Sans" w:cs="Times New Roman"/>
      <w:color w:val="000000" w:themeColor="text1"/>
      <w:sz w:val="18"/>
      <w:szCs w:val="24"/>
    </w:rPr>
  </w:style>
  <w:style w:type="paragraph" w:customStyle="1" w:styleId="CPB">
    <w:name w:val="CPB"/>
    <w:rsid w:val="001908A3"/>
    <w:pPr>
      <w:spacing w:before="120" w:after="120" w:line="220" w:lineRule="exact"/>
      <w:jc w:val="both"/>
    </w:pPr>
    <w:rPr>
      <w:rFonts w:ascii="Gill Sans" w:eastAsia="Times New Roman" w:hAnsi="Gill Sans" w:cs="Times New Roman"/>
      <w:color w:val="000000" w:themeColor="text1"/>
      <w:sz w:val="18"/>
      <w:szCs w:val="24"/>
    </w:rPr>
  </w:style>
  <w:style w:type="paragraph" w:customStyle="1" w:styleId="CPSO">
    <w:name w:val="CPSO"/>
    <w:rsid w:val="00E67142"/>
    <w:pPr>
      <w:spacing w:after="0" w:line="200" w:lineRule="exact"/>
      <w:jc w:val="both"/>
    </w:pPr>
    <w:rPr>
      <w:rFonts w:ascii="Gill Sans" w:eastAsia="Times New Roman" w:hAnsi="Gill Sans" w:cs="Times New Roman"/>
      <w:color w:val="000000" w:themeColor="text1"/>
      <w:sz w:val="16"/>
      <w:szCs w:val="24"/>
    </w:rPr>
  </w:style>
  <w:style w:type="paragraph" w:customStyle="1" w:styleId="DI">
    <w:name w:val="DI"/>
    <w:rsid w:val="00DA4CA1"/>
    <w:pPr>
      <w:spacing w:before="240" w:after="240" w:line="240" w:lineRule="exact"/>
      <w:ind w:left="240"/>
      <w:jc w:val="both"/>
    </w:pPr>
    <w:rPr>
      <w:rFonts w:ascii="Times New Roman" w:eastAsia="Times New Roman" w:hAnsi="Times New Roman" w:cs="Times New Roman"/>
      <w:color w:val="000000" w:themeColor="text1"/>
      <w:sz w:val="20"/>
      <w:szCs w:val="24"/>
    </w:rPr>
  </w:style>
  <w:style w:type="paragraph" w:customStyle="1" w:styleId="DOI">
    <w:name w:val="DOI"/>
    <w:basedOn w:val="Normal"/>
    <w:qFormat/>
    <w:rsid w:val="00E67142"/>
    <w:pPr>
      <w:spacing w:before="120" w:after="120" w:line="240" w:lineRule="exact"/>
      <w:ind w:firstLine="240"/>
      <w:jc w:val="both"/>
    </w:pPr>
    <w:rPr>
      <w:rFonts w:ascii="Times New Roman" w:eastAsia="Times New Roman" w:hAnsi="Times New Roman" w:cs="Times New Roman"/>
      <w:color w:val="7030A0"/>
      <w:sz w:val="20"/>
      <w:szCs w:val="24"/>
    </w:rPr>
  </w:style>
  <w:style w:type="paragraph" w:customStyle="1" w:styleId="DR">
    <w:name w:val="DR"/>
    <w:rsid w:val="00A83763"/>
    <w:pPr>
      <w:spacing w:before="240" w:after="0" w:line="240" w:lineRule="exact"/>
    </w:pPr>
    <w:rPr>
      <w:rFonts w:ascii="Times New Roman" w:eastAsia="Times New Roman" w:hAnsi="Times New Roman" w:cs="Times New Roman"/>
      <w:color w:val="000000" w:themeColor="text1"/>
      <w:sz w:val="20"/>
      <w:szCs w:val="24"/>
    </w:rPr>
  </w:style>
  <w:style w:type="paragraph" w:customStyle="1" w:styleId="EN">
    <w:name w:val="EN"/>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EQ">
    <w:name w:val="EQ"/>
    <w:rsid w:val="0037771C"/>
    <w:pPr>
      <w:tabs>
        <w:tab w:val="center" w:pos="2420"/>
        <w:tab w:val="right" w:pos="4840"/>
      </w:tabs>
      <w:spacing w:after="0" w:line="240" w:lineRule="auto"/>
      <w:jc w:val="center"/>
    </w:pPr>
    <w:rPr>
      <w:rFonts w:ascii="Times New Roman" w:eastAsia="Times New Roman" w:hAnsi="Times New Roman" w:cs="Times New Roman"/>
      <w:color w:val="000000" w:themeColor="text1"/>
      <w:sz w:val="20"/>
      <w:szCs w:val="24"/>
    </w:rPr>
  </w:style>
  <w:style w:type="paragraph" w:customStyle="1" w:styleId="EX">
    <w:name w:val="EX"/>
    <w:qFormat/>
    <w:rsid w:val="00E41B39"/>
    <w:pPr>
      <w:spacing w:before="240" w:after="240" w:line="220" w:lineRule="exact"/>
      <w:ind w:left="240" w:right="240"/>
      <w:contextualSpacing/>
      <w:jc w:val="both"/>
    </w:pPr>
    <w:rPr>
      <w:rFonts w:ascii="Times New Roman" w:eastAsia="Times New Roman" w:hAnsi="Times New Roman" w:cs="Times New Roman"/>
      <w:color w:val="000000" w:themeColor="text1"/>
      <w:sz w:val="18"/>
      <w:szCs w:val="24"/>
    </w:rPr>
  </w:style>
  <w:style w:type="paragraph" w:customStyle="1" w:styleId="H2">
    <w:name w:val="H2"/>
    <w:qFormat/>
    <w:rsid w:val="00E67142"/>
    <w:pPr>
      <w:spacing w:before="360" w:after="120" w:line="280" w:lineRule="exact"/>
    </w:pPr>
    <w:rPr>
      <w:rFonts w:ascii="Gill Sans" w:eastAsia="Times New Roman" w:hAnsi="Gill Sans" w:cs="Times New Roman"/>
      <w:i/>
      <w:color w:val="000000" w:themeColor="text1"/>
      <w:sz w:val="24"/>
      <w:szCs w:val="24"/>
    </w:rPr>
  </w:style>
  <w:style w:type="paragraph" w:customStyle="1" w:styleId="H3">
    <w:name w:val="H3"/>
    <w:qFormat/>
    <w:rsid w:val="00172189"/>
    <w:pPr>
      <w:spacing w:before="240" w:after="0" w:line="240" w:lineRule="exact"/>
      <w:jc w:val="both"/>
    </w:pPr>
    <w:rPr>
      <w:rFonts w:ascii="Times New Roman" w:eastAsia="Times New Roman" w:hAnsi="Times New Roman" w:cs="Times New Roman"/>
      <w:color w:val="000000" w:themeColor="text1"/>
      <w:sz w:val="20"/>
      <w:szCs w:val="24"/>
    </w:rPr>
  </w:style>
  <w:style w:type="paragraph" w:customStyle="1" w:styleId="H4">
    <w:name w:val="H4"/>
    <w:qFormat/>
    <w:rsid w:val="00172189"/>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H4IN">
    <w:name w:val="H4 IN"/>
    <w:rsid w:val="00E67142"/>
    <w:pPr>
      <w:spacing w:before="240" w:after="0" w:line="240" w:lineRule="exact"/>
      <w:ind w:firstLine="240"/>
    </w:pPr>
    <w:rPr>
      <w:rFonts w:ascii="Gill Sans" w:eastAsia="Times New Roman" w:hAnsi="Gill Sans" w:cs="Times New Roman"/>
      <w:i/>
      <w:color w:val="000000" w:themeColor="text1"/>
      <w:sz w:val="20"/>
      <w:szCs w:val="24"/>
    </w:rPr>
  </w:style>
  <w:style w:type="paragraph" w:customStyle="1" w:styleId="imprint">
    <w:name w:val="imprint"/>
    <w:basedOn w:val="Normal"/>
    <w:uiPriority w:val="19"/>
    <w:rsid w:val="00101BE2"/>
    <w:pPr>
      <w:spacing w:after="0" w:line="200" w:lineRule="exact"/>
    </w:pPr>
    <w:rPr>
      <w:rFonts w:ascii="Gill Sans" w:hAnsi="Gill Sans"/>
      <w:sz w:val="14"/>
      <w:szCs w:val="14"/>
    </w:rPr>
  </w:style>
  <w:style w:type="paragraph" w:customStyle="1" w:styleId="LL">
    <w:name w:val="LL"/>
    <w:uiPriority w:val="19"/>
    <w:rsid w:val="00DA4CA1"/>
    <w:pPr>
      <w:numPr>
        <w:numId w:val="2"/>
      </w:numPr>
      <w:spacing w:before="240" w:after="240" w:line="240" w:lineRule="exact"/>
      <w:contextualSpacing/>
      <w:jc w:val="both"/>
    </w:pPr>
    <w:rPr>
      <w:rFonts w:ascii="Times New Roman" w:eastAsia="Times New Roman" w:hAnsi="Times New Roman" w:cs="Times New Roman"/>
      <w:color w:val="000000" w:themeColor="text1"/>
      <w:sz w:val="20"/>
      <w:szCs w:val="24"/>
    </w:rPr>
  </w:style>
  <w:style w:type="paragraph" w:customStyle="1" w:styleId="ML">
    <w:name w:val="ML"/>
    <w:rsid w:val="00E67142"/>
    <w:pPr>
      <w:spacing w:after="0" w:line="240" w:lineRule="exact"/>
      <w:ind w:left="490" w:hanging="245"/>
    </w:pPr>
    <w:rPr>
      <w:rFonts w:ascii="Times New Roman" w:eastAsia="Times New Roman" w:hAnsi="Times New Roman" w:cs="Times New Roman"/>
      <w:color w:val="000000" w:themeColor="text1"/>
      <w:sz w:val="20"/>
      <w:szCs w:val="24"/>
    </w:rPr>
  </w:style>
  <w:style w:type="paragraph" w:customStyle="1" w:styleId="NL">
    <w:name w:val="NL"/>
    <w:qFormat/>
    <w:rsid w:val="00DA4CA1"/>
    <w:p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NNUM">
    <w:name w:val="NNUM"/>
    <w:rsid w:val="00477BCB"/>
    <w:pPr>
      <w:numPr>
        <w:numId w:val="4"/>
      </w:numPr>
      <w:spacing w:after="0" w:line="220" w:lineRule="exact"/>
      <w:ind w:left="240" w:hanging="240"/>
      <w:jc w:val="both"/>
    </w:pPr>
    <w:rPr>
      <w:rFonts w:ascii="Times New Roman" w:eastAsia="Times New Roman" w:hAnsi="Times New Roman" w:cs="Times New Roman"/>
      <w:color w:val="000000" w:themeColor="text1"/>
      <w:sz w:val="18"/>
      <w:szCs w:val="24"/>
    </w:rPr>
  </w:style>
  <w:style w:type="paragraph" w:customStyle="1" w:styleId="OQ">
    <w:name w:val="OQ"/>
    <w:rsid w:val="00E67142"/>
    <w:pPr>
      <w:spacing w:after="240" w:line="220" w:lineRule="exact"/>
      <w:ind w:left="245"/>
      <w:jc w:val="both"/>
    </w:pPr>
    <w:rPr>
      <w:rFonts w:ascii="Times New Roman" w:eastAsia="Times New Roman" w:hAnsi="Times New Roman" w:cs="Times New Roman"/>
      <w:color w:val="000000" w:themeColor="text1"/>
      <w:sz w:val="18"/>
      <w:szCs w:val="24"/>
    </w:rPr>
  </w:style>
  <w:style w:type="paragraph" w:customStyle="1" w:styleId="PO">
    <w:name w:val="PO"/>
    <w:rsid w:val="00E67142"/>
    <w:pPr>
      <w:spacing w:after="0" w:line="240" w:lineRule="exact"/>
      <w:ind w:left="240"/>
      <w:jc w:val="both"/>
    </w:pPr>
    <w:rPr>
      <w:rFonts w:ascii="Times New Roman" w:eastAsia="Times New Roman" w:hAnsi="Times New Roman" w:cs="Times New Roman"/>
      <w:color w:val="000000" w:themeColor="text1"/>
      <w:sz w:val="20"/>
      <w:szCs w:val="24"/>
    </w:rPr>
  </w:style>
  <w:style w:type="paragraph" w:customStyle="1" w:styleId="PX">
    <w:name w:val="PX"/>
    <w:rsid w:val="00E67142"/>
    <w:pPr>
      <w:spacing w:after="0" w:line="220" w:lineRule="exact"/>
      <w:ind w:left="245" w:right="240" w:firstLine="202"/>
      <w:jc w:val="both"/>
    </w:pPr>
    <w:rPr>
      <w:rFonts w:ascii="Times New Roman" w:eastAsia="Times New Roman" w:hAnsi="Times New Roman" w:cs="Times New Roman"/>
      <w:color w:val="000000" w:themeColor="text1"/>
      <w:sz w:val="18"/>
      <w:szCs w:val="24"/>
    </w:rPr>
  </w:style>
  <w:style w:type="paragraph" w:customStyle="1" w:styleId="QS">
    <w:name w:val="QS"/>
    <w:rsid w:val="00E67142"/>
    <w:pPr>
      <w:spacing w:after="0" w:line="200" w:lineRule="exact"/>
      <w:jc w:val="right"/>
    </w:pPr>
    <w:rPr>
      <w:rFonts w:ascii="Times New Roman" w:eastAsia="Times New Roman" w:hAnsi="Times New Roman" w:cs="Times New Roman"/>
      <w:color w:val="000000" w:themeColor="text1"/>
      <w:sz w:val="16"/>
      <w:szCs w:val="24"/>
    </w:rPr>
  </w:style>
  <w:style w:type="paragraph" w:customStyle="1" w:styleId="SI">
    <w:name w:val="SI"/>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SIAF">
    <w:name w:val="SI AF"/>
    <w:rsid w:val="00E67142"/>
    <w:pPr>
      <w:spacing w:after="0" w:line="240" w:lineRule="exact"/>
      <w:jc w:val="right"/>
    </w:pPr>
    <w:rPr>
      <w:rFonts w:ascii="Times New Roman" w:eastAsia="Times New Roman" w:hAnsi="Times New Roman" w:cs="Times New Roman"/>
      <w:i/>
      <w:color w:val="000000" w:themeColor="text1"/>
      <w:sz w:val="20"/>
      <w:szCs w:val="24"/>
    </w:rPr>
  </w:style>
  <w:style w:type="paragraph" w:customStyle="1" w:styleId="TBL">
    <w:name w:val="TBL"/>
    <w:rsid w:val="006E2A03"/>
    <w:pPr>
      <w:numPr>
        <w:numId w:val="5"/>
      </w:numPr>
      <w:spacing w:after="0" w:line="220" w:lineRule="exact"/>
      <w:ind w:left="180" w:hanging="180"/>
      <w:jc w:val="both"/>
    </w:pPr>
    <w:rPr>
      <w:rFonts w:ascii="Gill Sans" w:eastAsia="Times New Roman" w:hAnsi="Gill Sans" w:cs="Times New Roman"/>
      <w:color w:val="000000" w:themeColor="text1"/>
      <w:sz w:val="18"/>
      <w:szCs w:val="24"/>
    </w:rPr>
  </w:style>
  <w:style w:type="paragraph" w:customStyle="1" w:styleId="TCH">
    <w:name w:val="TCH"/>
    <w:rsid w:val="00CE7B10"/>
    <w:pPr>
      <w:spacing w:before="20" w:after="20" w:line="220" w:lineRule="exact"/>
    </w:pPr>
    <w:rPr>
      <w:rFonts w:ascii="Gill Sans" w:eastAsia="Times New Roman" w:hAnsi="Gill Sans" w:cs="Times New Roman"/>
      <w:color w:val="000000" w:themeColor="text1"/>
      <w:sz w:val="18"/>
      <w:szCs w:val="24"/>
    </w:rPr>
  </w:style>
  <w:style w:type="character" w:customStyle="1" w:styleId="AQ">
    <w:name w:val="AQ"/>
    <w:uiPriority w:val="19"/>
    <w:rsid w:val="005C0656"/>
    <w:rPr>
      <w:rFonts w:ascii="Gill Sans" w:hAnsi="Gill Sans"/>
      <w:b/>
      <w:color w:val="FF0000"/>
      <w:bdr w:val="none" w:sz="0" w:space="0" w:color="auto"/>
      <w:shd w:val="clear" w:color="auto" w:fill="FFF21F"/>
    </w:rPr>
  </w:style>
  <w:style w:type="paragraph" w:customStyle="1" w:styleId="TEMPLATE">
    <w:name w:val="TEMPLATE"/>
    <w:basedOn w:val="AT"/>
    <w:uiPriority w:val="19"/>
    <w:rsid w:val="00E26725"/>
    <w:rPr>
      <w:sz w:val="32"/>
    </w:rPr>
  </w:style>
  <w:style w:type="paragraph" w:customStyle="1" w:styleId="Text-Indent">
    <w:name w:val="Text-Indent"/>
    <w:basedOn w:val="Normal"/>
    <w:uiPriority w:val="19"/>
    <w:rsid w:val="00A65614"/>
    <w:pPr>
      <w:autoSpaceDE w:val="0"/>
      <w:autoSpaceDN w:val="0"/>
      <w:adjustRightInd w:val="0"/>
      <w:spacing w:after="0" w:line="240" w:lineRule="atLeast"/>
      <w:ind w:firstLine="240"/>
      <w:jc w:val="both"/>
      <w:textAlignment w:val="center"/>
    </w:pPr>
    <w:rPr>
      <w:rFonts w:ascii="TimesNewRomanPSMT" w:hAnsi="TimesNewRomanPSMT" w:cs="TimesNewRomanPSMT"/>
      <w:color w:val="000000"/>
      <w:sz w:val="20"/>
      <w:szCs w:val="20"/>
    </w:rPr>
  </w:style>
  <w:style w:type="table" w:customStyle="1" w:styleId="SGO">
    <w:name w:val="SGO"/>
    <w:basedOn w:val="TableNormal"/>
    <w:uiPriority w:val="99"/>
    <w:qFormat/>
    <w:rsid w:val="0088318D"/>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table" w:styleId="TableGrid">
    <w:name w:val="Table Grid"/>
    <w:basedOn w:val="TableNormal"/>
    <w:rsid w:val="00883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3Character">
    <w:name w:val="H3 Character"/>
    <w:basedOn w:val="DefaultParagraphFont"/>
    <w:uiPriority w:val="19"/>
    <w:rsid w:val="00DF6EB3"/>
    <w:rPr>
      <w:rFonts w:ascii="Gill Sans" w:hAnsi="Gill Sans"/>
      <w:i/>
    </w:rPr>
  </w:style>
  <w:style w:type="paragraph" w:customStyle="1" w:styleId="AQText">
    <w:name w:val="AQ_Text"/>
    <w:basedOn w:val="Normal"/>
    <w:uiPriority w:val="19"/>
    <w:rsid w:val="00646EBA"/>
    <w:pPr>
      <w:spacing w:after="0" w:line="180" w:lineRule="exact"/>
    </w:pPr>
    <w:rPr>
      <w:rFonts w:ascii="Times New Roman" w:eastAsia="Calibri" w:hAnsi="Times New Roman" w:cs="Times New Roman"/>
      <w:sz w:val="16"/>
      <w:szCs w:val="16"/>
      <w:lang w:val="en-IN" w:eastAsia="en-IN"/>
    </w:rPr>
  </w:style>
  <w:style w:type="table" w:customStyle="1" w:styleId="CFTABLE">
    <w:name w:val="CFTABLE"/>
    <w:basedOn w:val="TableNormal"/>
    <w:uiPriority w:val="99"/>
    <w:qFormat/>
    <w:rsid w:val="00646EBA"/>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customStyle="1" w:styleId="BOLD">
    <w:name w:val="BOLD"/>
    <w:basedOn w:val="DefaultParagraphFont"/>
    <w:qFormat/>
    <w:rsid w:val="00F526C6"/>
    <w:rPr>
      <w:rFonts w:cs="Times New Roman"/>
      <w:b/>
      <w:color w:val="000000"/>
      <w:spacing w:val="-2"/>
      <w:sz w:val="18"/>
      <w:szCs w:val="18"/>
    </w:rPr>
  </w:style>
  <w:style w:type="character" w:customStyle="1" w:styleId="BOLDITALIC">
    <w:name w:val="BOLDITALIC"/>
    <w:basedOn w:val="DefaultParagraphFont"/>
    <w:qFormat/>
    <w:rsid w:val="00F526C6"/>
    <w:rPr>
      <w:b/>
      <w:i/>
    </w:rPr>
  </w:style>
  <w:style w:type="character" w:customStyle="1" w:styleId="ITALIC">
    <w:name w:val="ITALIC"/>
    <w:basedOn w:val="DefaultParagraphFont"/>
    <w:qFormat/>
    <w:rsid w:val="00F526C6"/>
    <w:rPr>
      <w:i/>
    </w:rPr>
  </w:style>
  <w:style w:type="character" w:customStyle="1" w:styleId="SUB">
    <w:name w:val="SUB"/>
    <w:basedOn w:val="DefaultParagraphFont"/>
    <w:qFormat/>
    <w:rsid w:val="00F526C6"/>
    <w:rPr>
      <w:dstrike w:val="0"/>
      <w:vertAlign w:val="subscript"/>
    </w:rPr>
  </w:style>
  <w:style w:type="character" w:customStyle="1" w:styleId="SUP">
    <w:name w:val="SUP"/>
    <w:basedOn w:val="DefaultParagraphFont"/>
    <w:qFormat/>
    <w:rsid w:val="00F526C6"/>
    <w:rPr>
      <w:dstrike w:val="0"/>
      <w:vertAlign w:val="superscript"/>
    </w:rPr>
  </w:style>
  <w:style w:type="paragraph" w:customStyle="1" w:styleId="OP">
    <w:name w:val="OP"/>
    <w:basedOn w:val="Normal"/>
    <w:uiPriority w:val="19"/>
    <w:rsid w:val="00851552"/>
    <w:pPr>
      <w:spacing w:before="480" w:after="0" w:line="240" w:lineRule="exact"/>
      <w:jc w:val="both"/>
    </w:pPr>
    <w:rPr>
      <w:rFonts w:ascii="Times New Roman" w:eastAsia="Times New Roman" w:hAnsi="Times New Roman" w:cs="Times New Roman"/>
      <w:sz w:val="20"/>
      <w:szCs w:val="24"/>
    </w:rPr>
  </w:style>
  <w:style w:type="character" w:customStyle="1" w:styleId="CPBCharacter">
    <w:name w:val="CPB Character"/>
    <w:basedOn w:val="DefaultParagraphFont"/>
    <w:uiPriority w:val="1"/>
    <w:rsid w:val="005148B4"/>
    <w:rPr>
      <w:rFonts w:ascii="Gill Sans" w:hAnsi="Gill Sans"/>
      <w:b/>
    </w:rPr>
  </w:style>
  <w:style w:type="character" w:customStyle="1" w:styleId="H4Character">
    <w:name w:val="H4 Character"/>
    <w:basedOn w:val="H3Character"/>
    <w:uiPriority w:val="19"/>
    <w:rsid w:val="005148B4"/>
    <w:rPr>
      <w:rFonts w:ascii="Gill Sans" w:hAnsi="Gill Sans"/>
      <w:i/>
      <w:sz w:val="20"/>
    </w:rPr>
  </w:style>
  <w:style w:type="paragraph" w:customStyle="1" w:styleId="H2stock">
    <w:name w:val="H2 stock"/>
    <w:basedOn w:val="Normal"/>
    <w:uiPriority w:val="19"/>
    <w:rsid w:val="005148B4"/>
    <w:pPr>
      <w:spacing w:after="120" w:line="280" w:lineRule="exact"/>
    </w:pPr>
    <w:rPr>
      <w:rFonts w:ascii="Gill Sans" w:eastAsia="Calibri" w:hAnsi="Gill Sans" w:cs="Times New Roman"/>
      <w:i/>
      <w:sz w:val="24"/>
      <w:szCs w:val="20"/>
    </w:rPr>
  </w:style>
  <w:style w:type="paragraph" w:customStyle="1" w:styleId="H3stock">
    <w:name w:val="H3 stock"/>
    <w:basedOn w:val="Normal"/>
    <w:uiPriority w:val="19"/>
    <w:rsid w:val="005148B4"/>
    <w:pPr>
      <w:spacing w:after="0" w:line="240" w:lineRule="exact"/>
      <w:jc w:val="both"/>
    </w:pPr>
    <w:rPr>
      <w:rFonts w:ascii="Times New Roman" w:eastAsia="Calibri" w:hAnsi="Times New Roman" w:cs="Times New Roman"/>
      <w:sz w:val="20"/>
      <w:szCs w:val="20"/>
    </w:rPr>
  </w:style>
  <w:style w:type="paragraph" w:customStyle="1" w:styleId="AFF">
    <w:name w:val="AFF"/>
    <w:basedOn w:val="Normal"/>
    <w:uiPriority w:val="19"/>
    <w:rsid w:val="005148B4"/>
    <w:pPr>
      <w:spacing w:after="0" w:line="240" w:lineRule="exact"/>
      <w:jc w:val="both"/>
    </w:pPr>
    <w:rPr>
      <w:rFonts w:ascii="Gill Sans" w:eastAsia="Times New Roman" w:hAnsi="Gill Sans" w:cs="Times New Roman"/>
      <w:sz w:val="16"/>
      <w:szCs w:val="24"/>
    </w:rPr>
  </w:style>
  <w:style w:type="character" w:customStyle="1" w:styleId="BGCharacter">
    <w:name w:val="BG Character"/>
    <w:basedOn w:val="DefaultParagraphFont"/>
    <w:uiPriority w:val="1"/>
    <w:rsid w:val="005148B4"/>
    <w:rPr>
      <w:rFonts w:ascii="Times New Roman" w:hAnsi="Times New Roman"/>
      <w:b/>
      <w:lang w:val="en-GB"/>
    </w:rPr>
  </w:style>
  <w:style w:type="paragraph" w:customStyle="1" w:styleId="TTH">
    <w:name w:val="TTH"/>
    <w:basedOn w:val="Normal"/>
    <w:qFormat/>
    <w:rsid w:val="005148B4"/>
    <w:pPr>
      <w:tabs>
        <w:tab w:val="left" w:pos="99"/>
      </w:tabs>
      <w:spacing w:after="0"/>
      <w:ind w:left="270" w:right="180" w:hanging="270"/>
    </w:pPr>
    <w:rPr>
      <w:rFonts w:ascii="Gill Sans" w:eastAsia="Calibri" w:hAnsi="Gill Sans" w:cs="Times New Roman"/>
      <w:sz w:val="18"/>
      <w:szCs w:val="20"/>
    </w:rPr>
  </w:style>
  <w:style w:type="paragraph" w:customStyle="1" w:styleId="TTI">
    <w:name w:val="TTI"/>
    <w:basedOn w:val="TTH"/>
    <w:qFormat/>
    <w:rsid w:val="005148B4"/>
    <w:pPr>
      <w:ind w:left="240" w:right="0" w:firstLine="0"/>
    </w:pPr>
  </w:style>
  <w:style w:type="paragraph" w:customStyle="1" w:styleId="AQTEXT0">
    <w:name w:val="AQ_TEXT"/>
    <w:basedOn w:val="Normal"/>
    <w:qFormat/>
    <w:rsid w:val="005148B4"/>
    <w:pPr>
      <w:spacing w:after="0" w:line="240" w:lineRule="exact"/>
      <w:jc w:val="both"/>
    </w:pPr>
    <w:rPr>
      <w:rFonts w:ascii="Times New Roman" w:eastAsia="Times New Roman" w:hAnsi="Times New Roman" w:cs="Times New Roman"/>
      <w:sz w:val="16"/>
      <w:szCs w:val="16"/>
    </w:rPr>
  </w:style>
  <w:style w:type="numbering" w:styleId="111111">
    <w:name w:val="Outline List 2"/>
    <w:basedOn w:val="NoList"/>
    <w:uiPriority w:val="99"/>
    <w:semiHidden/>
    <w:unhideWhenUsed/>
    <w:rsid w:val="00F74156"/>
    <w:pPr>
      <w:numPr>
        <w:numId w:val="8"/>
      </w:numPr>
    </w:pPr>
  </w:style>
  <w:style w:type="numbering" w:styleId="1ai">
    <w:name w:val="Outline List 1"/>
    <w:basedOn w:val="NoList"/>
    <w:uiPriority w:val="99"/>
    <w:semiHidden/>
    <w:unhideWhenUsed/>
    <w:rsid w:val="00F74156"/>
    <w:pPr>
      <w:numPr>
        <w:numId w:val="9"/>
      </w:numPr>
    </w:pPr>
  </w:style>
  <w:style w:type="character" w:customStyle="1" w:styleId="Heading1Char">
    <w:name w:val="Heading 1 Char"/>
    <w:basedOn w:val="DefaultParagraphFont"/>
    <w:link w:val="Heading1"/>
    <w:uiPriority w:val="19"/>
    <w:rsid w:val="00F74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9"/>
    <w:semiHidden/>
    <w:rsid w:val="00F74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741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741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741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41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41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41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4156"/>
    <w:rPr>
      <w:rFonts w:asciiTheme="majorHAnsi" w:eastAsiaTheme="majorEastAsia" w:hAnsiTheme="majorHAnsi" w:cstheme="majorBidi"/>
      <w:i/>
      <w:iCs/>
      <w:color w:val="404040" w:themeColor="text1" w:themeTint="BF"/>
      <w:sz w:val="20"/>
      <w:szCs w:val="20"/>
    </w:rPr>
  </w:style>
  <w:style w:type="numbering" w:styleId="ArticleSection">
    <w:name w:val="Outline List 3"/>
    <w:basedOn w:val="NoList"/>
    <w:uiPriority w:val="99"/>
    <w:semiHidden/>
    <w:unhideWhenUsed/>
    <w:rsid w:val="00F74156"/>
    <w:pPr>
      <w:numPr>
        <w:numId w:val="10"/>
      </w:numPr>
    </w:pPr>
  </w:style>
  <w:style w:type="paragraph" w:styleId="Bibliography">
    <w:name w:val="Bibliography"/>
    <w:basedOn w:val="Normal"/>
    <w:next w:val="Normal"/>
    <w:uiPriority w:val="37"/>
    <w:semiHidden/>
    <w:unhideWhenUsed/>
    <w:rsid w:val="00F74156"/>
  </w:style>
  <w:style w:type="paragraph" w:styleId="BlockText">
    <w:name w:val="Block Text"/>
    <w:basedOn w:val="Normal"/>
    <w:uiPriority w:val="99"/>
    <w:semiHidden/>
    <w:unhideWhenUsed/>
    <w:rsid w:val="00F74156"/>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F74156"/>
    <w:pPr>
      <w:spacing w:after="120"/>
    </w:pPr>
  </w:style>
  <w:style w:type="character" w:customStyle="1" w:styleId="BodyTextChar">
    <w:name w:val="Body Text Char"/>
    <w:basedOn w:val="DefaultParagraphFont"/>
    <w:link w:val="BodyText"/>
    <w:uiPriority w:val="99"/>
    <w:semiHidden/>
    <w:rsid w:val="00F74156"/>
  </w:style>
  <w:style w:type="paragraph" w:styleId="BodyText2">
    <w:name w:val="Body Text 2"/>
    <w:basedOn w:val="Normal"/>
    <w:link w:val="BodyText2Char"/>
    <w:uiPriority w:val="99"/>
    <w:semiHidden/>
    <w:unhideWhenUsed/>
    <w:rsid w:val="00F74156"/>
    <w:pPr>
      <w:spacing w:after="120" w:line="480" w:lineRule="auto"/>
    </w:pPr>
  </w:style>
  <w:style w:type="character" w:customStyle="1" w:styleId="BodyText2Char">
    <w:name w:val="Body Text 2 Char"/>
    <w:basedOn w:val="DefaultParagraphFont"/>
    <w:link w:val="BodyText2"/>
    <w:uiPriority w:val="99"/>
    <w:semiHidden/>
    <w:rsid w:val="00F74156"/>
  </w:style>
  <w:style w:type="paragraph" w:styleId="BodyText3">
    <w:name w:val="Body Text 3"/>
    <w:basedOn w:val="Normal"/>
    <w:link w:val="BodyText3Char"/>
    <w:uiPriority w:val="99"/>
    <w:semiHidden/>
    <w:unhideWhenUsed/>
    <w:rsid w:val="00F74156"/>
    <w:pPr>
      <w:spacing w:after="120"/>
    </w:pPr>
    <w:rPr>
      <w:sz w:val="16"/>
      <w:szCs w:val="16"/>
    </w:rPr>
  </w:style>
  <w:style w:type="character" w:customStyle="1" w:styleId="BodyText3Char">
    <w:name w:val="Body Text 3 Char"/>
    <w:basedOn w:val="DefaultParagraphFont"/>
    <w:link w:val="BodyText3"/>
    <w:uiPriority w:val="99"/>
    <w:semiHidden/>
    <w:rsid w:val="00F74156"/>
    <w:rPr>
      <w:sz w:val="16"/>
      <w:szCs w:val="16"/>
    </w:rPr>
  </w:style>
  <w:style w:type="paragraph" w:styleId="BodyTextFirstIndent">
    <w:name w:val="Body Text First Indent"/>
    <w:basedOn w:val="BodyText"/>
    <w:link w:val="BodyTextFirstIndentChar"/>
    <w:uiPriority w:val="99"/>
    <w:semiHidden/>
    <w:unhideWhenUsed/>
    <w:rsid w:val="00F74156"/>
    <w:pPr>
      <w:spacing w:after="200"/>
      <w:ind w:firstLine="360"/>
    </w:pPr>
  </w:style>
  <w:style w:type="character" w:customStyle="1" w:styleId="BodyTextFirstIndentChar">
    <w:name w:val="Body Text First Indent Char"/>
    <w:basedOn w:val="BodyTextChar"/>
    <w:link w:val="BodyTextFirstIndent"/>
    <w:uiPriority w:val="99"/>
    <w:semiHidden/>
    <w:rsid w:val="00F74156"/>
  </w:style>
  <w:style w:type="paragraph" w:styleId="BodyTextIndent">
    <w:name w:val="Body Text Indent"/>
    <w:basedOn w:val="Normal"/>
    <w:link w:val="BodyTextIndentChar"/>
    <w:uiPriority w:val="99"/>
    <w:semiHidden/>
    <w:unhideWhenUsed/>
    <w:rsid w:val="00F74156"/>
    <w:pPr>
      <w:spacing w:after="120"/>
      <w:ind w:left="360"/>
    </w:pPr>
  </w:style>
  <w:style w:type="character" w:customStyle="1" w:styleId="BodyTextIndentChar">
    <w:name w:val="Body Text Indent Char"/>
    <w:basedOn w:val="DefaultParagraphFont"/>
    <w:link w:val="BodyTextIndent"/>
    <w:uiPriority w:val="99"/>
    <w:semiHidden/>
    <w:rsid w:val="00F74156"/>
  </w:style>
  <w:style w:type="paragraph" w:styleId="BodyTextFirstIndent2">
    <w:name w:val="Body Text First Indent 2"/>
    <w:basedOn w:val="BodyTextIndent"/>
    <w:link w:val="BodyTextFirstIndent2Char"/>
    <w:uiPriority w:val="99"/>
    <w:semiHidden/>
    <w:unhideWhenUsed/>
    <w:rsid w:val="00F74156"/>
    <w:pPr>
      <w:spacing w:after="200"/>
      <w:ind w:firstLine="360"/>
    </w:pPr>
  </w:style>
  <w:style w:type="character" w:customStyle="1" w:styleId="BodyTextFirstIndent2Char">
    <w:name w:val="Body Text First Indent 2 Char"/>
    <w:basedOn w:val="BodyTextIndentChar"/>
    <w:link w:val="BodyTextFirstIndent2"/>
    <w:uiPriority w:val="99"/>
    <w:semiHidden/>
    <w:rsid w:val="00F74156"/>
  </w:style>
  <w:style w:type="paragraph" w:styleId="BodyTextIndent2">
    <w:name w:val="Body Text Indent 2"/>
    <w:basedOn w:val="Normal"/>
    <w:link w:val="BodyTextIndent2Char"/>
    <w:uiPriority w:val="99"/>
    <w:semiHidden/>
    <w:unhideWhenUsed/>
    <w:rsid w:val="00F74156"/>
    <w:pPr>
      <w:spacing w:after="120" w:line="480" w:lineRule="auto"/>
      <w:ind w:left="360"/>
    </w:pPr>
  </w:style>
  <w:style w:type="character" w:customStyle="1" w:styleId="BodyTextIndent2Char">
    <w:name w:val="Body Text Indent 2 Char"/>
    <w:basedOn w:val="DefaultParagraphFont"/>
    <w:link w:val="BodyTextIndent2"/>
    <w:uiPriority w:val="99"/>
    <w:semiHidden/>
    <w:rsid w:val="00F74156"/>
  </w:style>
  <w:style w:type="paragraph" w:styleId="BodyTextIndent3">
    <w:name w:val="Body Text Indent 3"/>
    <w:basedOn w:val="Normal"/>
    <w:link w:val="BodyTextIndent3Char"/>
    <w:uiPriority w:val="99"/>
    <w:semiHidden/>
    <w:unhideWhenUsed/>
    <w:rsid w:val="00F7415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74156"/>
    <w:rPr>
      <w:sz w:val="16"/>
      <w:szCs w:val="16"/>
    </w:rPr>
  </w:style>
  <w:style w:type="character" w:styleId="BookTitle">
    <w:name w:val="Book Title"/>
    <w:basedOn w:val="DefaultParagraphFont"/>
    <w:uiPriority w:val="19"/>
    <w:rsid w:val="00F74156"/>
    <w:rPr>
      <w:b/>
      <w:bCs/>
      <w:smallCaps/>
      <w:spacing w:val="5"/>
    </w:rPr>
  </w:style>
  <w:style w:type="paragraph" w:styleId="Caption">
    <w:name w:val="caption"/>
    <w:basedOn w:val="Normal"/>
    <w:next w:val="Normal"/>
    <w:uiPriority w:val="35"/>
    <w:semiHidden/>
    <w:unhideWhenUsed/>
    <w:qFormat/>
    <w:rsid w:val="00F74156"/>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F74156"/>
    <w:pPr>
      <w:spacing w:after="0" w:line="240" w:lineRule="auto"/>
      <w:ind w:left="4320"/>
    </w:pPr>
  </w:style>
  <w:style w:type="character" w:customStyle="1" w:styleId="ClosingChar">
    <w:name w:val="Closing Char"/>
    <w:basedOn w:val="DefaultParagraphFont"/>
    <w:link w:val="Closing"/>
    <w:uiPriority w:val="99"/>
    <w:semiHidden/>
    <w:rsid w:val="00F74156"/>
  </w:style>
  <w:style w:type="table" w:customStyle="1" w:styleId="ColorfulGrid1">
    <w:name w:val="Colorful Grid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F7415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F74156"/>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F7415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F74156"/>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F7415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F74156"/>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F74156"/>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F74156"/>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F74156"/>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F74156"/>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F74156"/>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74156"/>
    <w:rPr>
      <w:sz w:val="16"/>
      <w:szCs w:val="16"/>
    </w:rPr>
  </w:style>
  <w:style w:type="paragraph" w:styleId="CommentText">
    <w:name w:val="annotation text"/>
    <w:basedOn w:val="Normal"/>
    <w:link w:val="CommentTextChar"/>
    <w:uiPriority w:val="99"/>
    <w:semiHidden/>
    <w:unhideWhenUsed/>
    <w:rsid w:val="00F74156"/>
    <w:pPr>
      <w:spacing w:line="240" w:lineRule="auto"/>
    </w:pPr>
    <w:rPr>
      <w:sz w:val="20"/>
      <w:szCs w:val="20"/>
    </w:rPr>
  </w:style>
  <w:style w:type="character" w:customStyle="1" w:styleId="CommentTextChar">
    <w:name w:val="Comment Text Char"/>
    <w:basedOn w:val="DefaultParagraphFont"/>
    <w:link w:val="CommentText"/>
    <w:uiPriority w:val="99"/>
    <w:semiHidden/>
    <w:rsid w:val="00F74156"/>
    <w:rPr>
      <w:sz w:val="20"/>
      <w:szCs w:val="20"/>
    </w:rPr>
  </w:style>
  <w:style w:type="paragraph" w:styleId="CommentSubject">
    <w:name w:val="annotation subject"/>
    <w:basedOn w:val="CommentText"/>
    <w:next w:val="CommentText"/>
    <w:link w:val="CommentSubjectChar"/>
    <w:uiPriority w:val="99"/>
    <w:semiHidden/>
    <w:unhideWhenUsed/>
    <w:rsid w:val="00F74156"/>
    <w:rPr>
      <w:b/>
      <w:bCs/>
    </w:rPr>
  </w:style>
  <w:style w:type="character" w:customStyle="1" w:styleId="CommentSubjectChar">
    <w:name w:val="Comment Subject Char"/>
    <w:basedOn w:val="CommentTextChar"/>
    <w:link w:val="CommentSubject"/>
    <w:uiPriority w:val="99"/>
    <w:semiHidden/>
    <w:rsid w:val="00F74156"/>
    <w:rPr>
      <w:b/>
      <w:bCs/>
      <w:sz w:val="20"/>
      <w:szCs w:val="20"/>
    </w:rPr>
  </w:style>
  <w:style w:type="table" w:customStyle="1" w:styleId="DarkList1">
    <w:name w:val="Dark List1"/>
    <w:basedOn w:val="TableNormal"/>
    <w:uiPriority w:val="70"/>
    <w:rsid w:val="00F7415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74156"/>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F74156"/>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F74156"/>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F74156"/>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F7415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F74156"/>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F74156"/>
  </w:style>
  <w:style w:type="character" w:customStyle="1" w:styleId="DateChar">
    <w:name w:val="Date Char"/>
    <w:basedOn w:val="DefaultParagraphFont"/>
    <w:link w:val="Date"/>
    <w:uiPriority w:val="99"/>
    <w:semiHidden/>
    <w:rsid w:val="00F74156"/>
  </w:style>
  <w:style w:type="paragraph" w:styleId="DocumentMap">
    <w:name w:val="Document Map"/>
    <w:basedOn w:val="Normal"/>
    <w:link w:val="DocumentMapChar"/>
    <w:uiPriority w:val="99"/>
    <w:semiHidden/>
    <w:unhideWhenUsed/>
    <w:rsid w:val="00F74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74156"/>
    <w:rPr>
      <w:rFonts w:ascii="Tahoma" w:hAnsi="Tahoma" w:cs="Tahoma"/>
      <w:sz w:val="16"/>
      <w:szCs w:val="16"/>
    </w:rPr>
  </w:style>
  <w:style w:type="paragraph" w:styleId="E-mailSignature">
    <w:name w:val="E-mail Signature"/>
    <w:basedOn w:val="Normal"/>
    <w:link w:val="E-mailSignatureChar"/>
    <w:uiPriority w:val="99"/>
    <w:semiHidden/>
    <w:unhideWhenUsed/>
    <w:rsid w:val="00F74156"/>
    <w:pPr>
      <w:spacing w:after="0" w:line="240" w:lineRule="auto"/>
    </w:pPr>
  </w:style>
  <w:style w:type="character" w:customStyle="1" w:styleId="E-mailSignatureChar">
    <w:name w:val="E-mail Signature Char"/>
    <w:basedOn w:val="DefaultParagraphFont"/>
    <w:link w:val="E-mailSignature"/>
    <w:uiPriority w:val="99"/>
    <w:semiHidden/>
    <w:rsid w:val="00F74156"/>
  </w:style>
  <w:style w:type="character" w:styleId="EndnoteReference">
    <w:name w:val="endnote reference"/>
    <w:basedOn w:val="DefaultParagraphFont"/>
    <w:uiPriority w:val="99"/>
    <w:semiHidden/>
    <w:unhideWhenUsed/>
    <w:rsid w:val="00F74156"/>
    <w:rPr>
      <w:vertAlign w:val="superscript"/>
    </w:rPr>
  </w:style>
  <w:style w:type="paragraph" w:styleId="EndnoteText">
    <w:name w:val="endnote text"/>
    <w:basedOn w:val="Normal"/>
    <w:link w:val="EndnoteTextChar"/>
    <w:uiPriority w:val="99"/>
    <w:semiHidden/>
    <w:unhideWhenUsed/>
    <w:rsid w:val="00F741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4156"/>
    <w:rPr>
      <w:sz w:val="20"/>
      <w:szCs w:val="20"/>
    </w:rPr>
  </w:style>
  <w:style w:type="paragraph" w:styleId="EnvelopeAddress">
    <w:name w:val="envelope address"/>
    <w:basedOn w:val="Normal"/>
    <w:uiPriority w:val="99"/>
    <w:semiHidden/>
    <w:unhideWhenUsed/>
    <w:rsid w:val="00F7415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74156"/>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semiHidden/>
    <w:unhideWhenUsed/>
    <w:rsid w:val="00F74156"/>
    <w:rPr>
      <w:color w:val="800080" w:themeColor="followedHyperlink"/>
      <w:u w:val="single"/>
    </w:rPr>
  </w:style>
  <w:style w:type="character" w:styleId="FootnoteReference">
    <w:name w:val="footnote reference"/>
    <w:basedOn w:val="DefaultParagraphFont"/>
    <w:uiPriority w:val="99"/>
    <w:semiHidden/>
    <w:unhideWhenUsed/>
    <w:rsid w:val="00F74156"/>
    <w:rPr>
      <w:vertAlign w:val="superscript"/>
    </w:rPr>
  </w:style>
  <w:style w:type="paragraph" w:styleId="FootnoteText">
    <w:name w:val="footnote text"/>
    <w:basedOn w:val="Normal"/>
    <w:link w:val="FootnoteTextChar"/>
    <w:uiPriority w:val="99"/>
    <w:semiHidden/>
    <w:unhideWhenUsed/>
    <w:rsid w:val="00F74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4156"/>
    <w:rPr>
      <w:sz w:val="20"/>
      <w:szCs w:val="20"/>
    </w:rPr>
  </w:style>
  <w:style w:type="character" w:styleId="HTMLAcronym">
    <w:name w:val="HTML Acronym"/>
    <w:basedOn w:val="DefaultParagraphFont"/>
    <w:uiPriority w:val="99"/>
    <w:semiHidden/>
    <w:unhideWhenUsed/>
    <w:rsid w:val="00F74156"/>
  </w:style>
  <w:style w:type="paragraph" w:styleId="HTMLAddress">
    <w:name w:val="HTML Address"/>
    <w:basedOn w:val="Normal"/>
    <w:link w:val="HTMLAddressChar"/>
    <w:uiPriority w:val="99"/>
    <w:semiHidden/>
    <w:unhideWhenUsed/>
    <w:rsid w:val="00F74156"/>
    <w:pPr>
      <w:spacing w:after="0" w:line="240" w:lineRule="auto"/>
    </w:pPr>
    <w:rPr>
      <w:i/>
      <w:iCs/>
    </w:rPr>
  </w:style>
  <w:style w:type="character" w:customStyle="1" w:styleId="HTMLAddressChar">
    <w:name w:val="HTML Address Char"/>
    <w:basedOn w:val="DefaultParagraphFont"/>
    <w:link w:val="HTMLAddress"/>
    <w:uiPriority w:val="99"/>
    <w:semiHidden/>
    <w:rsid w:val="00F74156"/>
    <w:rPr>
      <w:i/>
      <w:iCs/>
    </w:rPr>
  </w:style>
  <w:style w:type="character" w:styleId="HTMLCite">
    <w:name w:val="HTML Cite"/>
    <w:basedOn w:val="DefaultParagraphFont"/>
    <w:uiPriority w:val="99"/>
    <w:semiHidden/>
    <w:unhideWhenUsed/>
    <w:rsid w:val="00F74156"/>
    <w:rPr>
      <w:i/>
      <w:iCs/>
    </w:rPr>
  </w:style>
  <w:style w:type="character" w:styleId="HTMLCode">
    <w:name w:val="HTML Code"/>
    <w:basedOn w:val="DefaultParagraphFont"/>
    <w:uiPriority w:val="99"/>
    <w:semiHidden/>
    <w:unhideWhenUsed/>
    <w:rsid w:val="00F74156"/>
    <w:rPr>
      <w:rFonts w:ascii="Consolas" w:hAnsi="Consolas" w:cs="Consolas"/>
      <w:sz w:val="20"/>
      <w:szCs w:val="20"/>
    </w:rPr>
  </w:style>
  <w:style w:type="character" w:styleId="HTMLDefinition">
    <w:name w:val="HTML Definition"/>
    <w:basedOn w:val="DefaultParagraphFont"/>
    <w:uiPriority w:val="99"/>
    <w:semiHidden/>
    <w:unhideWhenUsed/>
    <w:rsid w:val="00F74156"/>
    <w:rPr>
      <w:i/>
      <w:iCs/>
    </w:rPr>
  </w:style>
  <w:style w:type="character" w:styleId="HTMLKeyboard">
    <w:name w:val="HTML Keyboard"/>
    <w:basedOn w:val="DefaultParagraphFont"/>
    <w:uiPriority w:val="99"/>
    <w:semiHidden/>
    <w:unhideWhenUsed/>
    <w:rsid w:val="00F74156"/>
    <w:rPr>
      <w:rFonts w:ascii="Consolas" w:hAnsi="Consolas" w:cs="Consolas"/>
      <w:sz w:val="20"/>
      <w:szCs w:val="20"/>
    </w:rPr>
  </w:style>
  <w:style w:type="paragraph" w:styleId="HTMLPreformatted">
    <w:name w:val="HTML Preformatted"/>
    <w:basedOn w:val="Normal"/>
    <w:link w:val="HTMLPreformattedChar"/>
    <w:uiPriority w:val="99"/>
    <w:semiHidden/>
    <w:unhideWhenUsed/>
    <w:rsid w:val="00F7415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74156"/>
    <w:rPr>
      <w:rFonts w:ascii="Consolas" w:hAnsi="Consolas" w:cs="Consolas"/>
      <w:sz w:val="20"/>
      <w:szCs w:val="20"/>
    </w:rPr>
  </w:style>
  <w:style w:type="character" w:styleId="HTMLSample">
    <w:name w:val="HTML Sample"/>
    <w:basedOn w:val="DefaultParagraphFont"/>
    <w:uiPriority w:val="99"/>
    <w:semiHidden/>
    <w:unhideWhenUsed/>
    <w:rsid w:val="00F74156"/>
    <w:rPr>
      <w:rFonts w:ascii="Consolas" w:hAnsi="Consolas" w:cs="Consolas"/>
      <w:sz w:val="24"/>
      <w:szCs w:val="24"/>
    </w:rPr>
  </w:style>
  <w:style w:type="character" w:styleId="HTMLTypewriter">
    <w:name w:val="HTML Typewriter"/>
    <w:basedOn w:val="DefaultParagraphFont"/>
    <w:uiPriority w:val="99"/>
    <w:semiHidden/>
    <w:unhideWhenUsed/>
    <w:rsid w:val="00F74156"/>
    <w:rPr>
      <w:rFonts w:ascii="Consolas" w:hAnsi="Consolas" w:cs="Consolas"/>
      <w:sz w:val="20"/>
      <w:szCs w:val="20"/>
    </w:rPr>
  </w:style>
  <w:style w:type="character" w:styleId="HTMLVariable">
    <w:name w:val="HTML Variable"/>
    <w:basedOn w:val="DefaultParagraphFont"/>
    <w:uiPriority w:val="99"/>
    <w:semiHidden/>
    <w:unhideWhenUsed/>
    <w:rsid w:val="00F74156"/>
    <w:rPr>
      <w:i/>
      <w:iCs/>
    </w:rPr>
  </w:style>
  <w:style w:type="character" w:styleId="Hyperlink">
    <w:name w:val="Hyperlink"/>
    <w:basedOn w:val="DefaultParagraphFont"/>
    <w:unhideWhenUsed/>
    <w:rsid w:val="00F74156"/>
    <w:rPr>
      <w:color w:val="0000FF" w:themeColor="hyperlink"/>
      <w:u w:val="single"/>
    </w:rPr>
  </w:style>
  <w:style w:type="paragraph" w:styleId="Index1">
    <w:name w:val="index 1"/>
    <w:basedOn w:val="Normal"/>
    <w:next w:val="Normal"/>
    <w:autoRedefine/>
    <w:uiPriority w:val="99"/>
    <w:semiHidden/>
    <w:unhideWhenUsed/>
    <w:rsid w:val="00F74156"/>
    <w:pPr>
      <w:spacing w:after="0" w:line="240" w:lineRule="auto"/>
      <w:ind w:left="220" w:hanging="220"/>
    </w:pPr>
  </w:style>
  <w:style w:type="paragraph" w:styleId="Index2">
    <w:name w:val="index 2"/>
    <w:basedOn w:val="Normal"/>
    <w:next w:val="Normal"/>
    <w:autoRedefine/>
    <w:uiPriority w:val="99"/>
    <w:semiHidden/>
    <w:unhideWhenUsed/>
    <w:rsid w:val="00F74156"/>
    <w:pPr>
      <w:spacing w:after="0" w:line="240" w:lineRule="auto"/>
      <w:ind w:left="440" w:hanging="220"/>
    </w:pPr>
  </w:style>
  <w:style w:type="paragraph" w:styleId="Index3">
    <w:name w:val="index 3"/>
    <w:basedOn w:val="Normal"/>
    <w:next w:val="Normal"/>
    <w:autoRedefine/>
    <w:uiPriority w:val="99"/>
    <w:semiHidden/>
    <w:unhideWhenUsed/>
    <w:rsid w:val="00F74156"/>
    <w:pPr>
      <w:spacing w:after="0" w:line="240" w:lineRule="auto"/>
      <w:ind w:left="660" w:hanging="220"/>
    </w:pPr>
  </w:style>
  <w:style w:type="paragraph" w:styleId="Index4">
    <w:name w:val="index 4"/>
    <w:basedOn w:val="Normal"/>
    <w:next w:val="Normal"/>
    <w:autoRedefine/>
    <w:uiPriority w:val="99"/>
    <w:semiHidden/>
    <w:unhideWhenUsed/>
    <w:rsid w:val="00F74156"/>
    <w:pPr>
      <w:spacing w:after="0" w:line="240" w:lineRule="auto"/>
      <w:ind w:left="880" w:hanging="220"/>
    </w:pPr>
  </w:style>
  <w:style w:type="paragraph" w:styleId="Index5">
    <w:name w:val="index 5"/>
    <w:basedOn w:val="Normal"/>
    <w:next w:val="Normal"/>
    <w:autoRedefine/>
    <w:uiPriority w:val="99"/>
    <w:semiHidden/>
    <w:unhideWhenUsed/>
    <w:rsid w:val="00F74156"/>
    <w:pPr>
      <w:spacing w:after="0" w:line="240" w:lineRule="auto"/>
      <w:ind w:left="1100" w:hanging="220"/>
    </w:pPr>
  </w:style>
  <w:style w:type="paragraph" w:styleId="Index6">
    <w:name w:val="index 6"/>
    <w:basedOn w:val="Normal"/>
    <w:next w:val="Normal"/>
    <w:autoRedefine/>
    <w:uiPriority w:val="99"/>
    <w:semiHidden/>
    <w:unhideWhenUsed/>
    <w:rsid w:val="00F74156"/>
    <w:pPr>
      <w:spacing w:after="0" w:line="240" w:lineRule="auto"/>
      <w:ind w:left="1320" w:hanging="220"/>
    </w:pPr>
  </w:style>
  <w:style w:type="paragraph" w:styleId="Index7">
    <w:name w:val="index 7"/>
    <w:basedOn w:val="Normal"/>
    <w:next w:val="Normal"/>
    <w:autoRedefine/>
    <w:uiPriority w:val="99"/>
    <w:semiHidden/>
    <w:unhideWhenUsed/>
    <w:rsid w:val="00F74156"/>
    <w:pPr>
      <w:spacing w:after="0" w:line="240" w:lineRule="auto"/>
      <w:ind w:left="1540" w:hanging="220"/>
    </w:pPr>
  </w:style>
  <w:style w:type="paragraph" w:styleId="Index8">
    <w:name w:val="index 8"/>
    <w:basedOn w:val="Normal"/>
    <w:next w:val="Normal"/>
    <w:autoRedefine/>
    <w:uiPriority w:val="99"/>
    <w:semiHidden/>
    <w:unhideWhenUsed/>
    <w:rsid w:val="00F74156"/>
    <w:pPr>
      <w:spacing w:after="0" w:line="240" w:lineRule="auto"/>
      <w:ind w:left="1760" w:hanging="220"/>
    </w:pPr>
  </w:style>
  <w:style w:type="paragraph" w:styleId="Index9">
    <w:name w:val="index 9"/>
    <w:basedOn w:val="Normal"/>
    <w:next w:val="Normal"/>
    <w:autoRedefine/>
    <w:semiHidden/>
    <w:unhideWhenUsed/>
    <w:rsid w:val="00F74156"/>
    <w:pPr>
      <w:spacing w:after="0" w:line="240" w:lineRule="auto"/>
      <w:ind w:left="1980" w:hanging="220"/>
    </w:pPr>
  </w:style>
  <w:style w:type="paragraph" w:styleId="IndexHeading">
    <w:name w:val="index heading"/>
    <w:basedOn w:val="Normal"/>
    <w:next w:val="Index1"/>
    <w:uiPriority w:val="99"/>
    <w:semiHidden/>
    <w:unhideWhenUsed/>
    <w:rsid w:val="00F74156"/>
    <w:rPr>
      <w:rFonts w:asciiTheme="majorHAnsi" w:eastAsiaTheme="majorEastAsia" w:hAnsiTheme="majorHAnsi" w:cstheme="majorBidi"/>
      <w:b/>
      <w:bCs/>
    </w:rPr>
  </w:style>
  <w:style w:type="character" w:styleId="IntenseEmphasis">
    <w:name w:val="Intense Emphasis"/>
    <w:basedOn w:val="DefaultParagraphFont"/>
    <w:uiPriority w:val="19"/>
    <w:rsid w:val="00F74156"/>
    <w:rPr>
      <w:b/>
      <w:bCs/>
      <w:i/>
      <w:iCs/>
      <w:color w:val="4F81BD" w:themeColor="accent1"/>
    </w:rPr>
  </w:style>
  <w:style w:type="paragraph" w:styleId="IntenseQuote">
    <w:name w:val="Intense Quote"/>
    <w:basedOn w:val="Normal"/>
    <w:next w:val="Normal"/>
    <w:link w:val="IntenseQuoteChar"/>
    <w:uiPriority w:val="19"/>
    <w:rsid w:val="00F7415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19"/>
    <w:rsid w:val="00F74156"/>
    <w:rPr>
      <w:b/>
      <w:bCs/>
      <w:i/>
      <w:iCs/>
      <w:color w:val="4F81BD" w:themeColor="accent1"/>
    </w:rPr>
  </w:style>
  <w:style w:type="character" w:styleId="IntenseReference">
    <w:name w:val="Intense Reference"/>
    <w:basedOn w:val="DefaultParagraphFont"/>
    <w:uiPriority w:val="19"/>
    <w:rsid w:val="00F74156"/>
    <w:rPr>
      <w:b/>
      <w:bCs/>
      <w:smallCaps/>
      <w:color w:val="C0504D" w:themeColor="accent2"/>
      <w:spacing w:val="5"/>
      <w:u w:val="single"/>
    </w:rPr>
  </w:style>
  <w:style w:type="table" w:customStyle="1" w:styleId="LightGrid1">
    <w:name w:val="Light Grid1"/>
    <w:basedOn w:val="TableNormal"/>
    <w:uiPriority w:val="62"/>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F741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741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7415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7415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7415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74156"/>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74156"/>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F74156"/>
  </w:style>
  <w:style w:type="paragraph" w:styleId="List">
    <w:name w:val="List"/>
    <w:basedOn w:val="Normal"/>
    <w:uiPriority w:val="99"/>
    <w:semiHidden/>
    <w:unhideWhenUsed/>
    <w:rsid w:val="00F74156"/>
    <w:pPr>
      <w:ind w:left="360" w:hanging="360"/>
      <w:contextualSpacing/>
    </w:pPr>
  </w:style>
  <w:style w:type="paragraph" w:styleId="List2">
    <w:name w:val="List 2"/>
    <w:basedOn w:val="Normal"/>
    <w:uiPriority w:val="99"/>
    <w:semiHidden/>
    <w:unhideWhenUsed/>
    <w:rsid w:val="00F74156"/>
    <w:pPr>
      <w:ind w:left="720" w:hanging="360"/>
      <w:contextualSpacing/>
    </w:pPr>
  </w:style>
  <w:style w:type="paragraph" w:styleId="List3">
    <w:name w:val="List 3"/>
    <w:basedOn w:val="Normal"/>
    <w:uiPriority w:val="99"/>
    <w:semiHidden/>
    <w:unhideWhenUsed/>
    <w:rsid w:val="00F74156"/>
    <w:pPr>
      <w:ind w:left="1080" w:hanging="360"/>
      <w:contextualSpacing/>
    </w:pPr>
  </w:style>
  <w:style w:type="paragraph" w:styleId="List4">
    <w:name w:val="List 4"/>
    <w:basedOn w:val="Normal"/>
    <w:uiPriority w:val="99"/>
    <w:semiHidden/>
    <w:unhideWhenUsed/>
    <w:rsid w:val="00F74156"/>
    <w:pPr>
      <w:ind w:left="1440" w:hanging="360"/>
      <w:contextualSpacing/>
    </w:pPr>
  </w:style>
  <w:style w:type="paragraph" w:styleId="List5">
    <w:name w:val="List 5"/>
    <w:basedOn w:val="Normal"/>
    <w:uiPriority w:val="99"/>
    <w:semiHidden/>
    <w:unhideWhenUsed/>
    <w:rsid w:val="00F74156"/>
    <w:pPr>
      <w:ind w:left="1800" w:hanging="360"/>
      <w:contextualSpacing/>
    </w:pPr>
  </w:style>
  <w:style w:type="paragraph" w:styleId="ListBullet">
    <w:name w:val="List Bullet"/>
    <w:basedOn w:val="Normal"/>
    <w:uiPriority w:val="99"/>
    <w:semiHidden/>
    <w:unhideWhenUsed/>
    <w:rsid w:val="00F74156"/>
    <w:pPr>
      <w:numPr>
        <w:numId w:val="11"/>
      </w:numPr>
      <w:contextualSpacing/>
    </w:pPr>
  </w:style>
  <w:style w:type="paragraph" w:styleId="ListBullet2">
    <w:name w:val="List Bullet 2"/>
    <w:basedOn w:val="Normal"/>
    <w:uiPriority w:val="99"/>
    <w:semiHidden/>
    <w:unhideWhenUsed/>
    <w:rsid w:val="00F74156"/>
    <w:pPr>
      <w:numPr>
        <w:numId w:val="12"/>
      </w:numPr>
      <w:contextualSpacing/>
    </w:pPr>
  </w:style>
  <w:style w:type="paragraph" w:styleId="ListBullet3">
    <w:name w:val="List Bullet 3"/>
    <w:basedOn w:val="Normal"/>
    <w:uiPriority w:val="99"/>
    <w:semiHidden/>
    <w:unhideWhenUsed/>
    <w:rsid w:val="00F74156"/>
    <w:pPr>
      <w:numPr>
        <w:numId w:val="13"/>
      </w:numPr>
      <w:contextualSpacing/>
    </w:pPr>
  </w:style>
  <w:style w:type="paragraph" w:styleId="ListBullet4">
    <w:name w:val="List Bullet 4"/>
    <w:basedOn w:val="Normal"/>
    <w:uiPriority w:val="99"/>
    <w:semiHidden/>
    <w:unhideWhenUsed/>
    <w:rsid w:val="00F74156"/>
    <w:pPr>
      <w:numPr>
        <w:numId w:val="14"/>
      </w:numPr>
      <w:contextualSpacing/>
    </w:pPr>
  </w:style>
  <w:style w:type="paragraph" w:styleId="ListBullet5">
    <w:name w:val="List Bullet 5"/>
    <w:basedOn w:val="Normal"/>
    <w:uiPriority w:val="99"/>
    <w:semiHidden/>
    <w:unhideWhenUsed/>
    <w:rsid w:val="00F74156"/>
    <w:pPr>
      <w:numPr>
        <w:numId w:val="15"/>
      </w:numPr>
      <w:contextualSpacing/>
    </w:pPr>
  </w:style>
  <w:style w:type="paragraph" w:styleId="ListContinue">
    <w:name w:val="List Continue"/>
    <w:basedOn w:val="Normal"/>
    <w:uiPriority w:val="99"/>
    <w:semiHidden/>
    <w:unhideWhenUsed/>
    <w:rsid w:val="00F74156"/>
    <w:pPr>
      <w:spacing w:after="120"/>
      <w:ind w:left="360"/>
      <w:contextualSpacing/>
    </w:pPr>
  </w:style>
  <w:style w:type="paragraph" w:styleId="ListContinue2">
    <w:name w:val="List Continue 2"/>
    <w:basedOn w:val="Normal"/>
    <w:uiPriority w:val="99"/>
    <w:semiHidden/>
    <w:unhideWhenUsed/>
    <w:rsid w:val="00F74156"/>
    <w:pPr>
      <w:spacing w:after="120"/>
      <w:ind w:left="720"/>
      <w:contextualSpacing/>
    </w:pPr>
  </w:style>
  <w:style w:type="paragraph" w:styleId="ListContinue3">
    <w:name w:val="List Continue 3"/>
    <w:basedOn w:val="Normal"/>
    <w:uiPriority w:val="99"/>
    <w:semiHidden/>
    <w:unhideWhenUsed/>
    <w:rsid w:val="00F74156"/>
    <w:pPr>
      <w:spacing w:after="120"/>
      <w:ind w:left="1080"/>
      <w:contextualSpacing/>
    </w:pPr>
  </w:style>
  <w:style w:type="paragraph" w:styleId="ListContinue4">
    <w:name w:val="List Continue 4"/>
    <w:basedOn w:val="Normal"/>
    <w:uiPriority w:val="99"/>
    <w:semiHidden/>
    <w:unhideWhenUsed/>
    <w:rsid w:val="00F74156"/>
    <w:pPr>
      <w:spacing w:after="120"/>
      <w:ind w:left="1440"/>
      <w:contextualSpacing/>
    </w:pPr>
  </w:style>
  <w:style w:type="paragraph" w:styleId="ListContinue5">
    <w:name w:val="List Continue 5"/>
    <w:basedOn w:val="Normal"/>
    <w:uiPriority w:val="99"/>
    <w:semiHidden/>
    <w:unhideWhenUsed/>
    <w:rsid w:val="00F74156"/>
    <w:pPr>
      <w:spacing w:after="120"/>
      <w:ind w:left="1800"/>
      <w:contextualSpacing/>
    </w:pPr>
  </w:style>
  <w:style w:type="paragraph" w:styleId="ListNumber">
    <w:name w:val="List Number"/>
    <w:basedOn w:val="Normal"/>
    <w:uiPriority w:val="99"/>
    <w:semiHidden/>
    <w:unhideWhenUsed/>
    <w:rsid w:val="00F74156"/>
    <w:pPr>
      <w:numPr>
        <w:numId w:val="16"/>
      </w:numPr>
      <w:contextualSpacing/>
    </w:pPr>
  </w:style>
  <w:style w:type="paragraph" w:styleId="ListNumber2">
    <w:name w:val="List Number 2"/>
    <w:basedOn w:val="Normal"/>
    <w:uiPriority w:val="99"/>
    <w:semiHidden/>
    <w:unhideWhenUsed/>
    <w:rsid w:val="00F74156"/>
    <w:pPr>
      <w:numPr>
        <w:numId w:val="17"/>
      </w:numPr>
      <w:contextualSpacing/>
    </w:pPr>
  </w:style>
  <w:style w:type="paragraph" w:styleId="ListNumber3">
    <w:name w:val="List Number 3"/>
    <w:basedOn w:val="Normal"/>
    <w:uiPriority w:val="99"/>
    <w:semiHidden/>
    <w:unhideWhenUsed/>
    <w:rsid w:val="00F74156"/>
    <w:pPr>
      <w:numPr>
        <w:numId w:val="18"/>
      </w:numPr>
      <w:contextualSpacing/>
    </w:pPr>
  </w:style>
  <w:style w:type="paragraph" w:styleId="ListNumber4">
    <w:name w:val="List Number 4"/>
    <w:basedOn w:val="Normal"/>
    <w:uiPriority w:val="99"/>
    <w:semiHidden/>
    <w:unhideWhenUsed/>
    <w:rsid w:val="00F74156"/>
    <w:pPr>
      <w:numPr>
        <w:numId w:val="19"/>
      </w:numPr>
      <w:contextualSpacing/>
    </w:pPr>
  </w:style>
  <w:style w:type="paragraph" w:styleId="ListNumber5">
    <w:name w:val="List Number 5"/>
    <w:basedOn w:val="Normal"/>
    <w:uiPriority w:val="99"/>
    <w:semiHidden/>
    <w:unhideWhenUsed/>
    <w:rsid w:val="00F74156"/>
    <w:pPr>
      <w:numPr>
        <w:numId w:val="20"/>
      </w:numPr>
      <w:contextualSpacing/>
    </w:pPr>
  </w:style>
  <w:style w:type="paragraph" w:styleId="MacroText">
    <w:name w:val="macro"/>
    <w:link w:val="MacroTextChar"/>
    <w:uiPriority w:val="99"/>
    <w:semiHidden/>
    <w:unhideWhenUsed/>
    <w:rsid w:val="00F7415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F74156"/>
    <w:rPr>
      <w:rFonts w:ascii="Consolas" w:hAnsi="Consolas" w:cs="Consolas"/>
      <w:sz w:val="20"/>
      <w:szCs w:val="20"/>
    </w:rPr>
  </w:style>
  <w:style w:type="table" w:customStyle="1" w:styleId="MediumGrid11">
    <w:name w:val="Medium Grid 11"/>
    <w:basedOn w:val="TableNormal"/>
    <w:uiPriority w:val="67"/>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F7415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F7415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F74156"/>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F74156"/>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F74156"/>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F74156"/>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F74156"/>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F7415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74156"/>
    <w:rPr>
      <w:rFonts w:asciiTheme="majorHAnsi" w:eastAsiaTheme="majorEastAsia" w:hAnsiTheme="majorHAnsi" w:cstheme="majorBidi"/>
      <w:sz w:val="24"/>
      <w:szCs w:val="24"/>
      <w:shd w:val="pct20" w:color="auto" w:fill="auto"/>
    </w:rPr>
  </w:style>
  <w:style w:type="paragraph" w:styleId="NoSpacing">
    <w:name w:val="No Spacing"/>
    <w:uiPriority w:val="19"/>
    <w:rsid w:val="00F74156"/>
    <w:pPr>
      <w:spacing w:after="0" w:line="240" w:lineRule="auto"/>
    </w:pPr>
  </w:style>
  <w:style w:type="paragraph" w:styleId="NormalWeb">
    <w:name w:val="Normal (Web)"/>
    <w:basedOn w:val="Normal"/>
    <w:semiHidden/>
    <w:unhideWhenUsed/>
    <w:rsid w:val="00F74156"/>
    <w:rPr>
      <w:rFonts w:ascii="Times New Roman" w:hAnsi="Times New Roman" w:cs="Times New Roman"/>
      <w:sz w:val="24"/>
      <w:szCs w:val="24"/>
    </w:rPr>
  </w:style>
  <w:style w:type="paragraph" w:styleId="NormalIndent">
    <w:name w:val="Normal Indent"/>
    <w:basedOn w:val="Normal"/>
    <w:uiPriority w:val="99"/>
    <w:semiHidden/>
    <w:unhideWhenUsed/>
    <w:rsid w:val="00F74156"/>
    <w:pPr>
      <w:ind w:left="720"/>
    </w:pPr>
  </w:style>
  <w:style w:type="paragraph" w:styleId="NoteHeading">
    <w:name w:val="Note Heading"/>
    <w:basedOn w:val="Normal"/>
    <w:next w:val="Normal"/>
    <w:link w:val="NoteHeadingChar"/>
    <w:uiPriority w:val="99"/>
    <w:semiHidden/>
    <w:unhideWhenUsed/>
    <w:rsid w:val="00F74156"/>
    <w:pPr>
      <w:spacing w:after="0" w:line="240" w:lineRule="auto"/>
    </w:pPr>
  </w:style>
  <w:style w:type="character" w:customStyle="1" w:styleId="NoteHeadingChar">
    <w:name w:val="Note Heading Char"/>
    <w:basedOn w:val="DefaultParagraphFont"/>
    <w:link w:val="NoteHeading"/>
    <w:uiPriority w:val="99"/>
    <w:semiHidden/>
    <w:rsid w:val="00F74156"/>
  </w:style>
  <w:style w:type="character" w:styleId="PageNumber">
    <w:name w:val="page number"/>
    <w:basedOn w:val="DefaultParagraphFont"/>
    <w:uiPriority w:val="99"/>
    <w:semiHidden/>
    <w:unhideWhenUsed/>
    <w:rsid w:val="00F74156"/>
  </w:style>
  <w:style w:type="character" w:styleId="PlaceholderText">
    <w:name w:val="Placeholder Text"/>
    <w:basedOn w:val="DefaultParagraphFont"/>
    <w:uiPriority w:val="99"/>
    <w:semiHidden/>
    <w:rsid w:val="00F74156"/>
    <w:rPr>
      <w:color w:val="808080"/>
    </w:rPr>
  </w:style>
  <w:style w:type="paragraph" w:styleId="PlainText">
    <w:name w:val="Plain Text"/>
    <w:basedOn w:val="Normal"/>
    <w:link w:val="PlainTextChar"/>
    <w:uiPriority w:val="99"/>
    <w:semiHidden/>
    <w:unhideWhenUsed/>
    <w:rsid w:val="00F7415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74156"/>
    <w:rPr>
      <w:rFonts w:ascii="Consolas" w:hAnsi="Consolas" w:cs="Consolas"/>
      <w:sz w:val="21"/>
      <w:szCs w:val="21"/>
    </w:rPr>
  </w:style>
  <w:style w:type="paragraph" w:styleId="Salutation">
    <w:name w:val="Salutation"/>
    <w:basedOn w:val="Normal"/>
    <w:next w:val="Normal"/>
    <w:link w:val="SalutationChar"/>
    <w:uiPriority w:val="99"/>
    <w:semiHidden/>
    <w:unhideWhenUsed/>
    <w:rsid w:val="00F74156"/>
  </w:style>
  <w:style w:type="character" w:customStyle="1" w:styleId="SalutationChar">
    <w:name w:val="Salutation Char"/>
    <w:basedOn w:val="DefaultParagraphFont"/>
    <w:link w:val="Salutation"/>
    <w:uiPriority w:val="99"/>
    <w:semiHidden/>
    <w:rsid w:val="00F74156"/>
  </w:style>
  <w:style w:type="paragraph" w:styleId="Signature">
    <w:name w:val="Signature"/>
    <w:basedOn w:val="Normal"/>
    <w:link w:val="SignatureChar"/>
    <w:uiPriority w:val="99"/>
    <w:semiHidden/>
    <w:unhideWhenUsed/>
    <w:rsid w:val="00F74156"/>
    <w:pPr>
      <w:spacing w:after="0" w:line="240" w:lineRule="auto"/>
      <w:ind w:left="4320"/>
    </w:pPr>
  </w:style>
  <w:style w:type="character" w:customStyle="1" w:styleId="SignatureChar">
    <w:name w:val="Signature Char"/>
    <w:basedOn w:val="DefaultParagraphFont"/>
    <w:link w:val="Signature"/>
    <w:uiPriority w:val="99"/>
    <w:semiHidden/>
    <w:rsid w:val="00F74156"/>
  </w:style>
  <w:style w:type="character" w:styleId="Strong">
    <w:name w:val="Strong"/>
    <w:basedOn w:val="DefaultParagraphFont"/>
    <w:uiPriority w:val="19"/>
    <w:rsid w:val="00F74156"/>
    <w:rPr>
      <w:b/>
      <w:bCs/>
    </w:rPr>
  </w:style>
  <w:style w:type="paragraph" w:styleId="Subtitle">
    <w:name w:val="Subtitle"/>
    <w:basedOn w:val="Normal"/>
    <w:next w:val="Normal"/>
    <w:link w:val="SubtitleChar"/>
    <w:uiPriority w:val="19"/>
    <w:rsid w:val="00F741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9"/>
    <w:rsid w:val="00F7415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rsid w:val="00F74156"/>
    <w:rPr>
      <w:i/>
      <w:iCs/>
      <w:color w:val="808080" w:themeColor="text1" w:themeTint="7F"/>
    </w:rPr>
  </w:style>
  <w:style w:type="character" w:styleId="SubtleReference">
    <w:name w:val="Subtle Reference"/>
    <w:basedOn w:val="DefaultParagraphFont"/>
    <w:uiPriority w:val="19"/>
    <w:rsid w:val="00F74156"/>
    <w:rPr>
      <w:smallCaps/>
      <w:color w:val="C0504D" w:themeColor="accent2"/>
      <w:u w:val="single"/>
    </w:rPr>
  </w:style>
  <w:style w:type="table" w:styleId="Table3Deffects1">
    <w:name w:val="Table 3D effects 1"/>
    <w:basedOn w:val="TableNormal"/>
    <w:uiPriority w:val="99"/>
    <w:semiHidden/>
    <w:unhideWhenUsed/>
    <w:rsid w:val="00F74156"/>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74156"/>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74156"/>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74156"/>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74156"/>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74156"/>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74156"/>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74156"/>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74156"/>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74156"/>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74156"/>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74156"/>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74156"/>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74156"/>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74156"/>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74156"/>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74156"/>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74156"/>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74156"/>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74156"/>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74156"/>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74156"/>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74156"/>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74156"/>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74156"/>
    <w:pPr>
      <w:spacing w:after="0"/>
      <w:ind w:left="220" w:hanging="220"/>
    </w:pPr>
  </w:style>
  <w:style w:type="paragraph" w:styleId="TableofFigures">
    <w:name w:val="table of figures"/>
    <w:basedOn w:val="Normal"/>
    <w:next w:val="Normal"/>
    <w:uiPriority w:val="99"/>
    <w:semiHidden/>
    <w:unhideWhenUsed/>
    <w:rsid w:val="00F74156"/>
    <w:pPr>
      <w:spacing w:after="0"/>
    </w:pPr>
  </w:style>
  <w:style w:type="table" w:styleId="TableProfessional">
    <w:name w:val="Table Professional"/>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74156"/>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74156"/>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74156"/>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74156"/>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741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7415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74156"/>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7415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7415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74156"/>
    <w:pPr>
      <w:spacing w:after="100"/>
    </w:pPr>
  </w:style>
  <w:style w:type="paragraph" w:styleId="TOC2">
    <w:name w:val="toc 2"/>
    <w:basedOn w:val="Normal"/>
    <w:next w:val="Normal"/>
    <w:autoRedefine/>
    <w:uiPriority w:val="39"/>
    <w:semiHidden/>
    <w:unhideWhenUsed/>
    <w:rsid w:val="00F74156"/>
    <w:pPr>
      <w:spacing w:after="100"/>
      <w:ind w:left="220"/>
    </w:pPr>
  </w:style>
  <w:style w:type="paragraph" w:styleId="TOC3">
    <w:name w:val="toc 3"/>
    <w:basedOn w:val="Normal"/>
    <w:next w:val="Normal"/>
    <w:autoRedefine/>
    <w:uiPriority w:val="39"/>
    <w:semiHidden/>
    <w:unhideWhenUsed/>
    <w:rsid w:val="00F74156"/>
    <w:pPr>
      <w:spacing w:after="100"/>
      <w:ind w:left="440"/>
    </w:pPr>
  </w:style>
  <w:style w:type="paragraph" w:styleId="TOC4">
    <w:name w:val="toc 4"/>
    <w:basedOn w:val="Normal"/>
    <w:next w:val="Normal"/>
    <w:autoRedefine/>
    <w:uiPriority w:val="39"/>
    <w:semiHidden/>
    <w:unhideWhenUsed/>
    <w:rsid w:val="00F74156"/>
    <w:pPr>
      <w:spacing w:after="100"/>
      <w:ind w:left="660"/>
    </w:pPr>
  </w:style>
  <w:style w:type="paragraph" w:styleId="TOC5">
    <w:name w:val="toc 5"/>
    <w:basedOn w:val="Normal"/>
    <w:next w:val="Normal"/>
    <w:autoRedefine/>
    <w:uiPriority w:val="39"/>
    <w:semiHidden/>
    <w:unhideWhenUsed/>
    <w:rsid w:val="00F74156"/>
    <w:pPr>
      <w:spacing w:after="100"/>
      <w:ind w:left="880"/>
    </w:pPr>
  </w:style>
  <w:style w:type="paragraph" w:styleId="TOC6">
    <w:name w:val="toc 6"/>
    <w:basedOn w:val="Normal"/>
    <w:next w:val="Normal"/>
    <w:autoRedefine/>
    <w:uiPriority w:val="39"/>
    <w:semiHidden/>
    <w:unhideWhenUsed/>
    <w:rsid w:val="00F74156"/>
    <w:pPr>
      <w:spacing w:after="100"/>
      <w:ind w:left="1100"/>
    </w:pPr>
  </w:style>
  <w:style w:type="paragraph" w:styleId="TOC7">
    <w:name w:val="toc 7"/>
    <w:basedOn w:val="Normal"/>
    <w:next w:val="Normal"/>
    <w:autoRedefine/>
    <w:uiPriority w:val="39"/>
    <w:semiHidden/>
    <w:unhideWhenUsed/>
    <w:rsid w:val="00F74156"/>
    <w:pPr>
      <w:spacing w:after="100"/>
      <w:ind w:left="1320"/>
    </w:pPr>
  </w:style>
  <w:style w:type="paragraph" w:styleId="TOC8">
    <w:name w:val="toc 8"/>
    <w:basedOn w:val="Normal"/>
    <w:next w:val="Normal"/>
    <w:autoRedefine/>
    <w:uiPriority w:val="39"/>
    <w:semiHidden/>
    <w:unhideWhenUsed/>
    <w:rsid w:val="00F74156"/>
    <w:pPr>
      <w:spacing w:after="100"/>
      <w:ind w:left="1540"/>
    </w:pPr>
  </w:style>
  <w:style w:type="paragraph" w:styleId="TOC9">
    <w:name w:val="toc 9"/>
    <w:basedOn w:val="Normal"/>
    <w:next w:val="Normal"/>
    <w:autoRedefine/>
    <w:uiPriority w:val="39"/>
    <w:semiHidden/>
    <w:unhideWhenUsed/>
    <w:rsid w:val="00F74156"/>
    <w:pPr>
      <w:spacing w:after="100"/>
      <w:ind w:left="1760"/>
    </w:pPr>
  </w:style>
  <w:style w:type="paragraph" w:styleId="TOCHeading">
    <w:name w:val="TOC Heading"/>
    <w:basedOn w:val="Heading1"/>
    <w:next w:val="Normal"/>
    <w:uiPriority w:val="39"/>
    <w:semiHidden/>
    <w:unhideWhenUsed/>
    <w:qFormat/>
    <w:rsid w:val="00F74156"/>
    <w:pPr>
      <w:numPr>
        <w:numId w:val="0"/>
      </w:numPr>
      <w:outlineLvl w:val="9"/>
    </w:pPr>
  </w:style>
  <w:style w:type="paragraph" w:customStyle="1" w:styleId="LRH">
    <w:name w:val="LRH"/>
    <w:basedOn w:val="Header"/>
    <w:qFormat/>
    <w:rsid w:val="00E3217E"/>
    <w:pPr>
      <w:tabs>
        <w:tab w:val="clear" w:pos="9480"/>
        <w:tab w:val="right" w:pos="10000"/>
      </w:tabs>
    </w:pPr>
    <w:rPr>
      <w:sz w:val="20"/>
      <w:szCs w:val="20"/>
    </w:rPr>
  </w:style>
  <w:style w:type="paragraph" w:customStyle="1" w:styleId="RRH">
    <w:name w:val="RRH"/>
    <w:basedOn w:val="Header"/>
    <w:qFormat/>
    <w:rsid w:val="00A47F1D"/>
    <w:pPr>
      <w:tabs>
        <w:tab w:val="clear" w:pos="9480"/>
        <w:tab w:val="right" w:pos="10020"/>
      </w:tabs>
    </w:pPr>
    <w:rPr>
      <w:sz w:val="20"/>
      <w:szCs w:val="20"/>
    </w:rPr>
  </w:style>
  <w:style w:type="character" w:customStyle="1" w:styleId="Folio">
    <w:name w:val="Folio"/>
    <w:basedOn w:val="DefaultParagraphFont"/>
    <w:uiPriority w:val="1"/>
    <w:rsid w:val="00CE7B10"/>
    <w:rPr>
      <w:rFonts w:ascii="Gill Sans" w:hAnsi="Gill Sans"/>
    </w:rPr>
  </w:style>
  <w:style w:type="paragraph" w:customStyle="1" w:styleId="TCHR">
    <w:name w:val="TCH_R"/>
    <w:basedOn w:val="Normal"/>
    <w:uiPriority w:val="19"/>
    <w:rsid w:val="00F04F2E"/>
    <w:pPr>
      <w:pBdr>
        <w:top w:val="single" w:sz="4" w:space="1" w:color="auto"/>
        <w:bottom w:val="single" w:sz="4" w:space="1" w:color="auto"/>
      </w:pBdr>
      <w:spacing w:before="20" w:after="20" w:line="240" w:lineRule="exact"/>
    </w:pPr>
    <w:rPr>
      <w:rFonts w:ascii="Gill Sans" w:eastAsia="Times New Roman" w:hAnsi="Gill Sans" w:cs="Times New Roman"/>
      <w:color w:val="000000" w:themeColor="text1"/>
      <w:sz w:val="18"/>
      <w:szCs w:val="24"/>
    </w:rPr>
  </w:style>
  <w:style w:type="paragraph" w:customStyle="1" w:styleId="verseline">
    <w:name w:val="verseline"/>
    <w:basedOn w:val="Normal"/>
    <w:rsid w:val="00631A09"/>
    <w:pPr>
      <w:spacing w:after="0" w:line="360" w:lineRule="auto"/>
    </w:pPr>
    <w:rPr>
      <w:rFonts w:ascii="Times New Roman" w:eastAsia="Times New Roman" w:hAnsi="Times New Roman" w:cs="Times New Roman"/>
      <w:sz w:val="24"/>
      <w:szCs w:val="24"/>
    </w:rPr>
  </w:style>
  <w:style w:type="paragraph" w:customStyle="1" w:styleId="speech">
    <w:name w:val="speech"/>
    <w:basedOn w:val="Normal"/>
    <w:rsid w:val="00631A09"/>
    <w:pPr>
      <w:spacing w:after="0" w:line="360" w:lineRule="auto"/>
    </w:pPr>
    <w:rPr>
      <w:rFonts w:ascii="Times New Roman" w:eastAsia="Times New Roman" w:hAnsi="Times New Roman" w:cs="Times New Roman"/>
      <w:sz w:val="24"/>
      <w:szCs w:val="24"/>
    </w:rPr>
  </w:style>
  <w:style w:type="paragraph" w:customStyle="1" w:styleId="fixedtbl">
    <w:name w:val="fixedtbl"/>
    <w:basedOn w:val="Normal"/>
    <w:rsid w:val="00631A09"/>
    <w:pPr>
      <w:spacing w:after="0" w:line="360" w:lineRule="auto"/>
    </w:pPr>
    <w:rPr>
      <w:rFonts w:ascii="Times New Roman" w:eastAsia="Times New Roman" w:hAnsi="Times New Roman" w:cs="Times New Roman"/>
      <w:sz w:val="24"/>
      <w:szCs w:val="24"/>
    </w:rPr>
  </w:style>
  <w:style w:type="paragraph" w:customStyle="1" w:styleId="attribute">
    <w:name w:val="attribut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page">
    <w:name w:val="seriespag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title">
    <w:name w:val="series-titl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editors">
    <w:name w:val="series-editors"/>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xx">
    <w:name w:val="x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fixedimage">
    <w:name w:val="fixedimage"/>
    <w:basedOn w:val="Normal"/>
    <w:rsid w:val="00631A09"/>
    <w:pPr>
      <w:spacing w:before="120" w:after="0" w:line="360" w:lineRule="auto"/>
    </w:pPr>
    <w:rPr>
      <w:rFonts w:ascii="Times New Roman" w:eastAsia="Times New Roman" w:hAnsi="Times New Roman" w:cs="Times New Roman"/>
      <w:sz w:val="24"/>
      <w:szCs w:val="24"/>
    </w:rPr>
  </w:style>
  <w:style w:type="paragraph" w:customStyle="1" w:styleId="sublistunordered">
    <w:name w:val="sublistunordered"/>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textbox">
    <w:name w:val="textbo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body">
    <w:name w:val="body"/>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tail">
    <w:name w:val="tail"/>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unicode">
    <w:name w:val="unicode"/>
    <w:basedOn w:val="Normal"/>
    <w:rsid w:val="00631A09"/>
    <w:pPr>
      <w:spacing w:before="100" w:beforeAutospacing="1" w:after="100" w:afterAutospacing="1" w:line="360" w:lineRule="auto"/>
    </w:pPr>
    <w:rPr>
      <w:rFonts w:ascii="Arial Unicode MS" w:eastAsia="Arial Unicode MS" w:hAnsi="Arial Unicode MS" w:cs="Arial Unicode MS"/>
      <w:sz w:val="24"/>
      <w:szCs w:val="24"/>
    </w:rPr>
  </w:style>
  <w:style w:type="paragraph" w:customStyle="1" w:styleId="IN">
    <w:name w:val="IN"/>
    <w:basedOn w:val="Normal"/>
    <w:rsid w:val="00631A09"/>
    <w:pPr>
      <w:spacing w:after="0" w:line="360" w:lineRule="auto"/>
    </w:pPr>
    <w:rPr>
      <w:rFonts w:ascii="Times New Roman" w:eastAsia="Times New Roman" w:hAnsi="Times New Roman" w:cs="Times New Roman"/>
      <w:sz w:val="24"/>
      <w:szCs w:val="24"/>
    </w:rPr>
  </w:style>
  <w:style w:type="paragraph" w:customStyle="1" w:styleId="INFL">
    <w:name w:val="IN FL"/>
    <w:basedOn w:val="Normal"/>
    <w:rsid w:val="00631A09"/>
    <w:pPr>
      <w:spacing w:after="0" w:line="360" w:lineRule="auto"/>
    </w:pPr>
    <w:rPr>
      <w:rFonts w:ascii="Times New Roman" w:eastAsia="Times New Roman" w:hAnsi="Times New Roman" w:cs="Times New Roman"/>
      <w:sz w:val="24"/>
      <w:szCs w:val="24"/>
    </w:rPr>
  </w:style>
  <w:style w:type="paragraph" w:customStyle="1" w:styleId="OPIN">
    <w:name w:val="OP IN"/>
    <w:basedOn w:val="Normal"/>
    <w:rsid w:val="00631A09"/>
    <w:pPr>
      <w:spacing w:after="0" w:line="360" w:lineRule="auto"/>
    </w:pPr>
    <w:rPr>
      <w:rFonts w:ascii="Times New Roman" w:eastAsia="Times New Roman" w:hAnsi="Times New Roman" w:cs="Times New Roman"/>
      <w:sz w:val="24"/>
      <w:szCs w:val="24"/>
    </w:rPr>
  </w:style>
  <w:style w:type="paragraph" w:customStyle="1" w:styleId="OUT">
    <w:name w:val="OUT"/>
    <w:basedOn w:val="Normal"/>
    <w:rsid w:val="00631A09"/>
    <w:pPr>
      <w:spacing w:after="0" w:line="360" w:lineRule="auto"/>
    </w:pPr>
    <w:rPr>
      <w:rFonts w:ascii="Times New Roman" w:eastAsia="Times New Roman" w:hAnsi="Times New Roman" w:cs="Times New Roman"/>
      <w:sz w:val="24"/>
      <w:szCs w:val="24"/>
    </w:rPr>
  </w:style>
  <w:style w:type="paragraph" w:customStyle="1" w:styleId="OUTFL">
    <w:name w:val="OUT FL"/>
    <w:basedOn w:val="Normal"/>
    <w:rsid w:val="00631A09"/>
    <w:pPr>
      <w:spacing w:after="0" w:line="360" w:lineRule="auto"/>
    </w:pPr>
    <w:rPr>
      <w:rFonts w:ascii="Times New Roman" w:eastAsia="Times New Roman" w:hAnsi="Times New Roman" w:cs="Times New Roman"/>
      <w:sz w:val="24"/>
      <w:szCs w:val="24"/>
    </w:rPr>
  </w:style>
  <w:style w:type="paragraph" w:customStyle="1" w:styleId="OUTIN">
    <w:name w:val="OUT IN"/>
    <w:basedOn w:val="Normal"/>
    <w:rsid w:val="00631A09"/>
    <w:pPr>
      <w:spacing w:after="0" w:line="360" w:lineRule="auto"/>
    </w:pPr>
    <w:rPr>
      <w:rFonts w:ascii="Times New Roman" w:eastAsia="Times New Roman" w:hAnsi="Times New Roman" w:cs="Times New Roman"/>
      <w:sz w:val="24"/>
      <w:szCs w:val="24"/>
    </w:rPr>
  </w:style>
  <w:style w:type="paragraph" w:customStyle="1" w:styleId="OUTINFL">
    <w:name w:val="OUT IN FL"/>
    <w:basedOn w:val="Normal"/>
    <w:rsid w:val="00631A09"/>
    <w:pPr>
      <w:spacing w:after="0" w:line="360" w:lineRule="auto"/>
    </w:pPr>
    <w:rPr>
      <w:rFonts w:ascii="Times New Roman" w:eastAsia="Times New Roman" w:hAnsi="Times New Roman" w:cs="Times New Roman"/>
      <w:sz w:val="24"/>
      <w:szCs w:val="24"/>
    </w:rPr>
  </w:style>
  <w:style w:type="paragraph" w:customStyle="1" w:styleId="RefNumDouble">
    <w:name w:val="Ref Num Double"/>
    <w:basedOn w:val="Normal"/>
    <w:rsid w:val="00631A09"/>
    <w:pPr>
      <w:spacing w:after="0" w:line="360" w:lineRule="auto"/>
    </w:pPr>
    <w:rPr>
      <w:rFonts w:ascii="Times New Roman" w:eastAsia="Times New Roman" w:hAnsi="Times New Roman" w:cs="Times New Roman"/>
      <w:sz w:val="24"/>
      <w:szCs w:val="24"/>
    </w:rPr>
  </w:style>
  <w:style w:type="paragraph" w:customStyle="1" w:styleId="RefNumSingle">
    <w:name w:val="Ref Num Single"/>
    <w:basedOn w:val="Normal"/>
    <w:rsid w:val="00631A09"/>
    <w:pPr>
      <w:spacing w:after="0" w:line="360" w:lineRule="auto"/>
    </w:pPr>
    <w:rPr>
      <w:rFonts w:ascii="Times New Roman" w:eastAsia="Times New Roman" w:hAnsi="Times New Roman" w:cs="Times New Roman"/>
      <w:sz w:val="24"/>
      <w:szCs w:val="24"/>
    </w:rPr>
  </w:style>
  <w:style w:type="paragraph" w:customStyle="1" w:styleId="SUBBL">
    <w:name w:val="SUB BL"/>
    <w:basedOn w:val="BL"/>
    <w:autoRedefine/>
    <w:rsid w:val="00631A09"/>
    <w:pPr>
      <w:numPr>
        <w:numId w:val="0"/>
      </w:numPr>
      <w:spacing w:before="0" w:after="0" w:line="360" w:lineRule="auto"/>
      <w:contextualSpacing w:val="0"/>
      <w:jc w:val="left"/>
    </w:pPr>
    <w:rPr>
      <w:color w:val="666633"/>
      <w:sz w:val="24"/>
    </w:rPr>
  </w:style>
  <w:style w:type="paragraph" w:customStyle="1" w:styleId="SUBNL">
    <w:name w:val="SUB NL"/>
    <w:basedOn w:val="NL"/>
    <w:autoRedefine/>
    <w:rsid w:val="00631A09"/>
    <w:pPr>
      <w:spacing w:before="0" w:after="0" w:line="360" w:lineRule="auto"/>
      <w:ind w:left="0" w:firstLine="0"/>
      <w:contextualSpacing w:val="0"/>
      <w:jc w:val="left"/>
    </w:pPr>
    <w:rPr>
      <w:color w:val="666633"/>
      <w:sz w:val="24"/>
    </w:rPr>
  </w:style>
  <w:style w:type="paragraph" w:customStyle="1" w:styleId="SUBTBL">
    <w:name w:val="SUB TBL"/>
    <w:basedOn w:val="BL"/>
    <w:autoRedefine/>
    <w:rsid w:val="00631A09"/>
    <w:pPr>
      <w:numPr>
        <w:numId w:val="0"/>
      </w:numPr>
      <w:spacing w:before="0" w:after="0" w:line="360" w:lineRule="auto"/>
      <w:contextualSpacing w:val="0"/>
      <w:jc w:val="left"/>
    </w:pPr>
    <w:rPr>
      <w:color w:val="666633"/>
      <w:sz w:val="24"/>
    </w:rPr>
  </w:style>
  <w:style w:type="paragraph" w:customStyle="1" w:styleId="SUBTNL">
    <w:name w:val="SUB TNL"/>
    <w:basedOn w:val="NL"/>
    <w:autoRedefine/>
    <w:rsid w:val="00631A09"/>
    <w:pPr>
      <w:spacing w:before="0" w:after="0" w:line="360" w:lineRule="auto"/>
      <w:ind w:left="0" w:firstLine="0"/>
      <w:contextualSpacing w:val="0"/>
      <w:jc w:val="left"/>
    </w:pPr>
    <w:rPr>
      <w:color w:val="666633"/>
      <w:sz w:val="24"/>
    </w:rPr>
  </w:style>
  <w:style w:type="character" w:customStyle="1" w:styleId="po-number">
    <w:name w:val="po-number"/>
    <w:basedOn w:val="DefaultParagraphFont"/>
    <w:rsid w:val="00631A09"/>
    <w:rPr>
      <w:vanish/>
      <w:webHidden w:val="0"/>
      <w:specVanish w:val="0"/>
    </w:rPr>
  </w:style>
  <w:style w:type="character" w:customStyle="1" w:styleId="item-title">
    <w:name w:val="item-title"/>
    <w:basedOn w:val="DefaultParagraphFont"/>
    <w:rsid w:val="00631A09"/>
    <w:rPr>
      <w:b/>
      <w:bCs/>
      <w:shd w:val="clear" w:color="auto" w:fill="FFC0CB"/>
    </w:rPr>
  </w:style>
  <w:style w:type="character" w:customStyle="1" w:styleId="label">
    <w:name w:val="label"/>
    <w:basedOn w:val="DefaultParagraphFont"/>
    <w:rsid w:val="00631A09"/>
    <w:rPr>
      <w:vanish/>
      <w:webHidden w:val="0"/>
      <w:specVanish w:val="0"/>
    </w:rPr>
  </w:style>
  <w:style w:type="character" w:customStyle="1" w:styleId="report">
    <w:name w:val="report"/>
    <w:basedOn w:val="DefaultParagraphFont"/>
    <w:rsid w:val="00631A09"/>
    <w:rPr>
      <w:bdr w:val="none" w:sz="0" w:space="0" w:color="auto" w:frame="1"/>
    </w:rPr>
  </w:style>
  <w:style w:type="character" w:customStyle="1" w:styleId="isbn">
    <w:name w:val="isbn"/>
    <w:basedOn w:val="DefaultParagraphFont"/>
    <w:rsid w:val="00631A09"/>
    <w:rPr>
      <w:bdr w:val="none" w:sz="0" w:space="0" w:color="auto" w:frame="1"/>
      <w:shd w:val="clear" w:color="auto" w:fill="ADD8E6"/>
    </w:rPr>
  </w:style>
  <w:style w:type="character" w:customStyle="1" w:styleId="issn">
    <w:name w:val="issn"/>
    <w:basedOn w:val="DefaultParagraphFont"/>
    <w:rsid w:val="00631A09"/>
    <w:rPr>
      <w:bdr w:val="none" w:sz="0" w:space="0" w:color="auto" w:frame="1"/>
      <w:shd w:val="clear" w:color="auto" w:fill="ADD8E6"/>
    </w:rPr>
  </w:style>
  <w:style w:type="character" w:customStyle="1" w:styleId="conf">
    <w:name w:val="conf"/>
    <w:basedOn w:val="DefaultParagraphFont"/>
    <w:rsid w:val="00631A09"/>
    <w:rPr>
      <w:bdr w:val="none" w:sz="0" w:space="0" w:color="auto" w:frame="1"/>
    </w:rPr>
  </w:style>
  <w:style w:type="character" w:customStyle="1" w:styleId="gen">
    <w:name w:val="gen"/>
    <w:basedOn w:val="DefaultParagraphFont"/>
    <w:rsid w:val="00631A09"/>
    <w:rPr>
      <w:color w:val="FF99CC"/>
      <w:shd w:val="clear" w:color="auto" w:fill="00FFFF"/>
    </w:rPr>
  </w:style>
  <w:style w:type="character" w:customStyle="1" w:styleId="fu">
    <w:name w:val="fu"/>
    <w:basedOn w:val="DefaultParagraphFont"/>
    <w:rsid w:val="00631A09"/>
    <w:rPr>
      <w:color w:val="A52A2A"/>
    </w:rPr>
  </w:style>
  <w:style w:type="character" w:customStyle="1" w:styleId="tu">
    <w:name w:val="tu"/>
    <w:basedOn w:val="DefaultParagraphFont"/>
    <w:rsid w:val="00631A09"/>
    <w:rPr>
      <w:color w:val="0000FF"/>
    </w:rPr>
  </w:style>
  <w:style w:type="character" w:customStyle="1" w:styleId="url">
    <w:name w:val="url"/>
    <w:basedOn w:val="DefaultParagraphFont"/>
    <w:rsid w:val="00631A09"/>
    <w:rPr>
      <w:color w:val="0000FF"/>
    </w:rPr>
  </w:style>
  <w:style w:type="character" w:customStyle="1" w:styleId="customer">
    <w:name w:val="customer"/>
    <w:basedOn w:val="DefaultParagraphFont"/>
    <w:rsid w:val="00631A09"/>
    <w:rPr>
      <w:bdr w:val="single" w:sz="6" w:space="0" w:color="FF0000" w:frame="1"/>
      <w:shd w:val="clear" w:color="auto" w:fill="90EE90"/>
    </w:rPr>
  </w:style>
  <w:style w:type="character" w:customStyle="1" w:styleId="patent">
    <w:name w:val="patent"/>
    <w:basedOn w:val="DefaultParagraphFont"/>
    <w:rsid w:val="00631A09"/>
    <w:rPr>
      <w:color w:val="000000"/>
      <w:shd w:val="clear" w:color="auto" w:fill="CD9B9B"/>
    </w:rPr>
  </w:style>
  <w:style w:type="character" w:customStyle="1" w:styleId="trans-source">
    <w:name w:val="trans-source"/>
    <w:basedOn w:val="DefaultParagraphFont"/>
    <w:rsid w:val="00631A09"/>
    <w:rPr>
      <w:color w:val="000000"/>
      <w:shd w:val="clear" w:color="auto" w:fill="FBA16C"/>
    </w:rPr>
  </w:style>
  <w:style w:type="character" w:customStyle="1" w:styleId="season">
    <w:name w:val="season"/>
    <w:basedOn w:val="DefaultParagraphFont"/>
    <w:rsid w:val="00631A09"/>
    <w:rPr>
      <w:color w:val="000000"/>
      <w:shd w:val="clear" w:color="auto" w:fill="FFEC8B"/>
    </w:rPr>
  </w:style>
  <w:style w:type="character" w:customStyle="1" w:styleId="thesis">
    <w:name w:val="thesis"/>
    <w:basedOn w:val="DefaultParagraphFont"/>
    <w:rsid w:val="00631A09"/>
    <w:rPr>
      <w:color w:val="B8860B"/>
      <w:shd w:val="clear" w:color="auto" w:fill="F5FFFA"/>
    </w:rPr>
  </w:style>
  <w:style w:type="character" w:customStyle="1" w:styleId="writer">
    <w:name w:val="writer"/>
    <w:basedOn w:val="DefaultParagraphFont"/>
    <w:rsid w:val="00631A09"/>
    <w:rPr>
      <w:rFonts w:ascii="Arial Unicode MS" w:eastAsia="Arial Unicode MS" w:hAnsi="Arial Unicode MS" w:cs="Arial Unicode MS" w:hint="eastAsia"/>
      <w:color w:val="FFD700"/>
      <w:sz w:val="36"/>
      <w:szCs w:val="36"/>
    </w:rPr>
  </w:style>
  <w:style w:type="character" w:customStyle="1" w:styleId="role">
    <w:name w:val="role"/>
    <w:basedOn w:val="DefaultParagraphFont"/>
    <w:rsid w:val="00631A09"/>
    <w:rPr>
      <w:color w:val="878786"/>
    </w:rPr>
  </w:style>
  <w:style w:type="character" w:customStyle="1" w:styleId="scp">
    <w:name w:val="scp"/>
    <w:basedOn w:val="DefaultParagraphFont"/>
    <w:rsid w:val="00631A09"/>
    <w:rPr>
      <w:smallCaps/>
    </w:rPr>
  </w:style>
  <w:style w:type="character" w:customStyle="1" w:styleId="smallcaps">
    <w:name w:val="smallcaps"/>
    <w:basedOn w:val="DefaultParagraphFont"/>
    <w:rsid w:val="00631A09"/>
    <w:rPr>
      <w:smallCaps/>
    </w:rPr>
  </w:style>
  <w:style w:type="character" w:customStyle="1" w:styleId="sc">
    <w:name w:val="sc"/>
    <w:basedOn w:val="DefaultParagraphFont"/>
    <w:rsid w:val="00631A09"/>
    <w:rPr>
      <w:rFonts w:ascii="ESSTIXThirteen" w:hAnsi="ESSTIXThirteen" w:hint="default"/>
    </w:rPr>
  </w:style>
  <w:style w:type="character" w:customStyle="1" w:styleId="openface">
    <w:name w:val="openface"/>
    <w:basedOn w:val="DefaultParagraphFont"/>
    <w:rsid w:val="00631A09"/>
    <w:rPr>
      <w:rFonts w:ascii="ESSTIXFourteen" w:hAnsi="ESSTIXFourteen" w:hint="default"/>
    </w:rPr>
  </w:style>
  <w:style w:type="character" w:customStyle="1" w:styleId="fr">
    <w:name w:val="fr"/>
    <w:basedOn w:val="DefaultParagraphFont"/>
    <w:rsid w:val="00631A09"/>
    <w:rPr>
      <w:rFonts w:ascii="ESSTIXFifteen" w:hAnsi="ESSTIXFifteen" w:hint="default"/>
    </w:rPr>
  </w:style>
  <w:style w:type="character" w:customStyle="1" w:styleId="ty0">
    <w:name w:val="ty"/>
    <w:basedOn w:val="DefaultParagraphFont"/>
    <w:rsid w:val="00631A09"/>
    <w:rPr>
      <w:rFonts w:ascii="Courier New" w:hAnsi="Courier New" w:cs="Courier New" w:hint="default"/>
    </w:rPr>
  </w:style>
  <w:style w:type="character" w:customStyle="1" w:styleId="sanserif">
    <w:name w:val="sanserif"/>
    <w:basedOn w:val="DefaultParagraphFont"/>
    <w:rsid w:val="00631A09"/>
    <w:rPr>
      <w:rFonts w:ascii="Arial" w:hAnsi="Arial" w:cs="Arial" w:hint="default"/>
    </w:rPr>
  </w:style>
  <w:style w:type="character" w:customStyle="1" w:styleId="tmi">
    <w:name w:val="tmi"/>
    <w:basedOn w:val="DefaultParagraphFont"/>
    <w:rsid w:val="00631A09"/>
    <w:rPr>
      <w:rFonts w:ascii="Courier New" w:hAnsi="Courier New" w:cs="Courier New" w:hint="default"/>
      <w:i/>
      <w:iCs/>
      <w:shd w:val="clear" w:color="auto" w:fill="FFFF00"/>
    </w:rPr>
  </w:style>
  <w:style w:type="character" w:customStyle="1" w:styleId="tmb">
    <w:name w:val="tmb"/>
    <w:basedOn w:val="DefaultParagraphFont"/>
    <w:rsid w:val="00631A09"/>
    <w:rPr>
      <w:rFonts w:ascii="Courier New" w:hAnsi="Courier New" w:cs="Courier New" w:hint="default"/>
      <w:b/>
      <w:bCs/>
      <w:shd w:val="clear" w:color="auto" w:fill="FFFF00"/>
    </w:rPr>
  </w:style>
  <w:style w:type="character" w:customStyle="1" w:styleId="smr">
    <w:name w:val="smr"/>
    <w:basedOn w:val="DefaultParagraphFont"/>
    <w:rsid w:val="00631A09"/>
    <w:rPr>
      <w:rFonts w:ascii="Arial Unicode MS" w:eastAsia="Arial Unicode MS" w:hAnsi="Arial Unicode MS" w:cs="Arial Unicode MS" w:hint="eastAsia"/>
      <w:i w:val="0"/>
      <w:iCs w:val="0"/>
      <w:shd w:val="clear" w:color="auto" w:fill="FFFF00"/>
    </w:rPr>
  </w:style>
  <w:style w:type="character" w:customStyle="1" w:styleId="smbi">
    <w:name w:val="smbi"/>
    <w:basedOn w:val="DefaultParagraphFont"/>
    <w:rsid w:val="00631A09"/>
    <w:rPr>
      <w:rFonts w:ascii="Arial Unicode MS" w:eastAsia="Arial Unicode MS" w:hAnsi="Arial Unicode MS" w:cs="Arial Unicode MS" w:hint="eastAsia"/>
      <w:b/>
      <w:bCs/>
      <w:i/>
      <w:iCs/>
      <w:shd w:val="clear" w:color="auto" w:fill="FFFF00"/>
    </w:rPr>
  </w:style>
  <w:style w:type="character" w:customStyle="1" w:styleId="base">
    <w:name w:val="base"/>
    <w:basedOn w:val="DefaultParagraphFont"/>
    <w:rsid w:val="00631A09"/>
  </w:style>
  <w:style w:type="character" w:customStyle="1" w:styleId="sup0">
    <w:name w:val="sup"/>
    <w:basedOn w:val="DefaultParagraphFont"/>
    <w:rsid w:val="00631A09"/>
    <w:rPr>
      <w:vertAlign w:val="superscript"/>
    </w:rPr>
  </w:style>
  <w:style w:type="character" w:customStyle="1" w:styleId="sub0">
    <w:name w:val="sub"/>
    <w:basedOn w:val="DefaultParagraphFont"/>
    <w:rsid w:val="00631A09"/>
    <w:rPr>
      <w:vertAlign w:val="subscript"/>
    </w:rPr>
  </w:style>
  <w:style w:type="character" w:customStyle="1" w:styleId="view">
    <w:name w:val="view"/>
    <w:basedOn w:val="DefaultParagraphFont"/>
    <w:rsid w:val="00631A09"/>
    <w:rPr>
      <w:color w:val="FFFFFF"/>
      <w:effect w:val="none"/>
      <w:bdr w:val="single" w:sz="6" w:space="0" w:color="000000" w:frame="1"/>
      <w:shd w:val="clear" w:color="auto" w:fill="0000FF"/>
    </w:rPr>
  </w:style>
  <w:style w:type="character" w:customStyle="1" w:styleId="symbol">
    <w:name w:val="symbol"/>
    <w:basedOn w:val="DefaultParagraphFont"/>
    <w:rsid w:val="00631A09"/>
    <w:rPr>
      <w:rFonts w:ascii="Symbol" w:hAnsi="Symbol" w:hint="default"/>
    </w:rPr>
  </w:style>
  <w:style w:type="character" w:customStyle="1" w:styleId="zapfwingbats">
    <w:name w:val="zapfwingbats"/>
    <w:basedOn w:val="DefaultParagraphFont"/>
    <w:rsid w:val="00631A09"/>
    <w:rPr>
      <w:rFonts w:ascii="Zapfwingbats" w:hAnsi="Zapfwingbats" w:hint="default"/>
    </w:rPr>
  </w:style>
  <w:style w:type="character" w:customStyle="1" w:styleId="rborder">
    <w:name w:val="rborder"/>
    <w:basedOn w:val="DefaultParagraphFont"/>
    <w:rsid w:val="00631A09"/>
  </w:style>
  <w:style w:type="character" w:customStyle="1" w:styleId="webdings">
    <w:name w:val="webdings"/>
    <w:basedOn w:val="DefaultParagraphFont"/>
    <w:rsid w:val="00631A09"/>
    <w:rPr>
      <w:rFonts w:ascii="Webdings" w:hAnsi="Webdings" w:hint="default"/>
    </w:rPr>
  </w:style>
  <w:style w:type="character" w:customStyle="1" w:styleId="euclidmathone">
    <w:name w:val="euclid_math_one"/>
    <w:basedOn w:val="DefaultParagraphFont"/>
    <w:rsid w:val="00631A09"/>
    <w:rPr>
      <w:rFonts w:ascii="Euclid Math One" w:hAnsi="Euclid Math One" w:hint="default"/>
    </w:rPr>
  </w:style>
  <w:style w:type="character" w:customStyle="1" w:styleId="euclidmathtwo">
    <w:name w:val="euclid_math_two"/>
    <w:basedOn w:val="DefaultParagraphFont"/>
    <w:rsid w:val="00631A09"/>
    <w:rPr>
      <w:rFonts w:ascii="Euclid Math Two" w:hAnsi="Euclid Math Two" w:hint="default"/>
    </w:rPr>
  </w:style>
  <w:style w:type="character" w:customStyle="1" w:styleId="euclidextra">
    <w:name w:val="euclid_extra"/>
    <w:basedOn w:val="DefaultParagraphFont"/>
    <w:rsid w:val="00631A09"/>
    <w:rPr>
      <w:rFonts w:ascii="Euclid Extra" w:hAnsi="Euclid Extra" w:hint="default"/>
    </w:rPr>
  </w:style>
  <w:style w:type="character" w:customStyle="1" w:styleId="mtextra">
    <w:name w:val="mt_extra"/>
    <w:basedOn w:val="DefaultParagraphFont"/>
    <w:rsid w:val="00631A09"/>
    <w:rPr>
      <w:rFonts w:ascii="MT Extra" w:hAnsi="MT Extra" w:hint="default"/>
    </w:rPr>
  </w:style>
  <w:style w:type="character" w:customStyle="1" w:styleId="presub">
    <w:name w:val="presub"/>
    <w:basedOn w:val="DefaultParagraphFont"/>
    <w:rsid w:val="00631A09"/>
    <w:rPr>
      <w:vertAlign w:val="subscript"/>
    </w:rPr>
  </w:style>
  <w:style w:type="character" w:customStyle="1" w:styleId="uispace">
    <w:name w:val="uispace"/>
    <w:basedOn w:val="DefaultParagraphFont"/>
    <w:rsid w:val="00631A09"/>
    <w:rPr>
      <w:shd w:val="clear" w:color="auto" w:fill="0000FF"/>
    </w:rPr>
  </w:style>
  <w:style w:type="character" w:customStyle="1" w:styleId="mathvariant-script">
    <w:name w:val="mathvariant-script"/>
    <w:basedOn w:val="DefaultParagraphFont"/>
    <w:rsid w:val="00631A09"/>
    <w:rPr>
      <w:rFonts w:ascii="Euclid Math One" w:hAnsi="Euclid Math One" w:hint="default"/>
    </w:rPr>
  </w:style>
  <w:style w:type="character" w:customStyle="1" w:styleId="graphfixed">
    <w:name w:val="graphfixed"/>
    <w:basedOn w:val="DefaultParagraphFont"/>
    <w:rsid w:val="00631A09"/>
    <w:rPr>
      <w:color w:val="C0C0C0"/>
      <w:bdr w:val="single" w:sz="24" w:space="0" w:color="auto" w:frame="1"/>
      <w:shd w:val="clear" w:color="auto" w:fill="000080"/>
    </w:rPr>
  </w:style>
  <w:style w:type="character" w:customStyle="1" w:styleId="image">
    <w:name w:val="image"/>
    <w:basedOn w:val="DefaultParagraphFont"/>
    <w:rsid w:val="00631A09"/>
    <w:rPr>
      <w:color w:val="C0C0C0"/>
      <w:bdr w:val="single" w:sz="24" w:space="0" w:color="auto" w:frame="1"/>
      <w:shd w:val="clear" w:color="auto" w:fill="000080"/>
    </w:rPr>
  </w:style>
  <w:style w:type="character" w:customStyle="1" w:styleId="application">
    <w:name w:val="application"/>
    <w:basedOn w:val="DefaultParagraphFont"/>
    <w:rsid w:val="00631A09"/>
    <w:rPr>
      <w:color w:val="C0C0C0"/>
      <w:bdr w:val="single" w:sz="24" w:space="0" w:color="auto" w:frame="1"/>
      <w:shd w:val="clear" w:color="auto" w:fill="000080"/>
    </w:rPr>
  </w:style>
  <w:style w:type="character" w:customStyle="1" w:styleId="ecopytype">
    <w:name w:val="ecopytype"/>
    <w:basedOn w:val="DefaultParagraphFont"/>
    <w:rsid w:val="00631A09"/>
    <w:rPr>
      <w:bdr w:val="single" w:sz="6" w:space="0" w:color="FF0000" w:frame="1"/>
      <w:shd w:val="clear" w:color="auto" w:fill="FFC0CB"/>
    </w:rPr>
  </w:style>
  <w:style w:type="character" w:customStyle="1" w:styleId="unicode2">
    <w:name w:val="unicode2"/>
    <w:basedOn w:val="DefaultParagraphFont"/>
    <w:rsid w:val="00631A09"/>
    <w:rPr>
      <w:rFonts w:ascii="Arial Unicode MS" w:eastAsia="Arial Unicode MS" w:hAnsi="Arial Unicode MS" w:cs="Arial Unicode MS" w:hint="eastAsia"/>
    </w:rPr>
  </w:style>
  <w:style w:type="character" w:customStyle="1" w:styleId="jobid">
    <w:name w:val="jobid"/>
    <w:basedOn w:val="DefaultParagraphFont"/>
    <w:rsid w:val="00631A09"/>
  </w:style>
  <w:style w:type="character" w:customStyle="1" w:styleId="no-phys-figs">
    <w:name w:val="no-phys-figs"/>
    <w:basedOn w:val="DefaultParagraphFont"/>
    <w:rsid w:val="00631A09"/>
  </w:style>
  <w:style w:type="character" w:customStyle="1" w:styleId="subject">
    <w:name w:val="subject"/>
    <w:basedOn w:val="DefaultParagraphFont"/>
    <w:rsid w:val="00631A09"/>
  </w:style>
  <w:style w:type="character" w:customStyle="1" w:styleId="revised">
    <w:name w:val="revised"/>
    <w:basedOn w:val="DefaultParagraphFont"/>
    <w:rsid w:val="00631A09"/>
  </w:style>
  <w:style w:type="character" w:customStyle="1" w:styleId="revised-second">
    <w:name w:val="revised-second"/>
    <w:basedOn w:val="DefaultParagraphFont"/>
    <w:rsid w:val="00631A09"/>
  </w:style>
  <w:style w:type="character" w:customStyle="1" w:styleId="revised-third">
    <w:name w:val="revised-third"/>
    <w:basedOn w:val="DefaultParagraphFont"/>
    <w:rsid w:val="00631A09"/>
  </w:style>
  <w:style w:type="character" w:customStyle="1" w:styleId="apple-converted-space">
    <w:name w:val="apple-converted-space"/>
    <w:basedOn w:val="DefaultParagraphFont"/>
    <w:rsid w:val="00631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55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oleObject" Target="embeddings/oleObject1.bin"/><Relationship Id="rId26" Type="http://schemas.openxmlformats.org/officeDocument/2006/relationships/header" Target="header8.xml"/><Relationship Id="rId21" Type="http://schemas.openxmlformats.org/officeDocument/2006/relationships/oleObject" Target="embeddings/oleObject3.bin"/><Relationship Id="rId34"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2.wmf"/><Relationship Id="rId25" Type="http://schemas.openxmlformats.org/officeDocument/2006/relationships/oleObject" Target="embeddings/oleObject6.bin"/><Relationship Id="rId33" Type="http://schemas.openxmlformats.org/officeDocument/2006/relationships/image" Target="media/image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6.xml"/><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oleObject5.bin"/><Relationship Id="rId32" Type="http://schemas.openxmlformats.org/officeDocument/2006/relationships/image" Target="media/image5.png"/><Relationship Id="rId37"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oleObject" Target="embeddings/oleObject8.bin"/><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oleObject" Target="embeddings/oleObject4.bin"/><Relationship Id="rId27" Type="http://schemas.openxmlformats.org/officeDocument/2006/relationships/oleObject" Target="embeddings/oleObject7.bin"/><Relationship Id="rId30" Type="http://schemas.openxmlformats.org/officeDocument/2006/relationships/image" Target="media/image3.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commands>
    <command idMso="FileSaveAs" enabled="false"/>
    <command idMso="FileSaveAsWord97_2003" enabled="false"/>
    <command idMso="FileSaveAsOtherFormats" enabled="false"/>
    <command idMso="FileSaveAsWordDocx" enabled="false"/>
    <command idMso="FileSaveAsWordDotx" enabled="false"/>
    <command idMso="FileSaveAsHtml" enabled="false"/>
    <command idMso="FileSaveAsWebPage" enabled="false"/>
    <command idMso="FileSaveAsPdfOrXps" enabled="false"/>
    <command idMso="FileSaveAsWordOpenDocumentText" enabled="false"/>
    <command idMso="FileSaveAsMenu" enabled="false"/>
    <command idMso="FileSendMenu" enabled="false"/>
    <command idMso="SelectAll" enabled="false"/>
  </commands>
</customUI>
</file>

<file path=customUI/customUI14.xml><?xml version="1.0" encoding="utf-8"?>
<customUI xmlns="http://schemas.microsoft.com/office/2009/07/customui">
  <commands>
    <command idMso="FileSaveAs" enabled="false"/>
    <command idMso="SelectAll" enabled="false"/>
  </commands>
  <backstage>
    <tab idMso="TabSave" visible="false"/>
    <tab idMso="TabShare" visible="false"/>
    <tab idMso="TabPublish" visible="false"/>
  </backstage>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D71905-A11F-4A33-8AE0-6F7D6AC36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27</Pages>
  <Words>15485</Words>
  <Characters>88267</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usj</dc:creator>
  <cp:lastModifiedBy>lzhang94</cp:lastModifiedBy>
  <cp:revision>23</cp:revision>
  <cp:lastPrinted>2013-07-12T09:49:00Z</cp:lastPrinted>
  <dcterms:created xsi:type="dcterms:W3CDTF">2015-10-20T13:45:00Z</dcterms:created>
  <dcterms:modified xsi:type="dcterms:W3CDTF">2015-10-30T05:11:00Z</dcterms:modified>
</cp:coreProperties>
</file>