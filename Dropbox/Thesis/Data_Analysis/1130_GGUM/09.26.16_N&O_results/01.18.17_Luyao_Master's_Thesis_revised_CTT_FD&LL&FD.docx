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53FDFE0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28AC4FEB" w:rsidR="00605D4C"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DE2A3B">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1AC3A29B"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w:t>
      </w:r>
      <w:ins w:id="0" w:author="Luyao Zhang" w:date="2016-12-03T18:16:00Z">
        <w:r w:rsidR="00B37C1C">
          <w:rPr>
            <w:rFonts w:ascii="Times New Roman" w:hAnsi="Times New Roman" w:cs="Times New Roman"/>
            <w:color w:val="000000" w:themeColor="text1"/>
            <w:sz w:val="22"/>
            <w:szCs w:val="22"/>
          </w:rPr>
          <w:t xml:space="preserve"> in</w:t>
        </w:r>
      </w:ins>
      <w:del w:id="1" w:author="Luyao Zhang" w:date="2016-12-03T18:16:00Z">
        <w:r w:rsidRPr="002B5DB1" w:rsidDel="00B37C1C">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the IRT context</w:t>
      </w:r>
      <w:del w:id="2" w:author="Luyao Zhang" w:date="2016-12-03T18:16:00Z">
        <w:r w:rsidRPr="002B5DB1" w:rsidDel="00D51718">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0E4E7B8C"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w:t>
      </w:r>
      <w:del w:id="3" w:author="Luyao Zhang" w:date="2016-12-03T18:17:00Z">
        <w:r w:rsidRPr="002B5DB1" w:rsidDel="006E10CA">
          <w:rPr>
            <w:rFonts w:ascii="Times New Roman" w:hAnsi="Times New Roman" w:cs="Times New Roman"/>
            <w:color w:val="000000" w:themeColor="text1"/>
            <w:sz w:val="22"/>
            <w:szCs w:val="22"/>
          </w:rPr>
          <w:delText>l</w:delText>
        </w:r>
      </w:del>
      <w:r w:rsidRPr="002B5DB1">
        <w:rPr>
          <w:rFonts w:ascii="Times New Roman" w:hAnsi="Times New Roman" w:cs="Times New Roman"/>
          <w:color w:val="000000" w:themeColor="text1"/>
          <w:sz w:val="22"/>
          <w:szCs w:val="22"/>
        </w:rPr>
        <w:t xml:space="preserve">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w:t>
      </w:r>
      <w:ins w:id="4" w:author="Luyao Zhang" w:date="2016-12-03T18:33:00Z">
        <w:r w:rsidR="005850E1">
          <w:rPr>
            <w:rFonts w:ascii="Times New Roman" w:hAnsi="Times New Roman" w:cs="Times New Roman"/>
            <w:color w:val="000000" w:themeColor="text1"/>
            <w:sz w:val="22"/>
            <w:szCs w:val="22"/>
          </w:rPr>
          <w:t>ed</w:t>
        </w:r>
      </w:ins>
      <w:r w:rsidRPr="002B5DB1">
        <w:rPr>
          <w:rFonts w:ascii="Times New Roman" w:hAnsi="Times New Roman" w:cs="Times New Roman"/>
          <w:color w:val="000000" w:themeColor="text1"/>
          <w:sz w:val="22"/>
          <w:szCs w:val="22"/>
        </w:rPr>
        <w:t xml:space="preserve"> with only the dominance model because of the severe misfit of </w:t>
      </w:r>
      <w:ins w:id="5" w:author="Luyao Zhang" w:date="2016-12-03T18:17:00Z">
        <w:r w:rsidR="00C66E00">
          <w:rPr>
            <w:rFonts w:ascii="Times New Roman" w:hAnsi="Times New Roman" w:cs="Times New Roman" w:hint="eastAsia"/>
            <w:color w:val="000000" w:themeColor="text1"/>
            <w:sz w:val="22"/>
            <w:szCs w:val="22"/>
          </w:rPr>
          <w:t>the Generalized Graded Unfolding Model (</w:t>
        </w:r>
        <w:commentRangeStart w:id="6"/>
        <w:r w:rsidR="00C66E00" w:rsidRPr="002B5DB1">
          <w:rPr>
            <w:rFonts w:ascii="Times New Roman" w:hAnsi="Times New Roman" w:cs="Times New Roman"/>
            <w:color w:val="000000" w:themeColor="text1"/>
            <w:sz w:val="22"/>
            <w:szCs w:val="22"/>
          </w:rPr>
          <w:t>GGUM</w:t>
        </w:r>
        <w:commentRangeEnd w:id="6"/>
        <w:r w:rsidR="00C66E00">
          <w:rPr>
            <w:rStyle w:val="CommentReference"/>
          </w:rPr>
          <w:commentReference w:id="6"/>
        </w:r>
        <w:r w:rsidR="00C66E00">
          <w:rPr>
            <w:rFonts w:ascii="Times New Roman" w:hAnsi="Times New Roman" w:cs="Times New Roman" w:hint="eastAsia"/>
            <w:color w:val="000000" w:themeColor="text1"/>
            <w:sz w:val="22"/>
            <w:szCs w:val="22"/>
          </w:rPr>
          <w:t>)</w:t>
        </w:r>
      </w:ins>
      <w:ins w:id="7" w:author="Luyao Zhang" w:date="2016-12-03T18:31:00Z">
        <w:r w:rsidR="00F33142">
          <w:rPr>
            <w:rFonts w:ascii="Times New Roman" w:hAnsi="Times New Roman" w:cs="Times New Roman"/>
            <w:color w:val="000000" w:themeColor="text1"/>
            <w:sz w:val="22"/>
            <w:szCs w:val="22"/>
          </w:rPr>
          <w:t xml:space="preserve">, </w:t>
        </w:r>
      </w:ins>
      <w:ins w:id="8" w:author="Luyao Zhang" w:date="2016-12-03T18:32:00Z">
        <w:r w:rsidR="00A041D4">
          <w:rPr>
            <w:rFonts w:ascii="Times New Roman" w:hAnsi="Times New Roman" w:cs="Times New Roman"/>
            <w:color w:val="000000" w:themeColor="text1"/>
            <w:sz w:val="22"/>
            <w:szCs w:val="22"/>
          </w:rPr>
          <w:t xml:space="preserve">a type of </w:t>
        </w:r>
        <w:r w:rsidR="00B71894">
          <w:rPr>
            <w:rFonts w:ascii="Times New Roman" w:hAnsi="Times New Roman" w:cs="Times New Roman"/>
            <w:color w:val="000000" w:themeColor="text1"/>
            <w:sz w:val="22"/>
            <w:szCs w:val="22"/>
          </w:rPr>
          <w:t>ideal point model that has been widely used</w:t>
        </w:r>
      </w:ins>
      <w:del w:id="9" w:author="Luyao Zhang" w:date="2016-12-03T18:17:00Z">
        <w:r w:rsidRPr="002B5DB1" w:rsidDel="00C66E00">
          <w:rPr>
            <w:rFonts w:ascii="Times New Roman" w:hAnsi="Times New Roman" w:cs="Times New Roman"/>
            <w:color w:val="000000" w:themeColor="text1"/>
            <w:sz w:val="22"/>
            <w:szCs w:val="22"/>
          </w:rPr>
          <w:delText>GGUM</w:delText>
        </w:r>
      </w:del>
      <w:r w:rsidRPr="002B5DB1">
        <w:rPr>
          <w:rFonts w:ascii="Times New Roman" w:hAnsi="Times New Roman" w:cs="Times New Roman"/>
          <w:color w:val="000000" w:themeColor="text1"/>
          <w:sz w:val="22"/>
          <w:szCs w:val="22"/>
        </w:rPr>
        <w:t>.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w:t>
      </w:r>
      <w:del w:id="10" w:author="Luyao Zhang" w:date="2016-12-03T18:17:00Z">
        <w:r w:rsidRPr="002B5DB1" w:rsidDel="000A7CFB">
          <w:rPr>
            <w:rFonts w:ascii="Times New Roman" w:hAnsi="Times New Roman" w:cs="Times New Roman"/>
            <w:color w:val="000000" w:themeColor="text1"/>
            <w:sz w:val="22"/>
            <w:szCs w:val="22"/>
          </w:rPr>
          <w:delText xml:space="preserve"> the</w:delText>
        </w:r>
      </w:del>
      <w:r w:rsidRPr="002B5DB1">
        <w:rPr>
          <w:rFonts w:ascii="Times New Roman" w:hAnsi="Times New Roman" w:cs="Times New Roman"/>
          <w:color w:val="000000" w:themeColor="text1"/>
          <w:sz w:val="22"/>
          <w:szCs w:val="22"/>
        </w:rPr>
        <w:t xml:space="preserv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commentRangeStart w:id="11"/>
    <w:p w14:paraId="2FABCAFA" w14:textId="088EE54E" w:rsidR="00984A50" w:rsidRPr="002B5DB1" w:rsidRDefault="00F4771E"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w:commentRangeEnd w:id="11"/>
        <m:r>
          <m:rPr>
            <m:sty m:val="p"/>
          </m:rPr>
          <w:rPr>
            <w:rStyle w:val="CommentReference"/>
          </w:rPr>
          <w:commentReference w:id="11"/>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085FB05F"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The larger the difficulty parameter, the harder the item. D is the scaling factor that lets the logistic function resemble as close as possible the normal ogive curve, and is usually set equal to 1.702 (Valbuena, 2003). </w:t>
      </w:r>
      <w:del w:id="12" w:author="Luyao Zhang" w:date="2016-12-03T18:20:00Z">
        <w:r w:rsidRPr="002B5DB1" w:rsidDel="001C6C89">
          <w:rPr>
            <w:rFonts w:ascii="Times New Roman" w:hAnsi="Times New Roman" w:cs="Times New Roman"/>
            <w:color w:val="000000" w:themeColor="text1"/>
            <w:sz w:val="22"/>
            <w:szCs w:val="22"/>
          </w:rPr>
          <w:delText>Exp stands for an exponential function.</w:delText>
        </w:r>
      </w:del>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F4771E"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5718FC60"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The ideal point models are not as well developed as the dominance models. Among the few ideal point models, the most employed is the the General</w:t>
      </w:r>
      <w:ins w:id="13" w:author="Luyao Zhang" w:date="2016-12-03T18:20:00Z">
        <w:r w:rsidR="00927CFA">
          <w:rPr>
            <w:rFonts w:ascii="Times New Roman" w:hAnsi="Times New Roman" w:cs="Times New Roman"/>
            <w:color w:val="000000" w:themeColor="text1"/>
            <w:sz w:val="22"/>
            <w:szCs w:val="22"/>
          </w:rPr>
          <w:t>ized</w:t>
        </w:r>
      </w:ins>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w:t>
      </w:r>
      <w:del w:id="14" w:author="Luyao Zhang" w:date="2016-12-03T18:20:00Z">
        <w:r w:rsidRPr="002B5DB1" w:rsidDel="006F68DB">
          <w:rPr>
            <w:rFonts w:ascii="Times New Roman" w:hAnsi="Times New Roman" w:cs="Times New Roman"/>
            <w:color w:val="000000" w:themeColor="text1"/>
            <w:sz w:val="22"/>
            <w:szCs w:val="22"/>
          </w:rPr>
          <w:delText xml:space="preserve">that </w:delText>
        </w:r>
      </w:del>
      <w:r w:rsidRPr="002B5DB1">
        <w:rPr>
          <w:rFonts w:ascii="Times New Roman" w:hAnsi="Times New Roman" w:cs="Times New Roman"/>
          <w:color w:val="000000" w:themeColor="text1"/>
          <w:sz w:val="22"/>
          <w:szCs w:val="22"/>
        </w:rPr>
        <w:t xml:space="preserve">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w:t>
      </w:r>
      <w:del w:id="15" w:author="Luyao Zhang" w:date="2016-12-03T18:20:00Z">
        <w:r w:rsidRPr="002B5DB1" w:rsidDel="009834AE">
          <w:rPr>
            <w:rFonts w:ascii="Times New Roman" w:hAnsi="Times New Roman" w:cs="Times New Roman"/>
            <w:color w:val="000000" w:themeColor="text1"/>
            <w:sz w:val="22"/>
            <w:szCs w:val="22"/>
          </w:rPr>
          <w:delText xml:space="preserve">both </w:delText>
        </w:r>
      </w:del>
      <w:r w:rsidRPr="002B5DB1">
        <w:rPr>
          <w:rFonts w:ascii="Times New Roman" w:hAnsi="Times New Roman" w:cs="Times New Roman"/>
          <w:color w:val="000000" w:themeColor="text1"/>
          <w:sz w:val="22"/>
          <w:szCs w:val="22"/>
        </w:rPr>
        <w:t xml:space="preserve">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998DCB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order to obtain more accurate information on measurement non-equivalence, we included the DIF effect size approach based on Nye (2011) in the current study. Nye’s DIF effect size method first computes the mean squared difference</w:t>
      </w:r>
      <w:ins w:id="16" w:author="Luyao Zhang" w:date="2016-12-03T18:21:00Z">
        <w:r w:rsidR="00923492">
          <w:rPr>
            <w:rFonts w:ascii="Times New Roman" w:hAnsi="Times New Roman" w:cs="Times New Roman"/>
            <w:color w:val="000000" w:themeColor="text1"/>
            <w:sz w:val="22"/>
            <w:szCs w:val="22"/>
          </w:rPr>
          <w:t xml:space="preserve"> </w:t>
        </w:r>
      </w:ins>
      <w:del w:id="17" w:author="Luyao Zhang" w:date="2016-12-03T18:21:00Z">
        <w:r w:rsidRPr="002B5DB1" w:rsidDel="00923492">
          <w:rPr>
            <w:rFonts w:ascii="Times New Roman" w:hAnsi="Times New Roman" w:cs="Times New Roman"/>
            <w:color w:val="000000" w:themeColor="text1"/>
            <w:sz w:val="22"/>
            <w:szCs w:val="22"/>
          </w:rPr>
          <w:delText xml:space="preserve"> of </w:delText>
        </w:r>
      </w:del>
      <w:r w:rsidRPr="002B5DB1">
        <w:rPr>
          <w:rFonts w:ascii="Times New Roman" w:hAnsi="Times New Roman" w:cs="Times New Roman"/>
          <w:color w:val="000000" w:themeColor="text1"/>
          <w:sz w:val="22"/>
          <w:szCs w:val="22"/>
        </w:rPr>
        <w:t xml:space="preserve">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33pt" o:ole="">
            <v:imagedata r:id="rId8" o:title=""/>
          </v:shape>
          <o:OLEObject Type="Embed" ProgID="Equation.DSMT4" ShapeID="_x0000_i1025" DrawAspect="Content" ObjectID="_1546256236" r:id="rId9"/>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F4771E"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08EB66DB"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ins w:id="18" w:author="Luyao Zhang" w:date="2016-12-03T18:21:00Z">
        <w:r w:rsidR="00CB07B6">
          <w:rPr>
            <w:rFonts w:ascii="Times New Roman" w:eastAsia="Times New Roman" w:hAnsi="Times New Roman" w:cs="Times New Roman"/>
            <w:color w:val="000000" w:themeColor="text1"/>
            <w:sz w:val="22"/>
            <w:szCs w:val="22"/>
          </w:rPr>
          <w:t>.</w:t>
        </w:r>
      </w:ins>
      <w:del w:id="19" w:author="Luyao Zhang" w:date="2016-12-03T18:21:00Z">
        <w:r w:rsidRPr="002B5DB1" w:rsidDel="00CB07B6">
          <w:rPr>
            <w:rFonts w:ascii="Times New Roman" w:eastAsia="Times New Roman" w:hAnsi="Times New Roman" w:cs="Times New Roman"/>
            <w:color w:val="000000" w:themeColor="text1"/>
            <w:sz w:val="22"/>
            <w:szCs w:val="22"/>
          </w:rPr>
          <w:delText xml:space="preserve">, </w:delText>
        </w:r>
      </w:del>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19023E72"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w:t>
      </w:r>
      <w:ins w:id="20" w:author="Luyao Zhang" w:date="2016-12-03T18:21:00Z">
        <w:r w:rsidR="0075114B">
          <w:rPr>
            <w:rFonts w:ascii="Times New Roman" w:eastAsia="Times New Roman" w:hAnsi="Times New Roman" w:cs="Times New Roman"/>
            <w:color w:val="000000" w:themeColor="text1"/>
            <w:sz w:val="22"/>
            <w:szCs w:val="22"/>
          </w:rPr>
          <w:t>cross</w:t>
        </w:r>
      </w:ins>
      <w:del w:id="21" w:author="Luyao Zhang" w:date="2016-12-03T18:21:00Z">
        <w:r w:rsidRPr="002B5DB1" w:rsidDel="0075114B">
          <w:rPr>
            <w:rFonts w:ascii="Times New Roman" w:eastAsia="Times New Roman" w:hAnsi="Times New Roman" w:cs="Times New Roman"/>
            <w:color w:val="000000" w:themeColor="text1"/>
            <w:sz w:val="22"/>
            <w:szCs w:val="22"/>
          </w:rPr>
          <w:delText>corss</w:delText>
        </w:r>
      </w:del>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479A9F95" w:rsidR="00984A50" w:rsidRPr="002B5DB1" w:rsidRDefault="00062115" w:rsidP="00984A50">
      <w:pPr>
        <w:spacing w:line="480" w:lineRule="auto"/>
        <w:ind w:firstLine="360"/>
        <w:rPr>
          <w:rFonts w:ascii="Times New Roman" w:hAnsi="Times New Roman" w:cs="Times New Roman"/>
          <w:color w:val="000000" w:themeColor="text1"/>
          <w:sz w:val="22"/>
          <w:szCs w:val="22"/>
        </w:rPr>
      </w:pPr>
      <w:ins w:id="22" w:author="Luyao Zhang" w:date="2016-12-03T18:21:00Z">
        <w:r>
          <w:rPr>
            <w:rFonts w:ascii="Times New Roman" w:hAnsi="Times New Roman" w:cs="Times New Roman"/>
            <w:color w:val="000000" w:themeColor="text1"/>
            <w:sz w:val="22"/>
            <w:szCs w:val="22"/>
          </w:rPr>
          <w:t>Three</w:t>
        </w:r>
      </w:ins>
      <w:del w:id="23" w:author="Luyao Zhang" w:date="2016-12-03T18:21:00Z">
        <w:r w:rsidR="00984A50" w:rsidRPr="002B5DB1" w:rsidDel="00062115">
          <w:rPr>
            <w:rFonts w:ascii="Times New Roman" w:hAnsi="Times New Roman" w:cs="Times New Roman"/>
            <w:color w:val="000000" w:themeColor="text1"/>
            <w:sz w:val="22"/>
            <w:szCs w:val="22"/>
          </w:rPr>
          <w:delText>3</w:delText>
        </w:r>
      </w:del>
      <w:r w:rsidR="00984A50" w:rsidRPr="002B5DB1">
        <w:rPr>
          <w:rFonts w:ascii="Times New Roman" w:hAnsi="Times New Roman" w:cs="Times New Roman"/>
          <w:color w:val="000000" w:themeColor="text1"/>
          <w:sz w:val="22"/>
          <w:szCs w:val="22"/>
        </w:rPr>
        <w:t xml:space="preserve"> quality control items were randomly embedded in the survey, and those who didn’t answer them all correctly were dropped from the analysis. We ended up with an American sample of 861 respondents (response rate = 72.78%; 66.5% females; mean age = 22.20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2B30773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w:t>
      </w:r>
      <w:ins w:id="24" w:author="Luyao Zhang" w:date="2016-12-03T18:21:00Z">
        <w:r w:rsidR="003F4E96">
          <w:rPr>
            <w:rFonts w:ascii="Times New Roman" w:hAnsi="Times New Roman" w:cs="Times New Roman"/>
            <w:color w:val="000000" w:themeColor="text1"/>
            <w:sz w:val="22"/>
            <w:szCs w:val="22"/>
          </w:rPr>
          <w:t>ODFIT</w:t>
        </w:r>
      </w:ins>
      <w:del w:id="25" w:author="Luyao Zhang" w:date="2016-12-03T18:21:00Z">
        <w:r w:rsidRPr="002B5DB1" w:rsidDel="003F4E96">
          <w:rPr>
            <w:rFonts w:ascii="Times New Roman" w:hAnsi="Times New Roman" w:cs="Times New Roman"/>
            <w:color w:val="000000" w:themeColor="text1"/>
            <w:sz w:val="22"/>
            <w:szCs w:val="22"/>
          </w:rPr>
          <w:delText>odfit</w:delText>
        </w:r>
      </w:del>
      <w:r w:rsidRPr="002B5DB1">
        <w:rPr>
          <w:rFonts w:ascii="Times New Roman" w:hAnsi="Times New Roman" w:cs="Times New Roman"/>
          <w:color w:val="000000" w:themeColor="text1"/>
          <w:sz w:val="22"/>
          <w:szCs w:val="22"/>
        </w:rPr>
        <w:t xml:space="preserve"> software (Stark, 2007) to assess model-data fit based on the sample-size adjusted chi-square to degrees of freedom ratio computed for item singles, doubles, and triples. M</w:t>
      </w:r>
      <w:ins w:id="26" w:author="Luyao Zhang" w:date="2016-12-03T18:23:00Z">
        <w:r w:rsidR="00381163">
          <w:rPr>
            <w:rFonts w:ascii="Times New Roman" w:hAnsi="Times New Roman" w:cs="Times New Roman"/>
            <w:color w:val="000000" w:themeColor="text1"/>
            <w:sz w:val="22"/>
            <w:szCs w:val="22"/>
          </w:rPr>
          <w:t>ODFIT</w:t>
        </w:r>
      </w:ins>
      <w:del w:id="27" w:author="Luyao Zhang" w:date="2016-12-03T18:23:00Z">
        <w:r w:rsidRPr="002B5DB1" w:rsidDel="00381163">
          <w:rPr>
            <w:rFonts w:ascii="Times New Roman" w:hAnsi="Times New Roman" w:cs="Times New Roman"/>
            <w:color w:val="000000" w:themeColor="text1"/>
            <w:sz w:val="22"/>
            <w:szCs w:val="22"/>
          </w:rPr>
          <w:delText>odfi</w:delText>
        </w:r>
      </w:del>
      <w:del w:id="28" w:author="Luyao Zhang" w:date="2016-12-03T18:22:00Z">
        <w:r w:rsidRPr="002B5DB1" w:rsidDel="00381163">
          <w:rPr>
            <w:rFonts w:ascii="Times New Roman" w:hAnsi="Times New Roman" w:cs="Times New Roman"/>
            <w:color w:val="000000" w:themeColor="text1"/>
            <w:sz w:val="22"/>
            <w:szCs w:val="22"/>
          </w:rPr>
          <w:delText>t</w:delText>
        </w:r>
      </w:del>
      <w:r w:rsidRPr="002B5DB1">
        <w:rPr>
          <w:rFonts w:ascii="Times New Roman" w:hAnsi="Times New Roman" w:cs="Times New Roman"/>
          <w:color w:val="000000" w:themeColor="text1"/>
          <w:sz w:val="22"/>
          <w:szCs w:val="22"/>
        </w:rPr>
        <w:t xml:space="preserve">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3EF0DB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w:t>
      </w:r>
      <w:del w:id="29" w:author="Luyao Zhang" w:date="2017-01-16T12:08:00Z">
        <w:r w:rsidRPr="008D199C" w:rsidDel="00513622">
          <w:rPr>
            <w:rFonts w:ascii="Times New Roman" w:hAnsi="Times New Roman" w:cs="Times New Roman"/>
            <w:color w:val="000000" w:themeColor="text1"/>
          </w:rPr>
          <w:delText xml:space="preserve">obtained </w:delText>
        </w:r>
      </w:del>
      <w:ins w:id="30" w:author="Luyao Zhang" w:date="2017-01-16T12:08:00Z">
        <w:r w:rsidR="00513622">
          <w:rPr>
            <w:rFonts w:ascii="Times New Roman" w:hAnsi="Times New Roman" w:cs="Times New Roman"/>
            <w:color w:val="000000" w:themeColor="text1"/>
          </w:rPr>
          <w:t>examined</w:t>
        </w:r>
        <w:r w:rsidR="00513622" w:rsidRPr="008D199C">
          <w:rPr>
            <w:rFonts w:ascii="Times New Roman" w:hAnsi="Times New Roman" w:cs="Times New Roman"/>
            <w:color w:val="000000" w:themeColor="text1"/>
          </w:rPr>
          <w:t xml:space="preserve"> </w:t>
        </w:r>
      </w:ins>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w:t>
      </w:r>
      <w:ins w:id="31" w:author="Luyao Zhang" w:date="2016-12-03T18:23:00Z">
        <w:r w:rsidR="00EC44B8">
          <w:rPr>
            <w:rFonts w:ascii="Times New Roman" w:hAnsi="Times New Roman" w:cs="Times New Roman"/>
            <w:color w:val="000000" w:themeColor="text1"/>
          </w:rPr>
          <w:t>ODFIT</w:t>
        </w:r>
      </w:ins>
      <w:del w:id="32" w:author="Luyao Zhang" w:date="2016-12-03T18:23:00Z">
        <w:r w:rsidRPr="008D199C" w:rsidDel="00EC44B8">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 xml:space="preserve">contained little information. Also based on the ICCs were decisions </w:t>
      </w:r>
      <w:del w:id="33" w:author="Luyao Zhang" w:date="2017-01-16T12:09:00Z">
        <w:r w:rsidRPr="008D199C" w:rsidDel="0049430C">
          <w:rPr>
            <w:rFonts w:ascii="Times New Roman" w:hAnsi="Times New Roman" w:cs="Times New Roman"/>
            <w:color w:val="000000" w:themeColor="text1"/>
          </w:rPr>
          <w:delText xml:space="preserve">on </w:delText>
        </w:r>
      </w:del>
      <w:ins w:id="34" w:author="Luyao Zhang" w:date="2017-01-16T12:09:00Z">
        <w:r w:rsidR="0049430C">
          <w:rPr>
            <w:rFonts w:ascii="Times New Roman" w:hAnsi="Times New Roman" w:cs="Times New Roman"/>
            <w:color w:val="000000" w:themeColor="text1"/>
          </w:rPr>
          <w:t>about</w:t>
        </w:r>
        <w:r w:rsidR="0049430C" w:rsidRPr="008D199C">
          <w:rPr>
            <w:rFonts w:ascii="Times New Roman" w:hAnsi="Times New Roman" w:cs="Times New Roman"/>
            <w:color w:val="000000" w:themeColor="text1"/>
          </w:rPr>
          <w:t xml:space="preserve"> </w:t>
        </w:r>
      </w:ins>
      <w:r w:rsidRPr="008D199C">
        <w:rPr>
          <w:rFonts w:ascii="Times New Roman" w:hAnsi="Times New Roman" w:cs="Times New Roman"/>
          <w:color w:val="000000" w:themeColor="text1"/>
        </w:rPr>
        <w:t>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for the dominance models. If</w:t>
      </w:r>
      <w:ins w:id="35" w:author="Luyao Zhang" w:date="2017-01-16T12:09:00Z">
        <w:r w:rsidR="009827E6">
          <w:rPr>
            <w:rFonts w:ascii="Times New Roman" w:hAnsi="Times New Roman" w:cs="Times New Roman"/>
            <w:color w:val="000000" w:themeColor="text1"/>
          </w:rPr>
          <w:t>,</w:t>
        </w:r>
      </w:ins>
      <w:r w:rsidRPr="008D199C">
        <w:rPr>
          <w:rFonts w:ascii="Times New Roman" w:hAnsi="Times New Roman" w:cs="Times New Roman"/>
          <w:color w:val="000000" w:themeColor="text1"/>
        </w:rPr>
        <w:t xml:space="preserve"> as the latent trait level went up, the probability </w:t>
      </w:r>
      <w:ins w:id="36" w:author="Luyao Zhang" w:date="2017-01-16T12:09:00Z">
        <w:r w:rsidR="00E55357" w:rsidRPr="008D199C">
          <w:rPr>
            <w:rFonts w:ascii="Times New Roman" w:hAnsi="Times New Roman" w:cs="Times New Roman"/>
            <w:color w:val="000000" w:themeColor="text1"/>
          </w:rPr>
          <w:t xml:space="preserve">of the participants </w:t>
        </w:r>
        <w:r w:rsidR="00E55357">
          <w:rPr>
            <w:rFonts w:ascii="Times New Roman" w:hAnsi="Times New Roman" w:cs="Times New Roman"/>
            <w:color w:val="000000" w:themeColor="text1"/>
          </w:rPr>
          <w:t>endorsing</w:t>
        </w:r>
        <w:r w:rsidR="00E55357" w:rsidRPr="008D199C">
          <w:rPr>
            <w:rFonts w:ascii="Times New Roman" w:hAnsi="Times New Roman" w:cs="Times New Roman"/>
            <w:color w:val="000000" w:themeColor="text1"/>
          </w:rPr>
          <w:t xml:space="preserve"> the item </w:t>
        </w:r>
      </w:ins>
      <w:r w:rsidRPr="008D199C">
        <w:rPr>
          <w:rFonts w:ascii="Times New Roman" w:hAnsi="Times New Roman" w:cs="Times New Roman"/>
          <w:color w:val="000000" w:themeColor="text1"/>
        </w:rPr>
        <w:t>went down</w:t>
      </w:r>
      <w:del w:id="37" w:author="Luyao Zhang" w:date="2017-01-16T12:09:00Z">
        <w:r w:rsidRPr="008D199C" w:rsidDel="00E55357">
          <w:rPr>
            <w:rFonts w:ascii="Times New Roman" w:hAnsi="Times New Roman" w:cs="Times New Roman"/>
            <w:color w:val="000000" w:themeColor="text1"/>
          </w:rPr>
          <w:delText xml:space="preserve"> of the participants </w:delText>
        </w:r>
        <w:r w:rsidDel="00E55357">
          <w:rPr>
            <w:rFonts w:ascii="Times New Roman" w:hAnsi="Times New Roman" w:cs="Times New Roman"/>
            <w:color w:val="000000" w:themeColor="text1"/>
          </w:rPr>
          <w:delText>endorsing</w:delText>
        </w:r>
        <w:r w:rsidRPr="008D199C" w:rsidDel="00E55357">
          <w:rPr>
            <w:rFonts w:ascii="Times New Roman" w:hAnsi="Times New Roman" w:cs="Times New Roman"/>
            <w:color w:val="000000" w:themeColor="text1"/>
          </w:rPr>
          <w:delText xml:space="preserve"> the item</w:delText>
        </w:r>
      </w:del>
      <w:r w:rsidRPr="008D199C">
        <w:rPr>
          <w:rFonts w:ascii="Times New Roman" w:hAnsi="Times New Roman" w:cs="Times New Roman"/>
          <w:color w:val="000000" w:themeColor="text1"/>
        </w:rPr>
        <w:t>, then the item was considered a negative item, and reversed.</w:t>
      </w:r>
    </w:p>
    <w:p w14:paraId="0E5CBF92" w14:textId="7C6ED7A5"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w:t>
      </w:r>
      <w:ins w:id="38" w:author="Luyao Zhang" w:date="2017-01-16T12:10:00Z">
        <w:r w:rsidR="000A0CE2">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 xml:space="preserve">model fit </w:t>
      </w:r>
      <w:ins w:id="39" w:author="Luyao Zhang" w:date="2017-01-16T12:10:00Z">
        <w:r w:rsidR="00A23F84">
          <w:rPr>
            <w:rFonts w:ascii="Times New Roman" w:hAnsi="Times New Roman" w:cs="Times New Roman"/>
            <w:color w:val="000000" w:themeColor="text1"/>
          </w:rPr>
          <w:t xml:space="preserve">analyses </w:t>
        </w:r>
      </w:ins>
      <w:r w:rsidRPr="008D199C">
        <w:rPr>
          <w:rFonts w:ascii="Times New Roman" w:hAnsi="Times New Roman" w:cs="Times New Roman"/>
          <w:color w:val="000000" w:themeColor="text1"/>
        </w:rPr>
        <w:t xml:space="preserve">can be found in Table 1. </w:t>
      </w:r>
    </w:p>
    <w:p w14:paraId="58ECB5EA" w14:textId="592E12B3"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w:t>
      </w:r>
      <w:del w:id="40" w:author="Luyao Zhang" w:date="2017-01-16T12:13:00Z">
        <w:r w:rsidRPr="008D199C" w:rsidDel="00A80280">
          <w:rPr>
            <w:rFonts w:ascii="Times New Roman" w:hAnsi="Times New Roman" w:cs="Times New Roman"/>
            <w:color w:val="000000" w:themeColor="text1"/>
          </w:rPr>
          <w:delText>misfit</w:delText>
        </w:r>
        <w:r w:rsidR="006B02AB" w:rsidDel="00A80280">
          <w:rPr>
            <w:rFonts w:ascii="Times New Roman" w:hAnsi="Times New Roman" w:cs="Times New Roman"/>
            <w:color w:val="000000" w:themeColor="text1"/>
          </w:rPr>
          <w:delText xml:space="preserve"> to some extent</w:delText>
        </w:r>
      </w:del>
      <w:ins w:id="41" w:author="Luyao Zhang" w:date="2017-01-16T12:13:00Z">
        <w:r w:rsidR="00A80280">
          <w:rPr>
            <w:rFonts w:ascii="Times New Roman" w:hAnsi="Times New Roman" w:cs="Times New Roman"/>
            <w:color w:val="000000" w:themeColor="text1"/>
          </w:rPr>
          <w:t>some misfit</w:t>
        </w:r>
      </w:ins>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w:t>
      </w:r>
      <w:ins w:id="42" w:author="Luyao Zhang" w:date="2017-01-16T12:15:00Z">
        <w:r w:rsidR="00E9379F">
          <w:rPr>
            <w:rFonts w:ascii="Times New Roman" w:hAnsi="Times New Roman" w:cs="Times New Roman"/>
            <w:color w:val="000000" w:themeColor="text1"/>
          </w:rPr>
          <w:t xml:space="preserve">that </w:t>
        </w:r>
      </w:ins>
      <w:r w:rsidRPr="008D199C">
        <w:rPr>
          <w:rFonts w:ascii="Times New Roman" w:hAnsi="Times New Roman" w:cs="Times New Roman"/>
          <w:color w:val="000000" w:themeColor="text1"/>
        </w:rPr>
        <w:t xml:space="preserve">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w:t>
      </w:r>
      <w:commentRangeStart w:id="43"/>
      <w:r w:rsidR="00CD5B5B">
        <w:rPr>
          <w:rFonts w:ascii="Times New Roman" w:hAnsi="Times New Roman" w:cs="Times New Roman"/>
          <w:color w:val="000000" w:themeColor="text1"/>
        </w:rPr>
        <w:t xml:space="preserve">if not </w:t>
      </w:r>
      <w:r w:rsidRPr="008D199C">
        <w:rPr>
          <w:rFonts w:ascii="Times New Roman" w:hAnsi="Times New Roman" w:cs="Times New Roman"/>
          <w:color w:val="000000" w:themeColor="text1"/>
        </w:rPr>
        <w:t>satisfactory fit,</w:t>
      </w:r>
      <w:commentRangeEnd w:id="43"/>
      <w:r w:rsidR="0044720B">
        <w:rPr>
          <w:rStyle w:val="CommentReference"/>
        </w:rPr>
        <w:commentReference w:id="43"/>
      </w:r>
      <w:r w:rsidRPr="008D199C">
        <w:rPr>
          <w:rFonts w:ascii="Times New Roman" w:hAnsi="Times New Roman" w:cs="Times New Roman"/>
          <w:color w:val="000000" w:themeColor="text1"/>
        </w:rPr>
        <w:t xml:space="preserve"> we decided to keep both models for the DIF analyses.</w:t>
      </w:r>
    </w:p>
    <w:p w14:paraId="1DC483DF" w14:textId="03E3A3B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w:t>
      </w:r>
      <w:del w:id="44" w:author="Luyao Zhang" w:date="2016-12-03T18:24:00Z">
        <w:r w:rsidRPr="008D199C" w:rsidDel="000F1272">
          <w:rPr>
            <w:rFonts w:ascii="Times New Roman" w:hAnsi="Times New Roman" w:cs="Times New Roman"/>
            <w:color w:val="000000" w:themeColor="text1"/>
          </w:rPr>
          <w:delText xml:space="preserve">probabaly </w:delText>
        </w:r>
      </w:del>
      <w:r w:rsidRPr="008D199C">
        <w:rPr>
          <w:rFonts w:ascii="Times New Roman" w:hAnsi="Times New Roman" w:cs="Times New Roman"/>
          <w:color w:val="000000" w:themeColor="text1"/>
        </w:rPr>
        <w:t xml:space="preserve">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non-monotonicity. </w:t>
      </w:r>
      <w:r w:rsidRPr="008D199C">
        <w:rPr>
          <w:rFonts w:ascii="Times New Roman" w:hAnsi="Times New Roman" w:cs="Times New Roman"/>
          <w:color w:val="000000" w:themeColor="text1"/>
        </w:rPr>
        <w:lastRenderedPageBreak/>
        <w:t>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w:t>
      </w:r>
      <w:ins w:id="45" w:author="Luyao Zhang" w:date="2017-01-16T13:03:00Z">
        <w:r w:rsidR="0047724F">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 xml:space="preserve">model fit of SGR now became almost as good as GGUM, </w:t>
      </w:r>
      <w:del w:id="46" w:author="Luyao Zhang" w:date="2017-01-16T12:40:00Z">
        <w:r w:rsidRPr="008D199C" w:rsidDel="00B4460E">
          <w:rPr>
            <w:rFonts w:ascii="Times New Roman" w:hAnsi="Times New Roman" w:cs="Times New Roman"/>
            <w:color w:val="000000" w:themeColor="text1"/>
          </w:rPr>
          <w:delText xml:space="preserve">majorly </w:delText>
        </w:r>
      </w:del>
      <w:ins w:id="47" w:author="Luyao Zhang" w:date="2017-01-16T12:40:00Z">
        <w:r w:rsidR="00B4460E">
          <w:rPr>
            <w:rFonts w:ascii="Times New Roman" w:hAnsi="Times New Roman" w:cs="Times New Roman"/>
            <w:color w:val="000000" w:themeColor="text1"/>
          </w:rPr>
          <w:t>mainly</w:t>
        </w:r>
        <w:r w:rsidR="00B4460E" w:rsidRPr="008D199C">
          <w:rPr>
            <w:rFonts w:ascii="Times New Roman" w:hAnsi="Times New Roman" w:cs="Times New Roman"/>
            <w:color w:val="000000" w:themeColor="text1"/>
          </w:rPr>
          <w:t xml:space="preserve"> </w:t>
        </w:r>
      </w:ins>
      <w:r w:rsidRPr="008D199C">
        <w:rPr>
          <w:rFonts w:ascii="Times New Roman" w:hAnsi="Times New Roman" w:cs="Times New Roman"/>
          <w:color w:val="000000" w:themeColor="text1"/>
        </w:rPr>
        <w:t>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commentRangeStart w:id="48"/>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commentRangeEnd w:id="48"/>
      <w:r w:rsidR="008D52FB">
        <w:rPr>
          <w:rStyle w:val="CommentReference"/>
        </w:rPr>
        <w:commentReference w:id="48"/>
      </w:r>
    </w:p>
    <w:p w14:paraId="084460D2" w14:textId="08836CCB"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w:t>
      </w:r>
      <w:ins w:id="49" w:author="Luyao Zhang" w:date="2017-01-16T12:51:00Z">
        <w:r w:rsidR="006943BC">
          <w:rPr>
            <w:rFonts w:ascii="Times New Roman" w:hAnsi="Times New Roman" w:cs="Times New Roman"/>
            <w:color w:val="000000" w:themeColor="text1"/>
          </w:rPr>
          <w:t xml:space="preserve"> the </w:t>
        </w:r>
      </w:ins>
      <w:del w:id="50" w:author="Luyao Zhang" w:date="2017-01-16T12:51:00Z">
        <w:r w:rsidRPr="008D199C" w:rsidDel="006943BC">
          <w:rPr>
            <w:rFonts w:ascii="Times New Roman" w:hAnsi="Times New Roman" w:cs="Times New Roman"/>
            <w:color w:val="000000" w:themeColor="text1"/>
          </w:rPr>
          <w:delText xml:space="preserve"> </w:delText>
        </w:r>
      </w:del>
      <w:r w:rsidRPr="008D199C">
        <w:rPr>
          <w:rFonts w:ascii="Times New Roman" w:hAnsi="Times New Roman" w:cs="Times New Roman"/>
          <w:color w:val="000000" w:themeColor="text1"/>
        </w:rPr>
        <w:t>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578CEFFC"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Item 1 was dropped before any analyses were carried out due to translation error. Items 10 and 12 were also dropped, because no participants endorsed “Strongly disagree”</w:t>
      </w:r>
      <w:del w:id="51" w:author="Luyao Zhang" w:date="2017-01-16T12:51:00Z">
        <w:r w:rsidRPr="008D199C" w:rsidDel="00AD24CE">
          <w:rPr>
            <w:rFonts w:ascii="Times New Roman" w:hAnsi="Times New Roman" w:cs="Times New Roman"/>
            <w:color w:val="000000" w:themeColor="text1"/>
          </w:rPr>
          <w:delText xml:space="preserve"> for them</w:delText>
        </w:r>
      </w:del>
      <w:r w:rsidRPr="008D199C">
        <w:rPr>
          <w:rFonts w:ascii="Times New Roman" w:hAnsi="Times New Roman" w:cs="Times New Roman"/>
          <w:color w:val="000000" w:themeColor="text1"/>
        </w:rPr>
        <w:t xml:space="preserve">, which is a situation that GGUM2004 couldn’t deal with without </w:t>
      </w:r>
      <w:del w:id="52" w:author="Luyao Zhang" w:date="2017-01-16T12:52:00Z">
        <w:r w:rsidR="001D6D7D" w:rsidDel="00CD7C7A">
          <w:rPr>
            <w:rFonts w:ascii="Times New Roman" w:hAnsi="Times New Roman" w:cs="Times New Roman"/>
            <w:color w:val="000000" w:themeColor="text1"/>
          </w:rPr>
          <w:delText xml:space="preserve">us </w:delText>
        </w:r>
        <w:r w:rsidRPr="008D199C" w:rsidDel="00CD7C7A">
          <w:rPr>
            <w:rFonts w:ascii="Times New Roman" w:hAnsi="Times New Roman" w:cs="Times New Roman"/>
            <w:color w:val="000000" w:themeColor="text1"/>
          </w:rPr>
          <w:delText>collapsing the responses</w:delText>
        </w:r>
      </w:del>
      <w:ins w:id="53" w:author="Luyao Zhang" w:date="2017-01-16T12:52:00Z">
        <w:r w:rsidR="00CD7C7A">
          <w:rPr>
            <w:rFonts w:ascii="Times New Roman" w:hAnsi="Times New Roman" w:cs="Times New Roman"/>
            <w:color w:val="000000" w:themeColor="text1"/>
          </w:rPr>
          <w:t>combining response options</w:t>
        </w:r>
      </w:ins>
      <w:r w:rsidRPr="008D199C">
        <w:rPr>
          <w:rFonts w:ascii="Times New Roman" w:hAnsi="Times New Roman" w:cs="Times New Roman"/>
          <w:color w:val="000000" w:themeColor="text1"/>
        </w:rPr>
        <w:t xml:space="preserve">.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w:t>
      </w:r>
      <w:del w:id="54" w:author="Luyao Zhang" w:date="2017-01-16T12:52:00Z">
        <w:r w:rsidRPr="008D199C" w:rsidDel="00477E09">
          <w:rPr>
            <w:rFonts w:ascii="Times New Roman" w:hAnsi="Times New Roman" w:cs="Times New Roman"/>
            <w:color w:val="000000" w:themeColor="text1"/>
          </w:rPr>
          <w:delText>collapse</w:delText>
        </w:r>
        <w:r w:rsidR="000E65E7" w:rsidDel="00477E09">
          <w:rPr>
            <w:rFonts w:ascii="Times New Roman" w:hAnsi="Times New Roman" w:cs="Times New Roman"/>
            <w:color w:val="000000" w:themeColor="text1"/>
          </w:rPr>
          <w:delText xml:space="preserve"> </w:delText>
        </w:r>
      </w:del>
      <w:ins w:id="55" w:author="Luyao Zhang" w:date="2017-01-16T12:52:00Z">
        <w:r w:rsidR="00477E09">
          <w:rPr>
            <w:rFonts w:ascii="Times New Roman" w:hAnsi="Times New Roman" w:cs="Times New Roman"/>
            <w:color w:val="000000" w:themeColor="text1"/>
          </w:rPr>
          <w:t xml:space="preserve">combine </w:t>
        </w:r>
      </w:ins>
      <w:r w:rsidR="000E65E7">
        <w:rPr>
          <w:rFonts w:ascii="Times New Roman" w:hAnsi="Times New Roman" w:cs="Times New Roman"/>
          <w:color w:val="000000" w:themeColor="text1"/>
        </w:rPr>
        <w:t>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because M</w:t>
      </w:r>
      <w:ins w:id="56" w:author="Luyao Zhang" w:date="2016-12-03T18:23:00Z">
        <w:r w:rsidR="00762672">
          <w:rPr>
            <w:rFonts w:ascii="Times New Roman" w:hAnsi="Times New Roman" w:cs="Times New Roman"/>
            <w:color w:val="000000" w:themeColor="text1"/>
          </w:rPr>
          <w:t>ODFIT</w:t>
        </w:r>
      </w:ins>
      <w:del w:id="57" w:author="Luyao Zhang" w:date="2016-12-03T18:23:00Z">
        <w:r w:rsidRPr="008D199C" w:rsidDel="00762672">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couldn’t handle scales with inconstant numbers of response categories. However, items having an option that no one endorsed was no problem for Multilog, so we kept the</w:t>
      </w:r>
      <w:del w:id="58" w:author="Luyao Zhang" w:date="2016-12-03T18:25:00Z">
        <w:r w:rsidRPr="008D199C" w:rsidDel="007014AE">
          <w:rPr>
            <w:rFonts w:ascii="Times New Roman" w:hAnsi="Times New Roman" w:cs="Times New Roman"/>
            <w:color w:val="000000" w:themeColor="text1"/>
          </w:rPr>
          <w:delText>s</w:delText>
        </w:r>
      </w:del>
      <w:ins w:id="59" w:author="Luyao Zhang" w:date="2016-12-03T18:25:00Z">
        <w:r w:rsidR="007014AE">
          <w:rPr>
            <w:rFonts w:ascii="Times New Roman" w:hAnsi="Times New Roman" w:cs="Times New Roman"/>
            <w:color w:val="000000" w:themeColor="text1"/>
          </w:rPr>
          <w:t>se</w:t>
        </w:r>
      </w:ins>
      <w:del w:id="60" w:author="Luyao Zhang" w:date="2016-12-03T18:25:00Z">
        <w:r w:rsidRPr="008D199C" w:rsidDel="007014AE">
          <w:rPr>
            <w:rFonts w:ascii="Times New Roman" w:hAnsi="Times New Roman" w:cs="Times New Roman"/>
            <w:color w:val="000000" w:themeColor="text1"/>
          </w:rPr>
          <w:delText>es</w:delText>
        </w:r>
      </w:del>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w:t>
      </w:r>
      <w:ins w:id="61" w:author="Luyao Zhang" w:date="2017-01-16T12:53:00Z">
        <w:r w:rsidR="007E1E54">
          <w:rPr>
            <w:rFonts w:ascii="Times New Roman" w:hAnsi="Times New Roman" w:cs="Times New Roman"/>
            <w:color w:val="000000" w:themeColor="text1"/>
          </w:rPr>
          <w:t>e</w:t>
        </w:r>
      </w:ins>
      <w:r w:rsidRPr="008D199C">
        <w:rPr>
          <w:rFonts w:ascii="Times New Roman" w:hAnsi="Times New Roman" w:cs="Times New Roman"/>
          <w:color w:val="000000" w:themeColor="text1"/>
        </w:rPr>
        <w:t>se</w:t>
      </w:r>
      <w:del w:id="62" w:author="Luyao Zhang" w:date="2017-01-16T12:53:00Z">
        <w:r w:rsidRPr="008D199C" w:rsidDel="00A05041">
          <w:rPr>
            <w:rFonts w:ascii="Times New Roman" w:hAnsi="Times New Roman" w:cs="Times New Roman"/>
            <w:color w:val="000000" w:themeColor="text1"/>
          </w:rPr>
          <w:delText>s</w:delText>
        </w:r>
      </w:del>
      <w:r w:rsidRPr="008D199C">
        <w:rPr>
          <w:rFonts w:ascii="Times New Roman" w:hAnsi="Times New Roman" w:cs="Times New Roman"/>
          <w:color w:val="000000" w:themeColor="text1"/>
        </w:rPr>
        <w:t xml:space="preserve">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w:t>
      </w:r>
      <w:ins w:id="63" w:author="Luyao Zhang" w:date="2017-01-16T12:54:00Z">
        <w:r w:rsidR="00F702A6">
          <w:rPr>
            <w:rFonts w:ascii="Times New Roman" w:hAnsi="Times New Roman" w:cs="Times New Roman"/>
            <w:color w:val="000000" w:themeColor="text1"/>
          </w:rPr>
          <w:t xml:space="preserve">slightly </w:t>
        </w:r>
      </w:ins>
      <w:r w:rsidRPr="008D199C">
        <w:rPr>
          <w:rFonts w:ascii="Times New Roman" w:hAnsi="Times New Roman" w:cs="Times New Roman"/>
          <w:color w:val="000000" w:themeColor="text1"/>
        </w:rPr>
        <w:t xml:space="preserve">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51F5A6F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w:t>
      </w:r>
      <w:ins w:id="64" w:author="Luyao Zhang" w:date="2017-01-16T13:03:00Z">
        <w:r w:rsidR="00182D98">
          <w:rPr>
            <w:rFonts w:ascii="Times New Roman" w:hAnsi="Times New Roman" w:cs="Times New Roman"/>
            <w:color w:val="000000" w:themeColor="text1"/>
          </w:rPr>
          <w:t>ainly</w:t>
        </w:r>
      </w:ins>
      <w:del w:id="65" w:author="Luyao Zhang" w:date="2017-01-16T13:03:00Z">
        <w:r w:rsidRPr="008D199C" w:rsidDel="00182D98">
          <w:rPr>
            <w:rFonts w:ascii="Times New Roman" w:hAnsi="Times New Roman" w:cs="Times New Roman"/>
            <w:color w:val="000000" w:themeColor="text1"/>
          </w:rPr>
          <w:delText>ajorly</w:delText>
        </w:r>
      </w:del>
      <w:r w:rsidRPr="008D199C">
        <w:rPr>
          <w:rFonts w:ascii="Times New Roman" w:hAnsi="Times New Roman" w:cs="Times New Roman"/>
          <w:color w:val="000000" w:themeColor="text1"/>
        </w:rPr>
        <w:t xml:space="preserve"> because </w:t>
      </w:r>
      <w:ins w:id="66" w:author="Luyao Zhang" w:date="2017-01-16T13:03:00Z">
        <w:r w:rsidR="000A7781">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478A1AC8"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w:t>
      </w:r>
      <w:ins w:id="67" w:author="Luyao Zhang" w:date="2016-12-03T18:23:00Z">
        <w:r w:rsidR="00384BBF">
          <w:rPr>
            <w:rFonts w:ascii="Times New Roman" w:hAnsi="Times New Roman" w:cs="Times New Roman"/>
            <w:color w:val="000000" w:themeColor="text1"/>
          </w:rPr>
          <w:t>ODFIT</w:t>
        </w:r>
      </w:ins>
      <w:del w:id="68" w:author="Luyao Zhang" w:date="2016-12-03T18:23:00Z">
        <w:r w:rsidRPr="008D199C" w:rsidDel="00384BBF">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w:t>
      </w:r>
      <w:del w:id="69" w:author="Luyao Zhang" w:date="2017-01-16T13:04:00Z">
        <w:r w:rsidRPr="008D199C" w:rsidDel="002E414B">
          <w:rPr>
            <w:rFonts w:ascii="Times New Roman" w:hAnsi="Times New Roman" w:cs="Times New Roman"/>
            <w:color w:val="000000" w:themeColor="text1"/>
          </w:rPr>
          <w:delText>ade</w:delText>
        </w:r>
        <w:r w:rsidR="00D16DB9" w:rsidDel="002E414B">
          <w:rPr>
            <w:rFonts w:ascii="Times New Roman" w:hAnsi="Times New Roman" w:cs="Times New Roman"/>
            <w:color w:val="000000" w:themeColor="text1"/>
          </w:rPr>
          <w:delText xml:space="preserve">quate </w:delText>
        </w:r>
      </w:del>
      <w:ins w:id="70" w:author="Luyao Zhang" w:date="2017-01-16T13:04:00Z">
        <w:r w:rsidR="002E414B">
          <w:rPr>
            <w:rFonts w:ascii="Times New Roman" w:hAnsi="Times New Roman" w:cs="Times New Roman"/>
            <w:color w:val="000000" w:themeColor="text1"/>
          </w:rPr>
          <w:t xml:space="preserve">excellent </w:t>
        </w:r>
      </w:ins>
      <w:r w:rsidR="00D16DB9">
        <w:rPr>
          <w:rFonts w:ascii="Times New Roman" w:hAnsi="Times New Roman" w:cs="Times New Roman"/>
          <w:color w:val="000000" w:themeColor="text1"/>
        </w:rPr>
        <w:t xml:space="preserve">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w:t>
      </w:r>
      <w:r w:rsidRPr="008D199C">
        <w:rPr>
          <w:rFonts w:ascii="Times New Roman" w:hAnsi="Times New Roman" w:cs="Times New Roman"/>
          <w:color w:val="000000" w:themeColor="text1"/>
        </w:rPr>
        <w:lastRenderedPageBreak/>
        <w:t>because that Item 19 was 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Default="00984A50" w:rsidP="00984A50">
      <w:pPr>
        <w:spacing w:line="480" w:lineRule="auto"/>
        <w:outlineLvl w:val="0"/>
        <w:rPr>
          <w:ins w:id="71" w:author="Luyao Zhang" w:date="2017-01-16T13:07:00Z"/>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417E9A96" w14:textId="5B1B101E" w:rsidR="00372320" w:rsidRPr="008D199C" w:rsidDel="00592F11" w:rsidRDefault="00372320" w:rsidP="00984A50">
      <w:pPr>
        <w:spacing w:line="480" w:lineRule="auto"/>
        <w:outlineLvl w:val="0"/>
        <w:rPr>
          <w:del w:id="72" w:author="Luyao Zhang" w:date="2017-01-16T13:08:00Z"/>
          <w:rFonts w:ascii="Times New Roman" w:hAnsi="Times New Roman" w:cs="Times New Roman"/>
          <w:b/>
          <w:color w:val="000000" w:themeColor="text1"/>
        </w:rPr>
      </w:pPr>
    </w:p>
    <w:p w14:paraId="529722FF" w14:textId="1EE8C36B"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ins w:id="73" w:author="Luyao Zhang" w:date="2017-01-16T13:07:00Z">
        <w:r w:rsidR="002C699C">
          <w:rPr>
            <w:rFonts w:ascii="Times New Roman" w:hAnsi="Times New Roman" w:cs="Times New Roman"/>
            <w:b/>
            <w:color w:val="000000" w:themeColor="text1"/>
          </w:rPr>
          <w:t xml:space="preserve"> </w:t>
        </w:r>
      </w:ins>
      <w:del w:id="74" w:author="Luyao Zhang" w:date="2017-01-16T13:07:00Z">
        <w:r w:rsidRPr="008D199C" w:rsidDel="00381718">
          <w:rPr>
            <w:rFonts w:ascii="Times New Roman" w:hAnsi="Times New Roman" w:cs="Times New Roman"/>
            <w:color w:val="000000" w:themeColor="text1"/>
          </w:rPr>
          <w:delText xml:space="preserve"> </w:delText>
        </w:r>
      </w:del>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w:t>
      </w:r>
      <w:ins w:id="75" w:author="Luyao Zhang" w:date="2017-01-16T13:08:00Z">
        <w:r w:rsidR="00997786">
          <w:rPr>
            <w:rFonts w:ascii="Times New Roman" w:hAnsi="Times New Roman" w:cs="Times New Roman"/>
            <w:color w:val="000000" w:themeColor="text1"/>
          </w:rPr>
          <w:t xml:space="preserve">polytomous </w:t>
        </w:r>
      </w:ins>
      <w:r w:rsidRPr="008D199C">
        <w:rPr>
          <w:rFonts w:ascii="Times New Roman" w:hAnsi="Times New Roman" w:cs="Times New Roman"/>
          <w:color w:val="000000" w:themeColor="text1"/>
        </w:rPr>
        <w:t xml:space="preserve">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w:t>
      </w:r>
      <w:ins w:id="76" w:author="Luyao Zhang" w:date="2017-01-16T13:10:00Z">
        <w:r w:rsidR="00B37239">
          <w:rPr>
            <w:rFonts w:ascii="Times New Roman" w:hAnsi="Times New Roman" w:cs="Times New Roman"/>
            <w:color w:val="000000" w:themeColor="text1"/>
          </w:rPr>
          <w:t xml:space="preserve">under polytomous GGUM, </w:t>
        </w:r>
      </w:ins>
      <w:r w:rsidRPr="008D199C">
        <w:rPr>
          <w:rFonts w:ascii="Times New Roman" w:hAnsi="Times New Roman" w:cs="Times New Roman"/>
          <w:color w:val="000000" w:themeColor="text1"/>
        </w:rPr>
        <w:t>many of the matrices again turned out to have been too ill-conditioned to produce</w:t>
      </w:r>
      <w:del w:id="77" w:author="Luyao Zhang" w:date="2017-01-16T13:11:00Z">
        <w:r w:rsidRPr="008D199C" w:rsidDel="00856070">
          <w:rPr>
            <w:rFonts w:ascii="Times New Roman" w:hAnsi="Times New Roman" w:cs="Times New Roman"/>
            <w:color w:val="000000" w:themeColor="text1"/>
          </w:rPr>
          <w:delText>d</w:delText>
        </w:r>
      </w:del>
      <w:r w:rsidRPr="008D199C">
        <w:rPr>
          <w:rFonts w:ascii="Times New Roman" w:hAnsi="Times New Roman" w:cs="Times New Roman"/>
          <w:color w:val="000000" w:themeColor="text1"/>
        </w:rPr>
        <w:t xml:space="preserve">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Default="00984A50" w:rsidP="00984A50">
      <w:pPr>
        <w:spacing w:line="480" w:lineRule="auto"/>
        <w:ind w:firstLine="360"/>
        <w:rPr>
          <w:ins w:id="78" w:author="Luyao Zhang" w:date="2017-01-18T09:43:00Z"/>
          <w:rFonts w:ascii="Times New Roman" w:eastAsia="Times New Roman" w:hAnsi="Times New Roman" w:cs="Times New Roman"/>
          <w:color w:val="000000" w:themeColor="text1"/>
          <w:shd w:val="clear" w:color="auto" w:fill="FFFFFF"/>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13FB5B26" w14:textId="6825BFC1" w:rsidR="00F94499" w:rsidRPr="009902D6" w:rsidRDefault="00A20866" w:rsidP="00984A50">
      <w:pPr>
        <w:spacing w:line="480" w:lineRule="auto"/>
        <w:ind w:firstLine="360"/>
        <w:rPr>
          <w:rFonts w:ascii="Times New Roman" w:eastAsia="Times New Roman" w:hAnsi="Times New Roman" w:cs="Times New Roman"/>
          <w:color w:val="000000" w:themeColor="text1"/>
        </w:rPr>
      </w:pPr>
      <w:ins w:id="79" w:author="Luyao Zhang" w:date="2017-01-18T14:50:00Z">
        <w:r>
          <w:rPr>
            <w:rFonts w:ascii="Times New Roman" w:eastAsia="Times New Roman" w:hAnsi="Times New Roman" w:cs="Times New Roman"/>
            <w:color w:val="000000" w:themeColor="text1"/>
            <w:shd w:val="clear" w:color="auto" w:fill="FFFFFF"/>
          </w:rPr>
          <w:lastRenderedPageBreak/>
          <w:t>Although we were not able to compute DIF for the polytomous GGUM, we examined Differential Test Functioning (DTF) by combining the test characteristic curves (TCC) of the two groups. As shown in Figure 18, under GGUM, the scale exhibited very small DTF, as the two pretty straight TCCs almost completely overlapped. DTF under SGR (Figure 19), on the other hand, was larger and non-uniform. To be more specific, when the well-being level was below 0, the Chinese participants had lower expected total score, whereas these scores became higher than the U.S. participants when the trait level was above 0. The two TCCs were very slightly S-shaped under SGR.</w:t>
        </w:r>
      </w:ins>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1BDDD2FB" w14:textId="77777777" w:rsidR="00B31BC2" w:rsidRDefault="00984A50" w:rsidP="00984A50">
      <w:pPr>
        <w:spacing w:line="480" w:lineRule="auto"/>
        <w:ind w:firstLine="360"/>
        <w:rPr>
          <w:ins w:id="80" w:author="Luyao Zhang" w:date="2017-01-18T10:06:00Z"/>
          <w:rFonts w:ascii="Times New Roman" w:hAnsi="Times New Roman" w:cs="Times New Roman"/>
          <w:color w:val="000000" w:themeColor="text1"/>
        </w:rPr>
      </w:pPr>
      <w:r w:rsidRPr="008D199C">
        <w:rPr>
          <w:rFonts w:ascii="Times New Roman" w:hAnsi="Times New Roman" w:cs="Times New Roman"/>
          <w:color w:val="000000" w:themeColor="text1"/>
        </w:rPr>
        <w:t xml:space="preserve">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w:t>
      </w:r>
      <w:commentRangeStart w:id="81"/>
      <w:r w:rsidRPr="008D199C">
        <w:rPr>
          <w:rFonts w:ascii="Times New Roman" w:hAnsi="Times New Roman" w:cs="Times New Roman"/>
          <w:color w:val="000000" w:themeColor="text1"/>
        </w:rPr>
        <w:t>DIF</w:t>
      </w:r>
      <w:commentRangeEnd w:id="81"/>
      <w:r w:rsidR="00E06B1D">
        <w:rPr>
          <w:rStyle w:val="CommentReference"/>
        </w:rPr>
        <w:commentReference w:id="81"/>
      </w:r>
      <w:r w:rsidRPr="008D199C">
        <w:rPr>
          <w:rFonts w:ascii="Times New Roman" w:hAnsi="Times New Roman" w:cs="Times New Roman"/>
          <w:color w:val="000000" w:themeColor="text1"/>
        </w:rPr>
        <w:t>.</w:t>
      </w:r>
    </w:p>
    <w:p w14:paraId="2F31F65D" w14:textId="1B7B2CB4" w:rsidR="00984A50" w:rsidRPr="00195DB1" w:rsidDel="00433313" w:rsidRDefault="00001494" w:rsidP="00984A50">
      <w:pPr>
        <w:spacing w:line="480" w:lineRule="auto"/>
        <w:ind w:firstLine="360"/>
        <w:rPr>
          <w:del w:id="82" w:author="Luyao Zhang" w:date="2017-01-18T11:31:00Z"/>
          <w:rFonts w:ascii="Times New Roman" w:hAnsi="Times New Roman" w:cs="Times New Roman"/>
          <w:color w:val="000000" w:themeColor="text1"/>
        </w:rPr>
      </w:pPr>
      <w:ins w:id="83" w:author="Luyao Zhang" w:date="2017-01-18T14:50:00Z">
        <w:r>
          <w:rPr>
            <w:rFonts w:ascii="Times New Roman" w:hAnsi="Times New Roman" w:cs="Times New Roman"/>
            <w:color w:val="000000" w:themeColor="text1"/>
          </w:rPr>
          <w:t>TCCs for the Curiosity scale were also computed for the two groups, and were combined to examine DTF (Figures 20-21). In general, under GGUM, the scale showed smaller DTF than under SGR, and DTF under both models was non-uniform. The two TCCs crossed at almost the same trait level (i.e., approximately -2.25) under the two models. Below this trait level, the Chinese participants had very slightly lower expected total scores than the American participants, but the trend reversed past this point, and the differences in the expected scores became larger.</w:t>
        </w:r>
      </w:ins>
      <w:del w:id="84" w:author="Luyao Zhang" w:date="2017-01-18T10:08:00Z">
        <w:r w:rsidR="00984A50" w:rsidRPr="00195DB1" w:rsidDel="006C0425">
          <w:rPr>
            <w:rFonts w:ascii="Times New Roman" w:hAnsi="Times New Roman" w:cs="Times New Roman"/>
            <w:color w:val="000000" w:themeColor="text1"/>
          </w:rPr>
          <w:delText xml:space="preserve"> </w:delText>
        </w:r>
      </w:del>
    </w:p>
    <w:p w14:paraId="2AC51A4A" w14:textId="77777777" w:rsidR="00984A50" w:rsidRPr="00195DB1" w:rsidDel="00433313" w:rsidRDefault="00984A50" w:rsidP="00984A50">
      <w:pPr>
        <w:spacing w:line="480" w:lineRule="auto"/>
        <w:rPr>
          <w:del w:id="85" w:author="Luyao Zhang" w:date="2017-01-18T11:31:00Z"/>
          <w:rFonts w:ascii="Times New Roman" w:hAnsi="Times New Roman" w:cs="Times New Roman"/>
          <w:color w:val="000000" w:themeColor="text1"/>
        </w:rPr>
      </w:pPr>
    </w:p>
    <w:p w14:paraId="668E4DD1" w14:textId="77777777" w:rsidR="00984A50" w:rsidRDefault="00984A50">
      <w:pPr>
        <w:spacing w:line="480" w:lineRule="auto"/>
        <w:ind w:firstLine="360"/>
        <w:pPrChange w:id="86" w:author="Luyao Zhang" w:date="2017-01-18T11:31:00Z">
          <w:pPr/>
        </w:pPrChange>
      </w:pPr>
      <w:del w:id="87" w:author="Luyao Zhang" w:date="2017-01-18T11:31:00Z">
        <w:r w:rsidDel="00433313">
          <w:br w:type="page"/>
        </w:r>
      </w:del>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7D530B64"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w:t>
      </w:r>
      <w:ins w:id="88" w:author="Luyao Zhang" w:date="2017-01-16T13:03:00Z">
        <w:r w:rsidR="006308A3">
          <w:rPr>
            <w:rFonts w:ascii="Times New Roman" w:hAnsi="Times New Roman" w:cs="Times New Roman"/>
            <w:color w:val="000000" w:themeColor="text1"/>
          </w:rPr>
          <w:t xml:space="preserve">the </w:t>
        </w:r>
      </w:ins>
      <w:r w:rsidRPr="00F4675C">
        <w:rPr>
          <w:rFonts w:ascii="Times New Roman" w:hAnsi="Times New Roman" w:cs="Times New Roman"/>
          <w:color w:val="000000" w:themeColor="text1"/>
        </w:rPr>
        <w:t xml:space="preserve">model fit of SGR. Although </w:t>
      </w:r>
      <w:ins w:id="89" w:author="Luyao Zhang" w:date="2017-01-16T13:03:00Z">
        <w:r w:rsidR="00FD1989">
          <w:rPr>
            <w:rFonts w:ascii="Times New Roman" w:hAnsi="Times New Roman" w:cs="Times New Roman"/>
            <w:color w:val="000000" w:themeColor="text1"/>
          </w:rPr>
          <w:t xml:space="preserve">the </w:t>
        </w:r>
      </w:ins>
      <w:r w:rsidRPr="00F4675C">
        <w:rPr>
          <w:rFonts w:ascii="Times New Roman" w:hAnsi="Times New Roman" w:cs="Times New Roman"/>
          <w:color w:val="000000" w:themeColor="text1"/>
        </w:rPr>
        <w:t>model fit of GGUM improved slightly when the unfolding item was removed, the exten</w:t>
      </w:r>
      <w:ins w:id="90" w:author="Luyao Zhang" w:date="2016-12-03T18:25:00Z">
        <w:r w:rsidR="00367181">
          <w:rPr>
            <w:rFonts w:ascii="Times New Roman" w:hAnsi="Times New Roman" w:cs="Times New Roman"/>
            <w:color w:val="000000" w:themeColor="text1"/>
          </w:rPr>
          <w:t>t</w:t>
        </w:r>
      </w:ins>
      <w:del w:id="91" w:author="Luyao Zhang" w:date="2016-12-03T18:25:00Z">
        <w:r w:rsidRPr="00F4675C" w:rsidDel="00367181">
          <w:rPr>
            <w:rFonts w:ascii="Times New Roman" w:hAnsi="Times New Roman" w:cs="Times New Roman"/>
            <w:color w:val="000000" w:themeColor="text1"/>
          </w:rPr>
          <w:delText>d</w:delText>
        </w:r>
      </w:del>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not</w:t>
      </w:r>
      <w:ins w:id="92" w:author="Luyao Zhang" w:date="2017-01-16T13:26:00Z">
        <w:r w:rsidR="00D46042">
          <w:rPr>
            <w:rFonts w:ascii="Times New Roman" w:hAnsi="Times New Roman" w:cs="Times New Roman"/>
            <w:color w:val="000000" w:themeColor="text1"/>
          </w:rPr>
          <w:t xml:space="preserve"> or not as much as</w:t>
        </w:r>
      </w:ins>
      <w:r w:rsidR="00466F33">
        <w:rPr>
          <w:rFonts w:ascii="Times New Roman" w:hAnsi="Times New Roman" w:cs="Times New Roman"/>
          <w:color w:val="000000" w:themeColor="text1"/>
        </w:rPr>
        <w:t xml:space="preserve">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Default="00984A50" w:rsidP="00984A50">
      <w:pPr>
        <w:spacing w:line="480" w:lineRule="auto"/>
        <w:ind w:firstLine="360"/>
        <w:rPr>
          <w:ins w:id="93" w:author="Luyao Zhang" w:date="2017-01-18T10:18:00Z"/>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3E334717" w14:textId="2B3C6F19" w:rsidR="00EA0B93" w:rsidRDefault="00F4771E" w:rsidP="00984A50">
      <w:pPr>
        <w:spacing w:line="480" w:lineRule="auto"/>
        <w:ind w:firstLine="360"/>
        <w:rPr>
          <w:ins w:id="94" w:author="Luyao Zhang" w:date="2017-01-18T10:18:00Z"/>
          <w:rFonts w:ascii="Times New Roman" w:hAnsi="Times New Roman" w:cs="Times New Roman"/>
          <w:color w:val="000000" w:themeColor="text1"/>
        </w:rPr>
      </w:pPr>
      <w:ins w:id="95" w:author="Luyao Zhang" w:date="2017-01-18T14:51:00Z">
        <w:r>
          <w:rPr>
            <w:rFonts w:ascii="Times New Roman" w:hAnsi="Times New Roman" w:cs="Times New Roman"/>
            <w:color w:val="000000" w:themeColor="text1"/>
          </w:rPr>
          <w:t>The fact that in our study, both scales were shown to have smaller DTF under GGUM than SGR, points out the importance of considering the use of GGUM in DIF analyses using personality data. Apparently in the current study, according to GGUM, both the Well-being and the Curiosity scales are more equivalent cross cultures than when they are examined with SGR.</w:t>
        </w:r>
      </w:ins>
      <w:bookmarkStart w:id="96" w:name="_GoBack"/>
      <w:bookmarkEnd w:id="96"/>
    </w:p>
    <w:p w14:paraId="75AECEAA" w14:textId="5F6559F8" w:rsidR="001728DA" w:rsidRPr="00F4675C" w:rsidDel="004F0CF8" w:rsidRDefault="001728DA" w:rsidP="00984A50">
      <w:pPr>
        <w:spacing w:line="480" w:lineRule="auto"/>
        <w:ind w:firstLine="360"/>
        <w:rPr>
          <w:del w:id="97" w:author="Luyao Zhang" w:date="2017-01-18T10:18:00Z"/>
          <w:rFonts w:ascii="Times New Roman" w:hAnsi="Times New Roman" w:cs="Times New Roman"/>
          <w:color w:val="000000" w:themeColor="text1"/>
        </w:rPr>
      </w:pPr>
    </w:p>
    <w:p w14:paraId="67851F28" w14:textId="585954F1"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w:t>
      </w:r>
      <w:ins w:id="98" w:author="Luyao Zhang" w:date="2016-12-03T18:26:00Z">
        <w:r w:rsidR="00846F4D">
          <w:rPr>
            <w:rFonts w:ascii="Times New Roman" w:hAnsi="Times New Roman" w:cs="Times New Roman"/>
            <w:color w:val="000000" w:themeColor="text1"/>
          </w:rPr>
          <w:t>i</w:t>
        </w:r>
      </w:ins>
      <w:del w:id="99" w:author="Luyao Zhang" w:date="2016-12-03T18:26:00Z">
        <w:r w:rsidR="00D4420B" w:rsidDel="00846F4D">
          <w:rPr>
            <w:rFonts w:ascii="Times New Roman" w:hAnsi="Times New Roman" w:cs="Times New Roman"/>
            <w:color w:val="000000" w:themeColor="text1"/>
          </w:rPr>
          <w:delText>e</w:delText>
        </w:r>
      </w:del>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del w:id="100" w:author="Luyao Zhang" w:date="2017-01-16T13:27:00Z">
        <w:r w:rsidR="009E3563" w:rsidDel="00AA7AD8">
          <w:rPr>
            <w:rFonts w:ascii="Times New Roman" w:hAnsi="Times New Roman" w:cs="Times New Roman"/>
            <w:color w:val="000000" w:themeColor="text1"/>
          </w:rPr>
          <w:delText>normally</w:delText>
        </w:r>
      </w:del>
      <w:ins w:id="101" w:author="Luyao Zhang" w:date="2017-01-16T13:27:00Z">
        <w:r w:rsidR="00AA7AD8">
          <w:rPr>
            <w:rFonts w:ascii="Times New Roman" w:hAnsi="Times New Roman" w:cs="Times New Roman"/>
            <w:color w:val="000000" w:themeColor="text1"/>
          </w:rPr>
          <w:t>as usual</w:t>
        </w:r>
      </w:ins>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looks</w:t>
      </w:r>
      <w:ins w:id="102" w:author="Luyao Zhang" w:date="2017-01-16T13:27:00Z">
        <w:r w:rsidR="0047520E">
          <w:rPr>
            <w:rFonts w:ascii="Times New Roman" w:hAnsi="Times New Roman" w:cs="Times New Roman"/>
            <w:color w:val="000000" w:themeColor="text1"/>
          </w:rPr>
          <w:t xml:space="preserve"> </w:t>
        </w:r>
      </w:ins>
      <w:ins w:id="103" w:author="Luyao Zhang" w:date="2017-01-16T13:28:00Z">
        <w:r w:rsidR="0047520E">
          <w:rPr>
            <w:rFonts w:ascii="Times New Roman" w:hAnsi="Times New Roman" w:cs="Times New Roman"/>
            <w:color w:val="000000" w:themeColor="text1"/>
          </w:rPr>
          <w:t>normal</w:t>
        </w:r>
      </w:ins>
      <w:del w:id="104" w:author="Luyao Zhang" w:date="2017-01-16T13:28:00Z">
        <w:r w:rsidRPr="00F4675C" w:rsidDel="0047520E">
          <w:rPr>
            <w:rFonts w:ascii="Times New Roman" w:hAnsi="Times New Roman" w:cs="Times New Roman"/>
            <w:color w:val="000000" w:themeColor="text1"/>
          </w:rPr>
          <w:delText xml:space="preserve"> </w:delText>
        </w:r>
      </w:del>
      <w:del w:id="105" w:author="Luyao Zhang" w:date="2017-01-16T13:27:00Z">
        <w:r w:rsidR="00596AD0" w:rsidDel="008F72B8">
          <w:rPr>
            <w:rFonts w:ascii="Times New Roman" w:hAnsi="Times New Roman" w:cs="Times New Roman"/>
            <w:color w:val="000000" w:themeColor="text1"/>
          </w:rPr>
          <w:delText>perfectly</w:delText>
        </w:r>
        <w:r w:rsidRPr="00F4675C" w:rsidDel="008F72B8">
          <w:rPr>
            <w:rFonts w:ascii="Times New Roman" w:hAnsi="Times New Roman" w:cs="Times New Roman"/>
            <w:color w:val="000000" w:themeColor="text1"/>
          </w:rPr>
          <w:delText xml:space="preserve"> </w:delText>
        </w:r>
      </w:del>
      <w:del w:id="106" w:author="Luyao Zhang" w:date="2017-01-16T13:28:00Z">
        <w:r w:rsidRPr="00F4675C" w:rsidDel="0047520E">
          <w:rPr>
            <w:rFonts w:ascii="Times New Roman" w:hAnsi="Times New Roman" w:cs="Times New Roman"/>
            <w:color w:val="000000" w:themeColor="text1"/>
          </w:rPr>
          <w:delText>normal</w:delText>
        </w:r>
      </w:del>
      <w:r w:rsidRPr="00F4675C">
        <w:rPr>
          <w:rFonts w:ascii="Times New Roman" w:hAnsi="Times New Roman" w:cs="Times New Roman"/>
          <w:color w:val="000000" w:themeColor="text1"/>
        </w:rPr>
        <w:t>.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lastRenderedPageBreak/>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3C0870E2" w14:textId="0D266D1E"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More attention should be paid to applying the GGUM to real data, especially personality data obtained cross-culturally, </w:t>
      </w:r>
      <w:ins w:id="107" w:author="Luyao Zhang" w:date="2017-01-16T13:28:00Z">
        <w:r w:rsidR="001C2869">
          <w:rPr>
            <w:rFonts w:ascii="Times New Roman" w:hAnsi="Times New Roman" w:cs="Times New Roman"/>
            <w:color w:val="000000" w:themeColor="text1"/>
          </w:rPr>
          <w:t xml:space="preserve">rather </w:t>
        </w:r>
      </w:ins>
      <w:r w:rsidRPr="00F4675C">
        <w:rPr>
          <w:rFonts w:ascii="Times New Roman" w:hAnsi="Times New Roman" w:cs="Times New Roman"/>
          <w:color w:val="000000" w:themeColor="text1"/>
        </w:rPr>
        <w:t>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w:t>
      </w:r>
      <w:del w:id="108" w:author="Luyao Zhang" w:date="2017-01-16T14:29:00Z">
        <w:r w:rsidRPr="00B63C39" w:rsidDel="004043BB">
          <w:rPr>
            <w:rFonts w:ascii="Times New Roman" w:hAnsi="Times New Roman" w:cs="Times New Roman"/>
            <w:color w:val="000000" w:themeColor="text1"/>
            <w:sz w:val="18"/>
            <w:szCs w:val="18"/>
          </w:rPr>
          <w:delText xml:space="preserve"> not</w:delText>
        </w:r>
      </w:del>
      <w:r w:rsidRPr="00B63C39">
        <w:rPr>
          <w:rFonts w:ascii="Times New Roman" w:hAnsi="Times New Roman" w:cs="Times New Roman"/>
          <w:color w:val="000000" w:themeColor="text1"/>
          <w:sz w:val="18"/>
          <w:szCs w:val="18"/>
        </w:rPr>
        <w:t xml:space="preserve">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4FC558DA"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089BEB1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w:t>
      </w:r>
      <w:ins w:id="109" w:author="Luyao Zhang" w:date="2017-01-16T15:01:00Z">
        <w:r w:rsidR="00A65C7A">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10" w:author="Luyao Zhang" w:date="2017-01-16T15:01:00Z">
        <w:r w:rsidR="00775408">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00A6373F"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23692E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w:t>
      </w:r>
      <w:ins w:id="111" w:author="Luyao Zhang" w:date="2017-01-16T15:01:00Z">
        <w:r w:rsidR="00E77594">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12" w:author="Luyao Zhang" w:date="2017-01-16T15:01:00Z">
        <w:r w:rsidR="00D777D9">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3192C32F"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14E1AA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w:t>
      </w:r>
      <w:ins w:id="113" w:author="Luyao Zhang" w:date="2017-01-16T15:01:00Z">
        <w:r w:rsidR="00E02FB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14" w:author="Luyao Zhang" w:date="2017-01-16T15:01:00Z">
        <w:r w:rsidR="00EC1890">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0424D72"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2DA0E2B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w:t>
      </w:r>
      <w:ins w:id="115" w:author="Luyao Zhang" w:date="2017-01-16T15:01:00Z">
        <w:r w:rsidR="0096685B">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16" w:author="Luyao Zhang" w:date="2017-01-16T15:02:00Z">
        <w:r w:rsidR="00083E1D">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5F850FE8"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2710D58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w:t>
      </w:r>
      <w:ins w:id="117" w:author="Luyao Zhang" w:date="2017-01-16T15:02:00Z">
        <w:r w:rsidR="00222D5B">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0551913D"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3BD26FE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w:t>
      </w:r>
      <w:ins w:id="118" w:author="Luyao Zhang" w:date="2017-01-16T15:02:00Z">
        <w:r w:rsidR="00A01C70">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5B44A2BA"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4DDF970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 xml:space="preserve">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w:t>
      </w:r>
      <w:ins w:id="119" w:author="Luyao Zhang" w:date="2017-01-16T15:02:00Z">
        <w:r w:rsidR="00E32AB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18EB57D0"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1D00941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w:t>
      </w:r>
      <w:ins w:id="120" w:author="Luyao Zhang" w:date="2017-01-16T15:02:00Z">
        <w:r w:rsidR="008171F9">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51B308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636BF458"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w:t>
      </w:r>
      <w:ins w:id="121" w:author="Luyao Zhang" w:date="2017-01-16T15:02:00Z">
        <w:r w:rsidR="00416EC0">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22" w:author="Luyao Zhang" w:date="2017-01-16T15:02:00Z">
        <w:r w:rsidR="00A03CFD">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59C0709"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53BFC27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w:t>
      </w:r>
      <w:ins w:id="123" w:author="Luyao Zhang" w:date="2017-01-16T15:02:00Z">
        <w:r w:rsidR="008555B9">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24" w:author="Luyao Zhang" w:date="2017-01-16T15:02:00Z">
        <w:r w:rsidR="00436FEB">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0AA605A1"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40A6A4B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w:t>
      </w:r>
      <w:ins w:id="125" w:author="Luyao Zhang" w:date="2017-01-16T15:03:00Z">
        <w:r w:rsidR="003A648D">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26" w:author="Luyao Zhang" w:date="2017-01-16T15:03:00Z">
        <w:r w:rsidR="00F229F8">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63028D5C"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018291E8"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w:t>
      </w:r>
      <w:ins w:id="127" w:author="Luyao Zhang" w:date="2017-01-16T15:03:00Z">
        <w:r w:rsidR="00D95BCE">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28" w:author="Luyao Zhang" w:date="2017-01-16T15:03:00Z">
        <w:r w:rsidR="00D04D4B">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C966A20"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44DD4F4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w:t>
      </w:r>
      <w:ins w:id="129" w:author="Luyao Zhang" w:date="2017-01-16T15:03:00Z">
        <w:r w:rsidR="00B50B3B">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 xml:space="preserve">latent continuum from -3.0 to +3.0, and the vertical axis represents the probability of positive responses from 0 to 1. Respondents responded to the survey on a scale consisting of 1 (strongly disagree), 2 (disagree), 3 (agree), and 4 (strongly agree), but MODFIT requires that </w:t>
      </w:r>
      <w:del w:id="130" w:author="Luyao Zhang" w:date="2017-01-16T15:03:00Z">
        <w:r w:rsidRPr="001D3AC8" w:rsidDel="001366B6">
          <w:rPr>
            <w:rFonts w:ascii="Times New Roman" w:hAnsi="Times New Roman" w:cs="Times New Roman"/>
            <w:color w:val="000000" w:themeColor="text1"/>
            <w:sz w:val="18"/>
            <w:szCs w:val="18"/>
          </w:rPr>
          <w:delText xml:space="preserve">response </w:delText>
        </w:r>
      </w:del>
      <w:ins w:id="131" w:author="Luyao Zhang" w:date="2017-01-16T15:03:00Z">
        <w:r w:rsidR="001366B6" w:rsidRPr="001D3AC8">
          <w:rPr>
            <w:rFonts w:ascii="Times New Roman" w:hAnsi="Times New Roman" w:cs="Times New Roman"/>
            <w:color w:val="000000" w:themeColor="text1"/>
            <w:sz w:val="18"/>
            <w:szCs w:val="18"/>
          </w:rPr>
          <w:t>respons</w:t>
        </w:r>
        <w:r w:rsidR="00EC21D2">
          <w:rPr>
            <w:rFonts w:ascii="Times New Roman" w:hAnsi="Times New Roman" w:cs="Times New Roman"/>
            <w:color w:val="000000" w:themeColor="text1"/>
            <w:sz w:val="18"/>
            <w:szCs w:val="18"/>
          </w:rPr>
          <w:t>es</w:t>
        </w:r>
        <w:r w:rsidR="001366B6" w:rsidRPr="001D3AC8">
          <w:rPr>
            <w:rFonts w:ascii="Times New Roman" w:hAnsi="Times New Roman" w:cs="Times New Roman"/>
            <w:color w:val="000000" w:themeColor="text1"/>
            <w:sz w:val="18"/>
            <w:szCs w:val="18"/>
          </w:rPr>
          <w:t xml:space="preserve"> </w:t>
        </w:r>
      </w:ins>
      <w:r w:rsidRPr="001D3AC8">
        <w:rPr>
          <w:rFonts w:ascii="Times New Roman" w:hAnsi="Times New Roman" w:cs="Times New Roman"/>
          <w:color w:val="000000" w:themeColor="text1"/>
          <w:sz w:val="18"/>
          <w:szCs w:val="18"/>
        </w:rPr>
        <w:t>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5BA5F40E"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37CF65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 xml:space="preserve">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w:t>
      </w:r>
      <w:ins w:id="132" w:author="Luyao Zhang" w:date="2017-01-16T15:03:00Z">
        <w:r w:rsidR="006803F7">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4C0781E5"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4DCE255D"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 xml:space="preserve">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w:t>
      </w:r>
      <w:ins w:id="133" w:author="Luyao Zhang" w:date="2017-01-16T15:04:00Z">
        <w:r w:rsidR="000447EF">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144C3E1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4D6553B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w:t>
      </w:r>
      <w:ins w:id="134" w:author="Luyao Zhang" w:date="2017-01-16T15:04:00Z">
        <w:r w:rsidR="00870A6E">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6D2CE7B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E129AC7" w:rsidR="008F4414" w:rsidRDefault="00984A50" w:rsidP="00984A50">
      <w:pPr>
        <w:rPr>
          <w:ins w:id="135" w:author="Luyao Zhang" w:date="2017-01-18T10:44:00Z"/>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 xml:space="preserve">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w:t>
      </w:r>
      <w:ins w:id="136" w:author="Luyao Zhang" w:date="2017-01-16T15:04:00Z">
        <w:r w:rsidR="006E26A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p w14:paraId="4095C30D" w14:textId="4F7FB01A" w:rsidR="00DC38B2" w:rsidRDefault="00DC38B2">
      <w:pPr>
        <w:rPr>
          <w:ins w:id="137" w:author="Luyao Zhang" w:date="2017-01-18T10:44:00Z"/>
          <w:rFonts w:ascii="Times New Roman" w:hAnsi="Times New Roman" w:cs="Times New Roman"/>
          <w:color w:val="000000" w:themeColor="text1"/>
          <w:sz w:val="18"/>
          <w:szCs w:val="18"/>
        </w:rPr>
      </w:pPr>
      <w:ins w:id="138" w:author="Luyao Zhang" w:date="2017-01-18T10:44:00Z">
        <w:r>
          <w:rPr>
            <w:rFonts w:ascii="Times New Roman" w:hAnsi="Times New Roman" w:cs="Times New Roman"/>
            <w:color w:val="000000" w:themeColor="text1"/>
            <w:sz w:val="18"/>
            <w:szCs w:val="18"/>
          </w:rPr>
          <w:br w:type="page"/>
        </w:r>
      </w:ins>
    </w:p>
    <w:p w14:paraId="7093AD09" w14:textId="321A2764" w:rsidR="001C0292" w:rsidRDefault="00302AB2">
      <w:pPr>
        <w:jc w:val="center"/>
        <w:rPr>
          <w:ins w:id="139" w:author="Luyao Zhang" w:date="2017-01-18T10:46:00Z"/>
        </w:rPr>
        <w:pPrChange w:id="140" w:author="Luyao Zhang" w:date="2017-01-18T10:46:00Z">
          <w:pPr/>
        </w:pPrChange>
      </w:pPr>
      <w:ins w:id="141" w:author="Luyao Zhang" w:date="2017-01-18T10:45:00Z">
        <w:r>
          <w:rPr>
            <w:noProof/>
          </w:rPr>
          <w:lastRenderedPageBreak/>
          <w:drawing>
            <wp:inline distT="0" distB="0" distL="0" distR="0" wp14:anchorId="30660823" wp14:editId="071BED55">
              <wp:extent cx="5156200" cy="2782711"/>
              <wp:effectExtent l="0" t="0" r="0" b="114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16A88E93" w14:textId="77777777" w:rsidR="00736E20" w:rsidRDefault="00736E20" w:rsidP="00280F77">
      <w:pPr>
        <w:rPr>
          <w:ins w:id="142" w:author="Luyao Zhang" w:date="2017-01-18T10:46:00Z"/>
        </w:rPr>
      </w:pPr>
    </w:p>
    <w:p w14:paraId="6129C4C4" w14:textId="3169F6EC" w:rsidR="00063B2D" w:rsidRPr="0056493F" w:rsidRDefault="00334CA5" w:rsidP="00063B2D">
      <w:pPr>
        <w:rPr>
          <w:ins w:id="143" w:author="Luyao Zhang" w:date="2017-01-18T10:49:00Z"/>
          <w:rFonts w:ascii="Times New Roman" w:hAnsi="Times New Roman" w:cs="Times New Roman"/>
          <w:color w:val="000000" w:themeColor="text1"/>
          <w:sz w:val="18"/>
          <w:szCs w:val="18"/>
        </w:rPr>
      </w:pPr>
      <w:ins w:id="144" w:author="Luyao Zhang" w:date="2017-01-18T10:47:00Z">
        <w:r w:rsidRPr="001C0A22">
          <w:rPr>
            <w:rFonts w:ascii="Times New Roman" w:hAnsi="Times New Roman" w:cs="Times New Roman"/>
            <w:b/>
            <w:sz w:val="18"/>
            <w:szCs w:val="18"/>
            <w:rPrChange w:id="145" w:author="Luyao Zhang" w:date="2017-01-18T10:50:00Z">
              <w:rPr/>
            </w:rPrChange>
          </w:rPr>
          <w:t>Fig.18</w:t>
        </w:r>
        <w:r w:rsidR="00661214" w:rsidRPr="001C0A22">
          <w:rPr>
            <w:rFonts w:ascii="Times New Roman" w:hAnsi="Times New Roman" w:cs="Times New Roman"/>
            <w:b/>
            <w:sz w:val="18"/>
            <w:szCs w:val="18"/>
            <w:rPrChange w:id="146" w:author="Luyao Zhang" w:date="2017-01-18T10:50:00Z">
              <w:rPr/>
            </w:rPrChange>
          </w:rPr>
          <w:t>.</w:t>
        </w:r>
        <w:r w:rsidR="00661214" w:rsidRPr="00226A5C">
          <w:rPr>
            <w:rFonts w:ascii="Times New Roman" w:hAnsi="Times New Roman" w:cs="Times New Roman"/>
            <w:sz w:val="18"/>
            <w:szCs w:val="18"/>
            <w:rPrChange w:id="147" w:author="Luyao Zhang" w:date="2017-01-18T10:50:00Z">
              <w:rPr/>
            </w:rPrChange>
          </w:rPr>
          <w:t xml:space="preserve"> </w:t>
        </w:r>
        <w:r w:rsidR="004940CE" w:rsidRPr="00226A5C">
          <w:rPr>
            <w:rFonts w:ascii="Times New Roman" w:hAnsi="Times New Roman" w:cs="Times New Roman"/>
            <w:sz w:val="18"/>
            <w:szCs w:val="18"/>
            <w:rPrChange w:id="148" w:author="Luyao Zhang" w:date="2017-01-18T10:50:00Z">
              <w:rPr/>
            </w:rPrChange>
          </w:rPr>
          <w:t>IRT test characteristic curves</w:t>
        </w:r>
      </w:ins>
      <w:ins w:id="149" w:author="Luyao Zhang" w:date="2017-01-18T10:48:00Z">
        <w:r w:rsidR="005371C4" w:rsidRPr="00226A5C">
          <w:rPr>
            <w:rFonts w:ascii="Times New Roman" w:hAnsi="Times New Roman" w:cs="Times New Roman"/>
            <w:sz w:val="18"/>
            <w:szCs w:val="18"/>
            <w:rPrChange w:id="150" w:author="Luyao Zhang" w:date="2017-01-18T10:50:00Z">
              <w:rPr/>
            </w:rPrChange>
          </w:rPr>
          <w:t xml:space="preserve"> (TCCs)</w:t>
        </w:r>
      </w:ins>
      <w:ins w:id="151" w:author="Luyao Zhang" w:date="2017-01-18T10:47:00Z">
        <w:r w:rsidR="004940CE" w:rsidRPr="00226A5C">
          <w:rPr>
            <w:rFonts w:ascii="Times New Roman" w:hAnsi="Times New Roman" w:cs="Times New Roman"/>
            <w:sz w:val="18"/>
            <w:szCs w:val="18"/>
            <w:rPrChange w:id="152" w:author="Luyao Zhang" w:date="2017-01-18T10:50:00Z">
              <w:rPr/>
            </w:rPrChange>
          </w:rPr>
          <w:t xml:space="preserve"> </w:t>
        </w:r>
        <w:r w:rsidR="00AC4B56" w:rsidRPr="00226A5C">
          <w:rPr>
            <w:rFonts w:ascii="Times New Roman" w:hAnsi="Times New Roman" w:cs="Times New Roman"/>
            <w:sz w:val="18"/>
            <w:szCs w:val="18"/>
            <w:rPrChange w:id="153" w:author="Luyao Zhang" w:date="2017-01-18T10:50:00Z">
              <w:rPr/>
            </w:rPrChange>
          </w:rPr>
          <w:t xml:space="preserve">of the Well-being scale </w:t>
        </w:r>
        <w:r w:rsidR="00AE3D83" w:rsidRPr="00226A5C">
          <w:rPr>
            <w:rFonts w:ascii="Times New Roman" w:hAnsi="Times New Roman" w:cs="Times New Roman"/>
            <w:sz w:val="18"/>
            <w:szCs w:val="18"/>
            <w:rPrChange w:id="154" w:author="Luyao Zhang" w:date="2017-01-18T10:50:00Z">
              <w:rPr/>
            </w:rPrChange>
          </w:rPr>
          <w:t xml:space="preserve">under </w:t>
        </w:r>
      </w:ins>
      <w:ins w:id="155" w:author="Luyao Zhang" w:date="2017-01-18T10:51:00Z">
        <w:r w:rsidR="004B04BF">
          <w:rPr>
            <w:rFonts w:ascii="Times New Roman" w:hAnsi="Times New Roman" w:cs="Times New Roman"/>
            <w:sz w:val="18"/>
            <w:szCs w:val="18"/>
          </w:rPr>
          <w:t xml:space="preserve">polytomous </w:t>
        </w:r>
      </w:ins>
      <w:ins w:id="156" w:author="Luyao Zhang" w:date="2017-01-18T10:47:00Z">
        <w:r w:rsidR="00AE3D83" w:rsidRPr="00226A5C">
          <w:rPr>
            <w:rFonts w:ascii="Times New Roman" w:hAnsi="Times New Roman" w:cs="Times New Roman"/>
            <w:sz w:val="18"/>
            <w:szCs w:val="18"/>
            <w:rPrChange w:id="157" w:author="Luyao Zhang" w:date="2017-01-18T10:50:00Z">
              <w:rPr/>
            </w:rPrChange>
          </w:rPr>
          <w:t>GGUM for the U.S. and the Chinese groups.</w:t>
        </w:r>
      </w:ins>
      <w:ins w:id="158" w:author="Luyao Zhang" w:date="2017-01-18T10:48:00Z">
        <w:r w:rsidR="00474DDF" w:rsidRPr="00226A5C">
          <w:rPr>
            <w:rFonts w:ascii="Times New Roman" w:hAnsi="Times New Roman" w:cs="Times New Roman"/>
            <w:sz w:val="18"/>
            <w:szCs w:val="18"/>
            <w:rPrChange w:id="159" w:author="Luyao Zhang" w:date="2017-01-18T10:50:00Z">
              <w:rPr/>
            </w:rPrChange>
          </w:rPr>
          <w:t xml:space="preserve"> Note: the red line represents the </w:t>
        </w:r>
        <w:r w:rsidR="005371C4" w:rsidRPr="00226A5C">
          <w:rPr>
            <w:rFonts w:ascii="Times New Roman" w:hAnsi="Times New Roman" w:cs="Times New Roman"/>
            <w:sz w:val="18"/>
            <w:szCs w:val="18"/>
            <w:rPrChange w:id="160" w:author="Luyao Zhang" w:date="2017-01-18T10:50:00Z">
              <w:rPr/>
            </w:rPrChange>
          </w:rPr>
          <w:t xml:space="preserve">TCC </w:t>
        </w:r>
        <w:r w:rsidR="00433D5F" w:rsidRPr="00226A5C">
          <w:rPr>
            <w:rFonts w:ascii="Times New Roman" w:hAnsi="Times New Roman" w:cs="Times New Roman"/>
            <w:sz w:val="18"/>
            <w:szCs w:val="18"/>
            <w:rPrChange w:id="161" w:author="Luyao Zhang" w:date="2017-01-18T10:50:00Z">
              <w:rPr/>
            </w:rPrChange>
          </w:rPr>
          <w:t xml:space="preserve">of the Chinese group, and the green line represent the </w:t>
        </w:r>
        <w:r w:rsidR="00CA5162" w:rsidRPr="00226A5C">
          <w:rPr>
            <w:rFonts w:ascii="Times New Roman" w:hAnsi="Times New Roman" w:cs="Times New Roman"/>
            <w:sz w:val="18"/>
            <w:szCs w:val="18"/>
            <w:rPrChange w:id="162" w:author="Luyao Zhang" w:date="2017-01-18T10:50:00Z">
              <w:rPr/>
            </w:rPrChange>
          </w:rPr>
          <w:t xml:space="preserve">TCC of the U.S. group. </w:t>
        </w:r>
      </w:ins>
      <w:ins w:id="163" w:author="Luyao Zhang" w:date="2017-01-18T10:49:00Z">
        <w:r w:rsidR="00063B2D" w:rsidRPr="00226A5C">
          <w:rPr>
            <w:rFonts w:ascii="Times New Roman" w:hAnsi="Times New Roman" w:cs="Times New Roman"/>
            <w:color w:val="000000" w:themeColor="text1"/>
            <w:sz w:val="18"/>
            <w:szCs w:val="18"/>
          </w:rPr>
          <w:t xml:space="preserve">The horizontal axis “Theta” represents </w:t>
        </w:r>
        <w:r w:rsidR="00063B2D" w:rsidRPr="0056493F">
          <w:rPr>
            <w:rFonts w:ascii="Times New Roman" w:hAnsi="Times New Roman" w:cs="Times New Roman"/>
            <w:color w:val="000000" w:themeColor="text1"/>
            <w:sz w:val="18"/>
            <w:szCs w:val="18"/>
          </w:rPr>
          <w:t xml:space="preserve">the latent continuum from -3.0 to +3.0, and the vertical axis represents the </w:t>
        </w:r>
        <w:r w:rsidR="002501B2" w:rsidRPr="0056493F">
          <w:rPr>
            <w:rFonts w:ascii="Times New Roman" w:hAnsi="Times New Roman" w:cs="Times New Roman"/>
            <w:color w:val="000000" w:themeColor="text1"/>
            <w:sz w:val="18"/>
            <w:szCs w:val="18"/>
          </w:rPr>
          <w:t>expected item score</w:t>
        </w:r>
        <w:r w:rsidR="00063B2D" w:rsidRPr="0056493F">
          <w:rPr>
            <w:rFonts w:ascii="Times New Roman" w:hAnsi="Times New Roman" w:cs="Times New Roman"/>
            <w:color w:val="000000" w:themeColor="text1"/>
            <w:sz w:val="18"/>
            <w:szCs w:val="18"/>
          </w:rPr>
          <w:t xml:space="preserve">. </w:t>
        </w:r>
      </w:ins>
    </w:p>
    <w:p w14:paraId="05179131" w14:textId="459568D0" w:rsidR="0056493F" w:rsidRDefault="0056493F">
      <w:pPr>
        <w:rPr>
          <w:ins w:id="164" w:author="Luyao Zhang" w:date="2017-01-18T10:50:00Z"/>
        </w:rPr>
      </w:pPr>
      <w:ins w:id="165" w:author="Luyao Zhang" w:date="2017-01-18T10:50:00Z">
        <w:r>
          <w:br w:type="page"/>
        </w:r>
      </w:ins>
    </w:p>
    <w:p w14:paraId="0FE2CADB" w14:textId="4C5117FE" w:rsidR="00280F77" w:rsidRDefault="0056493F">
      <w:pPr>
        <w:jc w:val="center"/>
        <w:rPr>
          <w:ins w:id="166" w:author="Luyao Zhang" w:date="2017-01-18T10:50:00Z"/>
        </w:rPr>
        <w:pPrChange w:id="167" w:author="Luyao Zhang" w:date="2017-01-18T10:50:00Z">
          <w:pPr/>
        </w:pPrChange>
      </w:pPr>
      <w:ins w:id="168" w:author="Luyao Zhang" w:date="2017-01-18T10:50:00Z">
        <w:r>
          <w:rPr>
            <w:noProof/>
          </w:rPr>
          <w:lastRenderedPageBreak/>
          <w:drawing>
            <wp:inline distT="0" distB="0" distL="0" distR="0" wp14:anchorId="5E125166" wp14:editId="75F20FB6">
              <wp:extent cx="5156200" cy="2782711"/>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ins>
    </w:p>
    <w:p w14:paraId="755C63DB" w14:textId="77777777" w:rsidR="0056493F" w:rsidRDefault="0056493F" w:rsidP="0056493F">
      <w:pPr>
        <w:rPr>
          <w:ins w:id="169" w:author="Luyao Zhang" w:date="2017-01-18T10:50:00Z"/>
        </w:rPr>
      </w:pPr>
    </w:p>
    <w:p w14:paraId="667F49DF" w14:textId="049A6038" w:rsidR="0056493F" w:rsidRDefault="0056493F" w:rsidP="0056493F">
      <w:pPr>
        <w:rPr>
          <w:ins w:id="170" w:author="Luyao Zhang" w:date="2017-01-18T10:51:00Z"/>
          <w:rFonts w:ascii="Times New Roman" w:hAnsi="Times New Roman" w:cs="Times New Roman"/>
          <w:color w:val="000000" w:themeColor="text1"/>
          <w:sz w:val="18"/>
          <w:szCs w:val="18"/>
        </w:rPr>
      </w:pPr>
      <w:ins w:id="171" w:author="Luyao Zhang" w:date="2017-01-18T10:50:00Z">
        <w:r w:rsidRPr="001C0A22">
          <w:rPr>
            <w:rFonts w:ascii="Times New Roman" w:hAnsi="Times New Roman" w:cs="Times New Roman"/>
            <w:b/>
            <w:sz w:val="18"/>
            <w:szCs w:val="18"/>
            <w:rPrChange w:id="172" w:author="Luyao Zhang" w:date="2017-01-18T10:50:00Z">
              <w:rPr>
                <w:rFonts w:ascii="Times New Roman" w:hAnsi="Times New Roman" w:cs="Times New Roman"/>
                <w:sz w:val="18"/>
                <w:szCs w:val="18"/>
              </w:rPr>
            </w:rPrChange>
          </w:rPr>
          <w:t>Fig.19.</w:t>
        </w:r>
        <w:r w:rsidRPr="007A15FC">
          <w:rPr>
            <w:rFonts w:ascii="Times New Roman" w:hAnsi="Times New Roman" w:cs="Times New Roman"/>
            <w:sz w:val="18"/>
            <w:szCs w:val="18"/>
          </w:rPr>
          <w:t xml:space="preserve"> IRT test characteristic curves (TCCs) of the Well-being scale </w:t>
        </w:r>
        <w:r w:rsidR="00916CB1">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ins>
    </w:p>
    <w:p w14:paraId="66651076" w14:textId="3635EBB4" w:rsidR="00A44BB2" w:rsidRDefault="00A44BB2">
      <w:pPr>
        <w:rPr>
          <w:ins w:id="173" w:author="Luyao Zhang" w:date="2017-01-18T10:51:00Z"/>
          <w:rFonts w:ascii="Times New Roman" w:hAnsi="Times New Roman" w:cs="Times New Roman"/>
          <w:color w:val="000000" w:themeColor="text1"/>
          <w:sz w:val="18"/>
          <w:szCs w:val="18"/>
        </w:rPr>
      </w:pPr>
      <w:ins w:id="174" w:author="Luyao Zhang" w:date="2017-01-18T10:51:00Z">
        <w:r>
          <w:rPr>
            <w:rFonts w:ascii="Times New Roman" w:hAnsi="Times New Roman" w:cs="Times New Roman"/>
            <w:color w:val="000000" w:themeColor="text1"/>
            <w:sz w:val="18"/>
            <w:szCs w:val="18"/>
          </w:rPr>
          <w:br w:type="page"/>
        </w:r>
      </w:ins>
    </w:p>
    <w:p w14:paraId="4DA01F6C" w14:textId="2BD46315" w:rsidR="00640678" w:rsidRPr="0056493F" w:rsidRDefault="00A44BB2">
      <w:pPr>
        <w:jc w:val="center"/>
        <w:rPr>
          <w:ins w:id="175" w:author="Luyao Zhang" w:date="2017-01-18T10:50:00Z"/>
          <w:rFonts w:ascii="Times New Roman" w:hAnsi="Times New Roman" w:cs="Times New Roman"/>
          <w:color w:val="000000" w:themeColor="text1"/>
          <w:sz w:val="18"/>
          <w:szCs w:val="18"/>
        </w:rPr>
        <w:pPrChange w:id="176" w:author="Luyao Zhang" w:date="2017-01-18T10:51:00Z">
          <w:pPr/>
        </w:pPrChange>
      </w:pPr>
      <w:ins w:id="177" w:author="Luyao Zhang" w:date="2017-01-18T10:51:00Z">
        <w:r>
          <w:rPr>
            <w:noProof/>
          </w:rPr>
          <w:lastRenderedPageBreak/>
          <w:drawing>
            <wp:inline distT="0" distB="0" distL="0" distR="0" wp14:anchorId="0DE9E5D6" wp14:editId="4D073EEE">
              <wp:extent cx="5113867" cy="2861733"/>
              <wp:effectExtent l="0" t="0" r="17145" b="88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ins>
    </w:p>
    <w:p w14:paraId="481AFBAB" w14:textId="77777777" w:rsidR="0056493F" w:rsidRDefault="0056493F" w:rsidP="0056493F">
      <w:pPr>
        <w:rPr>
          <w:ins w:id="178" w:author="Luyao Zhang" w:date="2017-01-18T10:51:00Z"/>
        </w:rPr>
      </w:pPr>
    </w:p>
    <w:p w14:paraId="1B91CB09" w14:textId="476C4208" w:rsidR="007F5E18" w:rsidRDefault="007F5E18" w:rsidP="007F5E18">
      <w:pPr>
        <w:rPr>
          <w:ins w:id="179" w:author="Luyao Zhang" w:date="2017-01-18T10:56:00Z"/>
          <w:rFonts w:ascii="Times New Roman" w:hAnsi="Times New Roman" w:cs="Times New Roman"/>
          <w:color w:val="000000" w:themeColor="text1"/>
          <w:sz w:val="18"/>
          <w:szCs w:val="18"/>
        </w:rPr>
      </w:pPr>
      <w:ins w:id="180" w:author="Luyao Zhang" w:date="2017-01-18T10:51:00Z">
        <w:r w:rsidRPr="007A15FC">
          <w:rPr>
            <w:rFonts w:ascii="Times New Roman" w:hAnsi="Times New Roman" w:cs="Times New Roman"/>
            <w:b/>
            <w:sz w:val="18"/>
            <w:szCs w:val="18"/>
          </w:rPr>
          <w:t>Fig.</w:t>
        </w:r>
        <w:r w:rsidR="005453C9">
          <w:rPr>
            <w:rFonts w:ascii="Times New Roman" w:hAnsi="Times New Roman" w:cs="Times New Roman"/>
            <w:b/>
            <w:sz w:val="18"/>
            <w:szCs w:val="18"/>
          </w:rPr>
          <w:t>20</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424C64">
          <w:rPr>
            <w:rFonts w:ascii="Times New Roman" w:hAnsi="Times New Roman" w:cs="Times New Roman"/>
            <w:sz w:val="18"/>
            <w:szCs w:val="18"/>
          </w:rPr>
          <w:t>under polytomous GGUM</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ins>
    </w:p>
    <w:p w14:paraId="279AEF8D" w14:textId="7DE4CF2F" w:rsidR="00154BFF" w:rsidRDefault="00154BFF">
      <w:pPr>
        <w:rPr>
          <w:ins w:id="181" w:author="Luyao Zhang" w:date="2017-01-18T10:56:00Z"/>
          <w:rFonts w:ascii="Times New Roman" w:hAnsi="Times New Roman" w:cs="Times New Roman"/>
          <w:color w:val="000000" w:themeColor="text1"/>
          <w:sz w:val="18"/>
          <w:szCs w:val="18"/>
        </w:rPr>
      </w:pPr>
      <w:ins w:id="182" w:author="Luyao Zhang" w:date="2017-01-18T10:56:00Z">
        <w:r>
          <w:rPr>
            <w:rFonts w:ascii="Times New Roman" w:hAnsi="Times New Roman" w:cs="Times New Roman"/>
            <w:color w:val="000000" w:themeColor="text1"/>
            <w:sz w:val="18"/>
            <w:szCs w:val="18"/>
          </w:rPr>
          <w:br w:type="page"/>
        </w:r>
      </w:ins>
    </w:p>
    <w:p w14:paraId="7968F219" w14:textId="4A1CB160" w:rsidR="00147B5F" w:rsidRDefault="00147B5F">
      <w:pPr>
        <w:jc w:val="center"/>
        <w:rPr>
          <w:ins w:id="183" w:author="Luyao Zhang" w:date="2017-01-18T10:56:00Z"/>
          <w:rFonts w:ascii="Times New Roman" w:hAnsi="Times New Roman" w:cs="Times New Roman"/>
          <w:color w:val="000000" w:themeColor="text1"/>
          <w:sz w:val="18"/>
          <w:szCs w:val="18"/>
        </w:rPr>
        <w:pPrChange w:id="184" w:author="Luyao Zhang" w:date="2017-01-18T10:56:00Z">
          <w:pPr/>
        </w:pPrChange>
      </w:pPr>
      <w:ins w:id="185" w:author="Luyao Zhang" w:date="2017-01-18T10:56:00Z">
        <w:r>
          <w:rPr>
            <w:noProof/>
          </w:rPr>
          <w:lastRenderedPageBreak/>
          <w:drawing>
            <wp:inline distT="0" distB="0" distL="0" distR="0" wp14:anchorId="4AFE4416" wp14:editId="2D6D9A63">
              <wp:extent cx="5080000" cy="27940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49CD994D" w14:textId="77777777" w:rsidR="00147B5F" w:rsidRDefault="00147B5F" w:rsidP="00147B5F">
      <w:pPr>
        <w:rPr>
          <w:ins w:id="186" w:author="Luyao Zhang" w:date="2017-01-18T10:56:00Z"/>
          <w:rFonts w:ascii="Times New Roman" w:hAnsi="Times New Roman" w:cs="Times New Roman"/>
          <w:color w:val="000000" w:themeColor="text1"/>
          <w:sz w:val="18"/>
          <w:szCs w:val="18"/>
        </w:rPr>
      </w:pPr>
    </w:p>
    <w:p w14:paraId="309C3ACC" w14:textId="77777777" w:rsidR="00147B5F" w:rsidRDefault="00147B5F" w:rsidP="00147B5F">
      <w:pPr>
        <w:rPr>
          <w:ins w:id="187" w:author="Luyao Zhang" w:date="2017-01-18T10:51:00Z"/>
          <w:rFonts w:ascii="Times New Roman" w:hAnsi="Times New Roman" w:cs="Times New Roman"/>
          <w:color w:val="000000" w:themeColor="text1"/>
          <w:sz w:val="18"/>
          <w:szCs w:val="18"/>
        </w:rPr>
      </w:pPr>
    </w:p>
    <w:p w14:paraId="47461AB1" w14:textId="7D4C2E4D" w:rsidR="00A44BB2" w:rsidRDefault="00147B5F" w:rsidP="0056493F">
      <w:ins w:id="188" w:author="Luyao Zhang" w:date="2017-01-18T10:57:00Z">
        <w:r w:rsidRPr="007A15FC">
          <w:rPr>
            <w:rFonts w:ascii="Times New Roman" w:hAnsi="Times New Roman" w:cs="Times New Roman"/>
            <w:b/>
            <w:sz w:val="18"/>
            <w:szCs w:val="18"/>
          </w:rPr>
          <w:t>Fig.</w:t>
        </w:r>
        <w:r>
          <w:rPr>
            <w:rFonts w:ascii="Times New Roman" w:hAnsi="Times New Roman" w:cs="Times New Roman"/>
            <w:b/>
            <w:sz w:val="18"/>
            <w:szCs w:val="18"/>
          </w:rPr>
          <w:t>21</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836987">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the latent continuum from -3.0 to +3.0, and the vertical axis represents the expected item score.</w:t>
        </w:r>
      </w:ins>
    </w:p>
    <w:sectPr w:rsidR="00A44BB2" w:rsidSect="00C665C5">
      <w:pgSz w:w="15840" w:h="12240" w:orient="landscape"/>
      <w:pgMar w:top="1440" w:right="1440" w:bottom="1440" w:left="1440" w:header="720" w:footer="720" w:gutter="0"/>
      <w:cols w:space="720"/>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iwen Liu" w:date="2016-12-03T14:38:00Z" w:initials="LL">
    <w:p w14:paraId="0CC67853" w14:textId="77777777" w:rsidR="0003301A" w:rsidRDefault="0003301A" w:rsidP="00C66E00">
      <w:pPr>
        <w:pStyle w:val="CommentText"/>
      </w:pPr>
      <w:r>
        <w:rPr>
          <w:rStyle w:val="CommentReference"/>
        </w:rPr>
        <w:annotationRef/>
      </w:r>
      <w:r>
        <w:rPr>
          <w:rFonts w:hint="eastAsia"/>
        </w:rPr>
        <w:t>Spell out GGUM the first time it appears, and add a little description if appropriate. Or if GGUM doesn</w:t>
      </w:r>
      <w:r>
        <w:t>’</w:t>
      </w:r>
      <w:r>
        <w:rPr>
          <w:rFonts w:hint="eastAsia"/>
        </w:rPr>
        <w:t>t have to be introduced in detail here, just say ideal point model (in contrast to dominance model).</w:t>
      </w:r>
    </w:p>
  </w:comment>
  <w:comment w:id="11" w:author="Luyao Zhang" w:date="2016-12-03T18:19:00Z" w:initials="LZ">
    <w:p w14:paraId="66CD0826" w14:textId="1CC79C39" w:rsidR="0003301A" w:rsidRDefault="0003301A">
      <w:pPr>
        <w:pStyle w:val="CommentText"/>
      </w:pPr>
      <w:r>
        <w:rPr>
          <w:rStyle w:val="CommentReference"/>
        </w:rPr>
        <w:annotationRef/>
      </w:r>
      <w:r>
        <w:t xml:space="preserve">Liwen: </w:t>
      </w:r>
      <w:r>
        <w:rPr>
          <w:rStyle w:val="CommentReference"/>
        </w:rPr>
        <w:annotationRef/>
      </w:r>
      <w:r>
        <w:rPr>
          <w:rFonts w:hint="eastAsia"/>
        </w:rPr>
        <w:t>Check with Fritz if you need to label the formula, e.g., formula  (1)</w:t>
      </w:r>
    </w:p>
  </w:comment>
  <w:comment w:id="43" w:author="Luyao Zhang" w:date="2016-12-03T18:24:00Z" w:initials="LZ">
    <w:p w14:paraId="42A48F5D" w14:textId="77777777" w:rsidR="0003301A" w:rsidRDefault="0003301A">
      <w:pPr>
        <w:pStyle w:val="CommentText"/>
      </w:pPr>
      <w:r>
        <w:rPr>
          <w:rStyle w:val="CommentReference"/>
        </w:rPr>
        <w:annotationRef/>
      </w:r>
      <w:r>
        <w:t xml:space="preserve">Liwen: </w:t>
      </w:r>
      <w:r>
        <w:rPr>
          <w:rFonts w:hint="eastAsia"/>
        </w:rPr>
        <w:t>I think it is an acceptable/moderate fit. You can leave it as it is and see what Fritz says.</w:t>
      </w:r>
    </w:p>
    <w:p w14:paraId="49A648A9" w14:textId="04308441" w:rsidR="0003301A" w:rsidRDefault="0003301A">
      <w:pPr>
        <w:pStyle w:val="CommentText"/>
      </w:pPr>
      <w:r>
        <w:t>Jan 16 2017: Fritz didn’t change this one.</w:t>
      </w:r>
    </w:p>
  </w:comment>
  <w:comment w:id="48" w:author="Luyao Zhang" w:date="2017-01-16T12:44:00Z" w:initials="LZ">
    <w:p w14:paraId="3211CDDD" w14:textId="7318329C" w:rsidR="0003301A" w:rsidRDefault="0003301A">
      <w:pPr>
        <w:pStyle w:val="CommentText"/>
      </w:pPr>
      <w:r>
        <w:rPr>
          <w:rStyle w:val="CommentReference"/>
        </w:rPr>
        <w:annotationRef/>
      </w:r>
      <w:r>
        <w:t>Fritz: Table 3 is very interesting – generally excellent fit vs. the fit in Table 1. I wonder if a x^2/df ratio of 3 means the same thing for dicho vs. polytomous, i.e., is the &lt;=3 rule of thumb too strict for polytomous models? SGR always seem to have substantially larger x^2/df ratio than 2PL or 3PL.</w:t>
      </w:r>
    </w:p>
  </w:comment>
  <w:comment w:id="81" w:author="Luyao Zhang" w:date="2017-01-16T13:23:00Z" w:initials="LZ">
    <w:p w14:paraId="02BAEF7A" w14:textId="128D88F6" w:rsidR="0003301A" w:rsidRDefault="0003301A">
      <w:pPr>
        <w:pStyle w:val="CommentText"/>
      </w:pPr>
      <w:r>
        <w:rPr>
          <w:rStyle w:val="CommentReference"/>
        </w:rPr>
        <w:annotationRef/>
      </w:r>
      <w:r>
        <w:t>Fritz: Can you compute and plot the test characteristics curves? I wonder what the cumulative DIF is – does it more cancel? Is accumulate in one direct?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C67853" w15:done="0"/>
  <w15:commentEx w15:paraId="66CD0826" w15:done="0"/>
  <w15:commentEx w15:paraId="49A648A9" w15:done="0"/>
  <w15:commentEx w15:paraId="3211CDDD" w15:done="0"/>
  <w15:commentEx w15:paraId="02BAEF7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yao Zhang">
    <w15:presenceInfo w15:providerId="Windows Live" w15:userId="6a6ab7992ae8d9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1494"/>
    <w:rsid w:val="000029ED"/>
    <w:rsid w:val="00003CC2"/>
    <w:rsid w:val="000048E9"/>
    <w:rsid w:val="0000640A"/>
    <w:rsid w:val="0000750A"/>
    <w:rsid w:val="00010C10"/>
    <w:rsid w:val="000231C6"/>
    <w:rsid w:val="00027FF4"/>
    <w:rsid w:val="00030244"/>
    <w:rsid w:val="0003301A"/>
    <w:rsid w:val="00041FC2"/>
    <w:rsid w:val="000447EF"/>
    <w:rsid w:val="00045016"/>
    <w:rsid w:val="00061334"/>
    <w:rsid w:val="0006154B"/>
    <w:rsid w:val="00061B05"/>
    <w:rsid w:val="00062115"/>
    <w:rsid w:val="0006337E"/>
    <w:rsid w:val="000637FD"/>
    <w:rsid w:val="00063B2D"/>
    <w:rsid w:val="000665BA"/>
    <w:rsid w:val="000723C6"/>
    <w:rsid w:val="000761A0"/>
    <w:rsid w:val="00081AE7"/>
    <w:rsid w:val="000825B6"/>
    <w:rsid w:val="00082623"/>
    <w:rsid w:val="00083862"/>
    <w:rsid w:val="00083E1D"/>
    <w:rsid w:val="0008539F"/>
    <w:rsid w:val="00092066"/>
    <w:rsid w:val="000931F3"/>
    <w:rsid w:val="00094E0E"/>
    <w:rsid w:val="00095E9C"/>
    <w:rsid w:val="000965AA"/>
    <w:rsid w:val="000A0CE2"/>
    <w:rsid w:val="000A3BC7"/>
    <w:rsid w:val="000A7781"/>
    <w:rsid w:val="000A7CFB"/>
    <w:rsid w:val="000A7DA4"/>
    <w:rsid w:val="000B1405"/>
    <w:rsid w:val="000B2C79"/>
    <w:rsid w:val="000C0A68"/>
    <w:rsid w:val="000C7F28"/>
    <w:rsid w:val="000D2E22"/>
    <w:rsid w:val="000D6400"/>
    <w:rsid w:val="000E0788"/>
    <w:rsid w:val="000E65E7"/>
    <w:rsid w:val="000F1272"/>
    <w:rsid w:val="000F2CEF"/>
    <w:rsid w:val="001011E1"/>
    <w:rsid w:val="00102C5F"/>
    <w:rsid w:val="00104824"/>
    <w:rsid w:val="00104BAF"/>
    <w:rsid w:val="00106EA5"/>
    <w:rsid w:val="00121C10"/>
    <w:rsid w:val="001276A5"/>
    <w:rsid w:val="00134187"/>
    <w:rsid w:val="001366B6"/>
    <w:rsid w:val="00136F67"/>
    <w:rsid w:val="001407C3"/>
    <w:rsid w:val="00141DE8"/>
    <w:rsid w:val="00141EA5"/>
    <w:rsid w:val="00143A38"/>
    <w:rsid w:val="00144DC9"/>
    <w:rsid w:val="00147B5F"/>
    <w:rsid w:val="00150117"/>
    <w:rsid w:val="00154BFF"/>
    <w:rsid w:val="0017133A"/>
    <w:rsid w:val="001728DA"/>
    <w:rsid w:val="00182D98"/>
    <w:rsid w:val="0018376B"/>
    <w:rsid w:val="001A0AA3"/>
    <w:rsid w:val="001A6392"/>
    <w:rsid w:val="001B2965"/>
    <w:rsid w:val="001B738E"/>
    <w:rsid w:val="001C0292"/>
    <w:rsid w:val="001C0A22"/>
    <w:rsid w:val="001C0D78"/>
    <w:rsid w:val="001C2869"/>
    <w:rsid w:val="001C3DFA"/>
    <w:rsid w:val="001C63F4"/>
    <w:rsid w:val="001C6C89"/>
    <w:rsid w:val="001C75C1"/>
    <w:rsid w:val="001D3D7A"/>
    <w:rsid w:val="001D5548"/>
    <w:rsid w:val="001D6D7D"/>
    <w:rsid w:val="001D6F3F"/>
    <w:rsid w:val="001E132E"/>
    <w:rsid w:val="001E4007"/>
    <w:rsid w:val="001E6A72"/>
    <w:rsid w:val="001E7D04"/>
    <w:rsid w:val="001F04A9"/>
    <w:rsid w:val="001F2337"/>
    <w:rsid w:val="001F7B51"/>
    <w:rsid w:val="002016DA"/>
    <w:rsid w:val="002116E4"/>
    <w:rsid w:val="002139ED"/>
    <w:rsid w:val="002148CC"/>
    <w:rsid w:val="00222D5B"/>
    <w:rsid w:val="002268AD"/>
    <w:rsid w:val="00226A5C"/>
    <w:rsid w:val="00227FB8"/>
    <w:rsid w:val="00231053"/>
    <w:rsid w:val="002368A4"/>
    <w:rsid w:val="0024068F"/>
    <w:rsid w:val="00245FA1"/>
    <w:rsid w:val="002501B2"/>
    <w:rsid w:val="00254430"/>
    <w:rsid w:val="00270519"/>
    <w:rsid w:val="00275755"/>
    <w:rsid w:val="00275804"/>
    <w:rsid w:val="0027761C"/>
    <w:rsid w:val="00280F77"/>
    <w:rsid w:val="00296FB0"/>
    <w:rsid w:val="00297B5C"/>
    <w:rsid w:val="002A3EAD"/>
    <w:rsid w:val="002B5724"/>
    <w:rsid w:val="002C4A7F"/>
    <w:rsid w:val="002C699C"/>
    <w:rsid w:val="002E414B"/>
    <w:rsid w:val="002F4BD0"/>
    <w:rsid w:val="00302AB2"/>
    <w:rsid w:val="0031285F"/>
    <w:rsid w:val="003143A1"/>
    <w:rsid w:val="00316A69"/>
    <w:rsid w:val="00316E88"/>
    <w:rsid w:val="00334CA5"/>
    <w:rsid w:val="003405AB"/>
    <w:rsid w:val="003410FE"/>
    <w:rsid w:val="00343126"/>
    <w:rsid w:val="003500FC"/>
    <w:rsid w:val="0035712A"/>
    <w:rsid w:val="003629B7"/>
    <w:rsid w:val="00362A7D"/>
    <w:rsid w:val="00365412"/>
    <w:rsid w:val="00367181"/>
    <w:rsid w:val="00372320"/>
    <w:rsid w:val="003736CF"/>
    <w:rsid w:val="00380AFE"/>
    <w:rsid w:val="00381163"/>
    <w:rsid w:val="00381718"/>
    <w:rsid w:val="003847CA"/>
    <w:rsid w:val="00384BBF"/>
    <w:rsid w:val="00392722"/>
    <w:rsid w:val="003953CC"/>
    <w:rsid w:val="003975AA"/>
    <w:rsid w:val="003A4657"/>
    <w:rsid w:val="003A648D"/>
    <w:rsid w:val="003B19EA"/>
    <w:rsid w:val="003B2D0A"/>
    <w:rsid w:val="003E7ADF"/>
    <w:rsid w:val="003E7E2C"/>
    <w:rsid w:val="003F4E96"/>
    <w:rsid w:val="003F5793"/>
    <w:rsid w:val="003F65C6"/>
    <w:rsid w:val="004014C3"/>
    <w:rsid w:val="00402A35"/>
    <w:rsid w:val="004043BB"/>
    <w:rsid w:val="00412C2D"/>
    <w:rsid w:val="00415034"/>
    <w:rsid w:val="00415A38"/>
    <w:rsid w:val="004168DD"/>
    <w:rsid w:val="00416EC0"/>
    <w:rsid w:val="00417BEB"/>
    <w:rsid w:val="00424C64"/>
    <w:rsid w:val="00432225"/>
    <w:rsid w:val="00433313"/>
    <w:rsid w:val="00433D5F"/>
    <w:rsid w:val="00436FEB"/>
    <w:rsid w:val="00443633"/>
    <w:rsid w:val="00445271"/>
    <w:rsid w:val="0044720B"/>
    <w:rsid w:val="0044776A"/>
    <w:rsid w:val="004518BC"/>
    <w:rsid w:val="00451941"/>
    <w:rsid w:val="00455715"/>
    <w:rsid w:val="00460F7E"/>
    <w:rsid w:val="00466921"/>
    <w:rsid w:val="00466F33"/>
    <w:rsid w:val="00471723"/>
    <w:rsid w:val="00474DDF"/>
    <w:rsid w:val="0047520E"/>
    <w:rsid w:val="0047724F"/>
    <w:rsid w:val="00477E09"/>
    <w:rsid w:val="00484799"/>
    <w:rsid w:val="004853B5"/>
    <w:rsid w:val="00490B04"/>
    <w:rsid w:val="00491F39"/>
    <w:rsid w:val="00492BC8"/>
    <w:rsid w:val="00493B42"/>
    <w:rsid w:val="004940CE"/>
    <w:rsid w:val="0049430C"/>
    <w:rsid w:val="004958B5"/>
    <w:rsid w:val="00496EB4"/>
    <w:rsid w:val="004A35CF"/>
    <w:rsid w:val="004B04BF"/>
    <w:rsid w:val="004B0EB1"/>
    <w:rsid w:val="004C505C"/>
    <w:rsid w:val="004C519C"/>
    <w:rsid w:val="004C6E9D"/>
    <w:rsid w:val="004D5118"/>
    <w:rsid w:val="004F0CF8"/>
    <w:rsid w:val="004F1993"/>
    <w:rsid w:val="00513622"/>
    <w:rsid w:val="0053376E"/>
    <w:rsid w:val="00534129"/>
    <w:rsid w:val="005371C4"/>
    <w:rsid w:val="00544A0B"/>
    <w:rsid w:val="00544B88"/>
    <w:rsid w:val="005453C9"/>
    <w:rsid w:val="0056493F"/>
    <w:rsid w:val="00564A20"/>
    <w:rsid w:val="005672A8"/>
    <w:rsid w:val="0056793E"/>
    <w:rsid w:val="00570DDE"/>
    <w:rsid w:val="00573AFB"/>
    <w:rsid w:val="005848D4"/>
    <w:rsid w:val="00584C65"/>
    <w:rsid w:val="005850E1"/>
    <w:rsid w:val="00590EB4"/>
    <w:rsid w:val="005925CC"/>
    <w:rsid w:val="00592F11"/>
    <w:rsid w:val="005942B3"/>
    <w:rsid w:val="00596AD0"/>
    <w:rsid w:val="005A2181"/>
    <w:rsid w:val="005A5B58"/>
    <w:rsid w:val="005A6202"/>
    <w:rsid w:val="005A7D81"/>
    <w:rsid w:val="005B1277"/>
    <w:rsid w:val="005B502C"/>
    <w:rsid w:val="005B570F"/>
    <w:rsid w:val="005C5888"/>
    <w:rsid w:val="005D342F"/>
    <w:rsid w:val="005D50EC"/>
    <w:rsid w:val="005E73A9"/>
    <w:rsid w:val="005F1DE0"/>
    <w:rsid w:val="00600612"/>
    <w:rsid w:val="00601E39"/>
    <w:rsid w:val="00603F56"/>
    <w:rsid w:val="006053AE"/>
    <w:rsid w:val="00605D4C"/>
    <w:rsid w:val="00605F53"/>
    <w:rsid w:val="0061475E"/>
    <w:rsid w:val="006308A3"/>
    <w:rsid w:val="00636E0C"/>
    <w:rsid w:val="00640543"/>
    <w:rsid w:val="00640678"/>
    <w:rsid w:val="00647CF5"/>
    <w:rsid w:val="0065200E"/>
    <w:rsid w:val="0065398A"/>
    <w:rsid w:val="00661214"/>
    <w:rsid w:val="006622BF"/>
    <w:rsid w:val="006803F7"/>
    <w:rsid w:val="00683539"/>
    <w:rsid w:val="0068390A"/>
    <w:rsid w:val="006943BC"/>
    <w:rsid w:val="006A13D7"/>
    <w:rsid w:val="006B02AB"/>
    <w:rsid w:val="006B3489"/>
    <w:rsid w:val="006B4B8D"/>
    <w:rsid w:val="006C0425"/>
    <w:rsid w:val="006C05D4"/>
    <w:rsid w:val="006D1626"/>
    <w:rsid w:val="006D6883"/>
    <w:rsid w:val="006E10CA"/>
    <w:rsid w:val="006E26AD"/>
    <w:rsid w:val="006F5DD9"/>
    <w:rsid w:val="006F68DB"/>
    <w:rsid w:val="007014AE"/>
    <w:rsid w:val="0070376E"/>
    <w:rsid w:val="00714613"/>
    <w:rsid w:val="00714C52"/>
    <w:rsid w:val="00727886"/>
    <w:rsid w:val="007327F8"/>
    <w:rsid w:val="00736E20"/>
    <w:rsid w:val="007373EB"/>
    <w:rsid w:val="0075114B"/>
    <w:rsid w:val="007523E7"/>
    <w:rsid w:val="007560C3"/>
    <w:rsid w:val="00762672"/>
    <w:rsid w:val="00775408"/>
    <w:rsid w:val="00782AD9"/>
    <w:rsid w:val="00782EAA"/>
    <w:rsid w:val="00784AFF"/>
    <w:rsid w:val="00787BE6"/>
    <w:rsid w:val="00796A27"/>
    <w:rsid w:val="00796B99"/>
    <w:rsid w:val="007A2E55"/>
    <w:rsid w:val="007A46B3"/>
    <w:rsid w:val="007B0B2F"/>
    <w:rsid w:val="007C1306"/>
    <w:rsid w:val="007C2B57"/>
    <w:rsid w:val="007C7DF5"/>
    <w:rsid w:val="007D078B"/>
    <w:rsid w:val="007D34D9"/>
    <w:rsid w:val="007E1E54"/>
    <w:rsid w:val="007E3354"/>
    <w:rsid w:val="007F033B"/>
    <w:rsid w:val="007F343C"/>
    <w:rsid w:val="007F5E18"/>
    <w:rsid w:val="008021B8"/>
    <w:rsid w:val="00805B23"/>
    <w:rsid w:val="00807FBA"/>
    <w:rsid w:val="008171F9"/>
    <w:rsid w:val="00824606"/>
    <w:rsid w:val="008263C0"/>
    <w:rsid w:val="0083202C"/>
    <w:rsid w:val="00836813"/>
    <w:rsid w:val="00836987"/>
    <w:rsid w:val="00840AEB"/>
    <w:rsid w:val="00846F4D"/>
    <w:rsid w:val="008555B9"/>
    <w:rsid w:val="00856070"/>
    <w:rsid w:val="00860D0A"/>
    <w:rsid w:val="00870893"/>
    <w:rsid w:val="00870A6E"/>
    <w:rsid w:val="00873225"/>
    <w:rsid w:val="00880B59"/>
    <w:rsid w:val="00883EE3"/>
    <w:rsid w:val="008934ED"/>
    <w:rsid w:val="008954F7"/>
    <w:rsid w:val="008A1C41"/>
    <w:rsid w:val="008B4714"/>
    <w:rsid w:val="008B4960"/>
    <w:rsid w:val="008B6B29"/>
    <w:rsid w:val="008D1B2E"/>
    <w:rsid w:val="008D52FB"/>
    <w:rsid w:val="008E5951"/>
    <w:rsid w:val="008F003E"/>
    <w:rsid w:val="008F4414"/>
    <w:rsid w:val="008F72B8"/>
    <w:rsid w:val="00901DF1"/>
    <w:rsid w:val="00901EFB"/>
    <w:rsid w:val="00907426"/>
    <w:rsid w:val="00907A38"/>
    <w:rsid w:val="00916CB1"/>
    <w:rsid w:val="0092087F"/>
    <w:rsid w:val="00920D1E"/>
    <w:rsid w:val="00923492"/>
    <w:rsid w:val="00925DEB"/>
    <w:rsid w:val="00927CFA"/>
    <w:rsid w:val="00941F48"/>
    <w:rsid w:val="00952D14"/>
    <w:rsid w:val="0096685B"/>
    <w:rsid w:val="00966E92"/>
    <w:rsid w:val="00972250"/>
    <w:rsid w:val="00972B3B"/>
    <w:rsid w:val="009818B2"/>
    <w:rsid w:val="0098215E"/>
    <w:rsid w:val="00982287"/>
    <w:rsid w:val="009827E6"/>
    <w:rsid w:val="009833AB"/>
    <w:rsid w:val="009834AE"/>
    <w:rsid w:val="009848B1"/>
    <w:rsid w:val="00984A50"/>
    <w:rsid w:val="0098606F"/>
    <w:rsid w:val="009902D6"/>
    <w:rsid w:val="00991CB6"/>
    <w:rsid w:val="0099410E"/>
    <w:rsid w:val="00996E1E"/>
    <w:rsid w:val="00997786"/>
    <w:rsid w:val="009A2FBC"/>
    <w:rsid w:val="009A5EC2"/>
    <w:rsid w:val="009B3651"/>
    <w:rsid w:val="009C2AC9"/>
    <w:rsid w:val="009E305A"/>
    <w:rsid w:val="009E3563"/>
    <w:rsid w:val="009E70AA"/>
    <w:rsid w:val="009F3079"/>
    <w:rsid w:val="00A01C70"/>
    <w:rsid w:val="00A03CFD"/>
    <w:rsid w:val="00A041D4"/>
    <w:rsid w:val="00A04BDF"/>
    <w:rsid w:val="00A05041"/>
    <w:rsid w:val="00A05990"/>
    <w:rsid w:val="00A169CE"/>
    <w:rsid w:val="00A17397"/>
    <w:rsid w:val="00A200AC"/>
    <w:rsid w:val="00A20866"/>
    <w:rsid w:val="00A231EF"/>
    <w:rsid w:val="00A23407"/>
    <w:rsid w:val="00A23F84"/>
    <w:rsid w:val="00A30A25"/>
    <w:rsid w:val="00A36501"/>
    <w:rsid w:val="00A420E5"/>
    <w:rsid w:val="00A42F11"/>
    <w:rsid w:val="00A44BB2"/>
    <w:rsid w:val="00A626F6"/>
    <w:rsid w:val="00A65C7A"/>
    <w:rsid w:val="00A71660"/>
    <w:rsid w:val="00A747E8"/>
    <w:rsid w:val="00A80280"/>
    <w:rsid w:val="00A820F5"/>
    <w:rsid w:val="00A8420D"/>
    <w:rsid w:val="00A85346"/>
    <w:rsid w:val="00AA1C1B"/>
    <w:rsid w:val="00AA3145"/>
    <w:rsid w:val="00AA43BA"/>
    <w:rsid w:val="00AA7AD8"/>
    <w:rsid w:val="00AB36B7"/>
    <w:rsid w:val="00AB4278"/>
    <w:rsid w:val="00AC4B56"/>
    <w:rsid w:val="00AD1747"/>
    <w:rsid w:val="00AD24CE"/>
    <w:rsid w:val="00AE34B3"/>
    <w:rsid w:val="00AE3D83"/>
    <w:rsid w:val="00AE51DD"/>
    <w:rsid w:val="00AF1A52"/>
    <w:rsid w:val="00AF1BF6"/>
    <w:rsid w:val="00AF4D56"/>
    <w:rsid w:val="00AF6E14"/>
    <w:rsid w:val="00B154B4"/>
    <w:rsid w:val="00B15615"/>
    <w:rsid w:val="00B240BE"/>
    <w:rsid w:val="00B24B19"/>
    <w:rsid w:val="00B31BC2"/>
    <w:rsid w:val="00B329E0"/>
    <w:rsid w:val="00B352CD"/>
    <w:rsid w:val="00B35C45"/>
    <w:rsid w:val="00B37239"/>
    <w:rsid w:val="00B37C1C"/>
    <w:rsid w:val="00B42736"/>
    <w:rsid w:val="00B4460E"/>
    <w:rsid w:val="00B50A42"/>
    <w:rsid w:val="00B50B3B"/>
    <w:rsid w:val="00B55343"/>
    <w:rsid w:val="00B5658F"/>
    <w:rsid w:val="00B60F55"/>
    <w:rsid w:val="00B6617F"/>
    <w:rsid w:val="00B67DB8"/>
    <w:rsid w:val="00B71894"/>
    <w:rsid w:val="00B76BC2"/>
    <w:rsid w:val="00B80100"/>
    <w:rsid w:val="00B859C8"/>
    <w:rsid w:val="00B87609"/>
    <w:rsid w:val="00B8779C"/>
    <w:rsid w:val="00B91795"/>
    <w:rsid w:val="00B96BB9"/>
    <w:rsid w:val="00BA149E"/>
    <w:rsid w:val="00BA7606"/>
    <w:rsid w:val="00BB2EC5"/>
    <w:rsid w:val="00BC0877"/>
    <w:rsid w:val="00BC4474"/>
    <w:rsid w:val="00BC55F9"/>
    <w:rsid w:val="00BC6A90"/>
    <w:rsid w:val="00BD0BE2"/>
    <w:rsid w:val="00BE2BFD"/>
    <w:rsid w:val="00BF0FD5"/>
    <w:rsid w:val="00BF3837"/>
    <w:rsid w:val="00BF57CB"/>
    <w:rsid w:val="00C108DE"/>
    <w:rsid w:val="00C11E94"/>
    <w:rsid w:val="00C1431C"/>
    <w:rsid w:val="00C22EE2"/>
    <w:rsid w:val="00C27BC6"/>
    <w:rsid w:val="00C33B75"/>
    <w:rsid w:val="00C35225"/>
    <w:rsid w:val="00C353BB"/>
    <w:rsid w:val="00C35B37"/>
    <w:rsid w:val="00C43915"/>
    <w:rsid w:val="00C53D04"/>
    <w:rsid w:val="00C54E9B"/>
    <w:rsid w:val="00C639E9"/>
    <w:rsid w:val="00C665C5"/>
    <w:rsid w:val="00C66E00"/>
    <w:rsid w:val="00C83194"/>
    <w:rsid w:val="00CA270B"/>
    <w:rsid w:val="00CA5162"/>
    <w:rsid w:val="00CB07B6"/>
    <w:rsid w:val="00CB1589"/>
    <w:rsid w:val="00CB6687"/>
    <w:rsid w:val="00CB7665"/>
    <w:rsid w:val="00CC0C75"/>
    <w:rsid w:val="00CC0F09"/>
    <w:rsid w:val="00CD5B5B"/>
    <w:rsid w:val="00CD5DCB"/>
    <w:rsid w:val="00CD6EE6"/>
    <w:rsid w:val="00CD7C7A"/>
    <w:rsid w:val="00CE5F20"/>
    <w:rsid w:val="00CF63F3"/>
    <w:rsid w:val="00D04D4B"/>
    <w:rsid w:val="00D15B60"/>
    <w:rsid w:val="00D16DB9"/>
    <w:rsid w:val="00D24FC6"/>
    <w:rsid w:val="00D30F83"/>
    <w:rsid w:val="00D37BE8"/>
    <w:rsid w:val="00D37EEF"/>
    <w:rsid w:val="00D439F4"/>
    <w:rsid w:val="00D4420B"/>
    <w:rsid w:val="00D46042"/>
    <w:rsid w:val="00D51718"/>
    <w:rsid w:val="00D61250"/>
    <w:rsid w:val="00D62E5C"/>
    <w:rsid w:val="00D72946"/>
    <w:rsid w:val="00D76469"/>
    <w:rsid w:val="00D777D9"/>
    <w:rsid w:val="00D862DC"/>
    <w:rsid w:val="00D95314"/>
    <w:rsid w:val="00D95BCE"/>
    <w:rsid w:val="00DA08C8"/>
    <w:rsid w:val="00DA1473"/>
    <w:rsid w:val="00DB08DA"/>
    <w:rsid w:val="00DC38B2"/>
    <w:rsid w:val="00DC5431"/>
    <w:rsid w:val="00DC6AFA"/>
    <w:rsid w:val="00DC6B9C"/>
    <w:rsid w:val="00DE2A3B"/>
    <w:rsid w:val="00DE5B17"/>
    <w:rsid w:val="00E00B1F"/>
    <w:rsid w:val="00E025A7"/>
    <w:rsid w:val="00E02FBD"/>
    <w:rsid w:val="00E04BBE"/>
    <w:rsid w:val="00E05402"/>
    <w:rsid w:val="00E06672"/>
    <w:rsid w:val="00E06B1D"/>
    <w:rsid w:val="00E14803"/>
    <w:rsid w:val="00E20049"/>
    <w:rsid w:val="00E20892"/>
    <w:rsid w:val="00E24BFF"/>
    <w:rsid w:val="00E27726"/>
    <w:rsid w:val="00E32ABD"/>
    <w:rsid w:val="00E40720"/>
    <w:rsid w:val="00E44E04"/>
    <w:rsid w:val="00E55357"/>
    <w:rsid w:val="00E60327"/>
    <w:rsid w:val="00E65776"/>
    <w:rsid w:val="00E66DF6"/>
    <w:rsid w:val="00E67BA9"/>
    <w:rsid w:val="00E74FA6"/>
    <w:rsid w:val="00E77594"/>
    <w:rsid w:val="00E83F2B"/>
    <w:rsid w:val="00E8509A"/>
    <w:rsid w:val="00E909F1"/>
    <w:rsid w:val="00E9379F"/>
    <w:rsid w:val="00E94FE5"/>
    <w:rsid w:val="00E97F3E"/>
    <w:rsid w:val="00EA0B93"/>
    <w:rsid w:val="00EB2BFD"/>
    <w:rsid w:val="00EB410B"/>
    <w:rsid w:val="00EC1890"/>
    <w:rsid w:val="00EC2074"/>
    <w:rsid w:val="00EC21D2"/>
    <w:rsid w:val="00EC422E"/>
    <w:rsid w:val="00EC44B8"/>
    <w:rsid w:val="00ED0CDF"/>
    <w:rsid w:val="00ED549D"/>
    <w:rsid w:val="00EF1772"/>
    <w:rsid w:val="00EF3606"/>
    <w:rsid w:val="00EF47DF"/>
    <w:rsid w:val="00F07E00"/>
    <w:rsid w:val="00F07F77"/>
    <w:rsid w:val="00F17D95"/>
    <w:rsid w:val="00F229F8"/>
    <w:rsid w:val="00F24E59"/>
    <w:rsid w:val="00F32430"/>
    <w:rsid w:val="00F33142"/>
    <w:rsid w:val="00F35CA0"/>
    <w:rsid w:val="00F367AE"/>
    <w:rsid w:val="00F4771E"/>
    <w:rsid w:val="00F513E9"/>
    <w:rsid w:val="00F702A6"/>
    <w:rsid w:val="00F82758"/>
    <w:rsid w:val="00F85E2A"/>
    <w:rsid w:val="00F906C8"/>
    <w:rsid w:val="00F92BAD"/>
    <w:rsid w:val="00F94499"/>
    <w:rsid w:val="00F96F4D"/>
    <w:rsid w:val="00FA2105"/>
    <w:rsid w:val="00FA42A9"/>
    <w:rsid w:val="00FA4B3F"/>
    <w:rsid w:val="00FA65A4"/>
    <w:rsid w:val="00FD0077"/>
    <w:rsid w:val="00FD0E98"/>
    <w:rsid w:val="00FD1989"/>
    <w:rsid w:val="00FE2310"/>
    <w:rsid w:val="00FE65F2"/>
    <w:rsid w:val="00FE77E2"/>
    <w:rsid w:val="00FF033E"/>
    <w:rsid w:val="00FF0DCD"/>
    <w:rsid w:val="00FF1D79"/>
    <w:rsid w:val="00FF395B"/>
    <w:rsid w:val="00FF5280"/>
    <w:rsid w:val="00FF570A"/>
    <w:rsid w:val="00FF6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 w:type="paragraph" w:styleId="BalloonText">
    <w:name w:val="Balloon Text"/>
    <w:basedOn w:val="Normal"/>
    <w:link w:val="BalloonTextChar"/>
    <w:uiPriority w:val="99"/>
    <w:semiHidden/>
    <w:unhideWhenUsed/>
    <w:rsid w:val="00B37C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C1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66E00"/>
    <w:rPr>
      <w:sz w:val="16"/>
      <w:szCs w:val="16"/>
    </w:rPr>
  </w:style>
  <w:style w:type="paragraph" w:styleId="CommentText">
    <w:name w:val="annotation text"/>
    <w:basedOn w:val="Normal"/>
    <w:link w:val="CommentTextChar"/>
    <w:uiPriority w:val="99"/>
    <w:semiHidden/>
    <w:unhideWhenUsed/>
    <w:rsid w:val="00C66E00"/>
    <w:rPr>
      <w:sz w:val="20"/>
      <w:szCs w:val="20"/>
    </w:rPr>
  </w:style>
  <w:style w:type="character" w:customStyle="1" w:styleId="CommentTextChar">
    <w:name w:val="Comment Text Char"/>
    <w:basedOn w:val="DefaultParagraphFont"/>
    <w:link w:val="CommentText"/>
    <w:uiPriority w:val="99"/>
    <w:semiHidden/>
    <w:rsid w:val="00C66E00"/>
    <w:rPr>
      <w:sz w:val="20"/>
      <w:szCs w:val="20"/>
    </w:rPr>
  </w:style>
  <w:style w:type="paragraph" w:styleId="CommentSubject">
    <w:name w:val="annotation subject"/>
    <w:basedOn w:val="CommentText"/>
    <w:next w:val="CommentText"/>
    <w:link w:val="CommentSubjectChar"/>
    <w:uiPriority w:val="99"/>
    <w:semiHidden/>
    <w:unhideWhenUsed/>
    <w:rsid w:val="006B3489"/>
    <w:rPr>
      <w:b/>
      <w:bCs/>
    </w:rPr>
  </w:style>
  <w:style w:type="character" w:customStyle="1" w:styleId="CommentSubjectChar">
    <w:name w:val="Comment Subject Char"/>
    <w:basedOn w:val="CommentTextChar"/>
    <w:link w:val="CommentSubject"/>
    <w:uiPriority w:val="99"/>
    <w:semiHidden/>
    <w:rsid w:val="006B348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chart" Target="charts/chart1.xml"/><Relationship Id="rId28" Type="http://schemas.openxmlformats.org/officeDocument/2006/relationships/chart" Target="charts/chart2.xml"/><Relationship Id="rId2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4.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oleObject" Target="embeddings/oleObject1.bin"/><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wmf"/><Relationship Id="rId33"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Test Characteristic</a:t>
            </a:r>
            <a:r>
              <a:rPr lang="en-US" baseline="0"/>
              <a:t> Curves</a:t>
            </a:r>
            <a:endParaRPr lang="en-US"/>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'/Users/Luyao/Dropbox/Thesis/Data_Analysis/1130_GGUM/09.26.16_N&amp;O_results/Neuroticism/[NUS_MODFIT_GGUM_4cat_-61920.xlsx]ORFvals'!$C$802:$BK$802</c:f>
              <c:numCache>
                <c:formatCode>General</c:formatCode>
                <c:ptCount val="61"/>
                <c:pt idx="0">
                  <c:v>1.706664460291165</c:v>
                </c:pt>
                <c:pt idx="1">
                  <c:v>1.70958929031649</c:v>
                </c:pt>
                <c:pt idx="2">
                  <c:v>1.711321604301477</c:v>
                </c:pt>
                <c:pt idx="3">
                  <c:v>1.71190469324281</c:v>
                </c:pt>
                <c:pt idx="4">
                  <c:v>1.711389823087408</c:v>
                </c:pt>
                <c:pt idx="5">
                  <c:v>1.709835554373182</c:v>
                </c:pt>
                <c:pt idx="6">
                  <c:v>1.707306412757804</c:v>
                </c:pt>
                <c:pt idx="7">
                  <c:v>1.703870890877098</c:v>
                </c:pt>
                <c:pt idx="8">
                  <c:v>1.699598968028203</c:v>
                </c:pt>
                <c:pt idx="9">
                  <c:v>1.694559523324454</c:v>
                </c:pt>
                <c:pt idx="10">
                  <c:v>1.688818107891821</c:v>
                </c:pt>
                <c:pt idx="11">
                  <c:v>1.682435488084299</c:v>
                </c:pt>
                <c:pt idx="12">
                  <c:v>1.675467193008611</c:v>
                </c:pt>
                <c:pt idx="13">
                  <c:v>1.667964066170782</c:v>
                </c:pt>
                <c:pt idx="14">
                  <c:v>1.659973614210783</c:v>
                </c:pt>
                <c:pt idx="15">
                  <c:v>1.651541814534878</c:v>
                </c:pt>
                <c:pt idx="16">
                  <c:v>1.642714987601901</c:v>
                </c:pt>
                <c:pt idx="17">
                  <c:v>1.63354132679705</c:v>
                </c:pt>
                <c:pt idx="18">
                  <c:v>1.624071684322178</c:v>
                </c:pt>
                <c:pt idx="19">
                  <c:v>1.614359246787611</c:v>
                </c:pt>
                <c:pt idx="20">
                  <c:v>1.604457845371245</c:v>
                </c:pt>
                <c:pt idx="21">
                  <c:v>1.594418879018975</c:v>
                </c:pt>
                <c:pt idx="22">
                  <c:v>1.584287184730291</c:v>
                </c:pt>
                <c:pt idx="23">
                  <c:v>1.574096589066968</c:v>
                </c:pt>
                <c:pt idx="24">
                  <c:v>1.563866176175623</c:v>
                </c:pt>
                <c:pt idx="25">
                  <c:v>1.553598355446702</c:v>
                </c:pt>
                <c:pt idx="26">
                  <c:v>1.543279519436023</c:v>
                </c:pt>
                <c:pt idx="27">
                  <c:v>1.532883493558554</c:v>
                </c:pt>
                <c:pt idx="28">
                  <c:v>1.522377276093801</c:v>
                </c:pt>
                <c:pt idx="29">
                  <c:v>1.51172800491683</c:v>
                </c:pt>
                <c:pt idx="30">
                  <c:v>1.500909871711362</c:v>
                </c:pt>
                <c:pt idx="31">
                  <c:v>1.489909883738251</c:v>
                </c:pt>
                <c:pt idx="32">
                  <c:v>1.478731817926188</c:v>
                </c:pt>
                <c:pt idx="33">
                  <c:v>1.46739819931071</c:v>
                </c:pt>
                <c:pt idx="34">
                  <c:v>1.455950478923402</c:v>
                </c:pt>
                <c:pt idx="35">
                  <c:v>1.444447716665438</c:v>
                </c:pt>
                <c:pt idx="36">
                  <c:v>1.432964035271249</c:v>
                </c:pt>
                <c:pt idx="37">
                  <c:v>1.421584992536549</c:v>
                </c:pt>
                <c:pt idx="38">
                  <c:v>1.410402900382872</c:v>
                </c:pt>
                <c:pt idx="39">
                  <c:v>1.399511051637</c:v>
                </c:pt>
                <c:pt idx="40">
                  <c:v>1.38899683023823</c:v>
                </c:pt>
                <c:pt idx="41">
                  <c:v>1.378933800620917</c:v>
                </c:pt>
                <c:pt idx="42">
                  <c:v>1.369373103777901</c:v>
                </c:pt>
                <c:pt idx="43">
                  <c:v>1.36033480391676</c:v>
                </c:pt>
                <c:pt idx="44">
                  <c:v>1.351800162133119</c:v>
                </c:pt>
                <c:pt idx="45">
                  <c:v>1.343706066140731</c:v>
                </c:pt>
                <c:pt idx="46">
                  <c:v>1.335942922982655</c:v>
                </c:pt>
                <c:pt idx="47">
                  <c:v>1.328357155000963</c:v>
                </c:pt>
                <c:pt idx="48">
                  <c:v>1.320758991868603</c:v>
                </c:pt>
                <c:pt idx="49">
                  <c:v>1.312935524653864</c:v>
                </c:pt>
                <c:pt idx="50">
                  <c:v>1.304668041745275</c:v>
                </c:pt>
                <c:pt idx="51">
                  <c:v>1.295751657019244</c:v>
                </c:pt>
                <c:pt idx="52">
                  <c:v>1.286014435498081</c:v>
                </c:pt>
                <c:pt idx="53">
                  <c:v>1.27533294104745</c:v>
                </c:pt>
                <c:pt idx="54">
                  <c:v>1.263641602381941</c:v>
                </c:pt>
                <c:pt idx="55">
                  <c:v>1.250934494267846</c:v>
                </c:pt>
                <c:pt idx="56">
                  <c:v>1.23725973083811</c:v>
                </c:pt>
                <c:pt idx="57">
                  <c:v>1.222708152304004</c:v>
                </c:pt>
                <c:pt idx="58">
                  <c:v>1.207398893698067</c:v>
                </c:pt>
                <c:pt idx="59">
                  <c:v>1.191464554535426</c:v>
                </c:pt>
                <c:pt idx="60">
                  <c:v>1.175038153654447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'/Users/Luyao/Dropbox/Thesis/Data_Analysis/1130_GGUM/09.26.16_N&amp;O_results/Neuroticism/[NCH_MODFIT_GGUM_4cat_-61920.xlsx]ORFvals'!$C$802:$BK$802</c:f>
              <c:numCache>
                <c:formatCode>General</c:formatCode>
                <c:ptCount val="61"/>
                <c:pt idx="0">
                  <c:v>1.774345767579477</c:v>
                </c:pt>
                <c:pt idx="1">
                  <c:v>1.76484064018838</c:v>
                </c:pt>
                <c:pt idx="2">
                  <c:v>1.754603606246768</c:v>
                </c:pt>
                <c:pt idx="3">
                  <c:v>1.743825699039007</c:v>
                </c:pt>
                <c:pt idx="4">
                  <c:v>1.732705555762324</c:v>
                </c:pt>
                <c:pt idx="5">
                  <c:v>1.721433887210899</c:v>
                </c:pt>
                <c:pt idx="6">
                  <c:v>1.710180037115456</c:v>
                </c:pt>
                <c:pt idx="7">
                  <c:v>1.69908284476287</c:v>
                </c:pt>
                <c:pt idx="8">
                  <c:v>1.688245956604281</c:v>
                </c:pt>
                <c:pt idx="9">
                  <c:v>1.677736285744898</c:v>
                </c:pt>
                <c:pt idx="10">
                  <c:v>1.667584084723644</c:v>
                </c:pt>
                <c:pt idx="11">
                  <c:v>1.657783763601526</c:v>
                </c:pt>
                <c:pt idx="12">
                  <c:v>1.64829547757764</c:v>
                </c:pt>
                <c:pt idx="13">
                  <c:v>1.639048146561136</c:v>
                </c:pt>
                <c:pt idx="14">
                  <c:v>1.62994481717571</c:v>
                </c:pt>
                <c:pt idx="15">
                  <c:v>1.620871175459254</c:v>
                </c:pt>
                <c:pt idx="16">
                  <c:v>1.611707583871163</c:v>
                </c:pt>
                <c:pt idx="17">
                  <c:v>1.602344199717883</c:v>
                </c:pt>
                <c:pt idx="18">
                  <c:v>1.592697544702242</c:v>
                </c:pt>
                <c:pt idx="19">
                  <c:v>1.582725608953629</c:v>
                </c:pt>
                <c:pt idx="20">
                  <c:v>1.572437805821532</c:v>
                </c:pt>
                <c:pt idx="21">
                  <c:v>1.561896570899991</c:v>
                </c:pt>
                <c:pt idx="22">
                  <c:v>1.551209378800905</c:v>
                </c:pt>
                <c:pt idx="23">
                  <c:v>1.54051274588505</c:v>
                </c:pt>
                <c:pt idx="24">
                  <c:v>1.529952002999203</c:v>
                </c:pt>
                <c:pt idx="25">
                  <c:v>1.519661163593668</c:v>
                </c:pt>
                <c:pt idx="26">
                  <c:v>1.509746137041295</c:v>
                </c:pt>
                <c:pt idx="27">
                  <c:v>1.500272858723846</c:v>
                </c:pt>
                <c:pt idx="28">
                  <c:v>1.4912606195726</c:v>
                </c:pt>
                <c:pt idx="29">
                  <c:v>1.482680267547408</c:v>
                </c:pt>
                <c:pt idx="30">
                  <c:v>1.474456747928588</c:v>
                </c:pt>
                <c:pt idx="31">
                  <c:v>1.46647532627363</c:v>
                </c:pt>
                <c:pt idx="32">
                  <c:v>1.45859070999721</c:v>
                </c:pt>
                <c:pt idx="33">
                  <c:v>1.450638229859984</c:v>
                </c:pt>
                <c:pt idx="34">
                  <c:v>1.442446325632139</c:v>
                </c:pt>
                <c:pt idx="35">
                  <c:v>1.433849765332638</c:v>
                </c:pt>
                <c:pt idx="36">
                  <c:v>1.424703204606065</c:v>
                </c:pt>
                <c:pt idx="37">
                  <c:v>1.414894738783363</c:v>
                </c:pt>
                <c:pt idx="38">
                  <c:v>1.404358920635366</c:v>
                </c:pt>
                <c:pt idx="39">
                  <c:v>1.39308827056971</c:v>
                </c:pt>
                <c:pt idx="40">
                  <c:v>1.381141650218127</c:v>
                </c:pt>
                <c:pt idx="41">
                  <c:v>1.368647246120441</c:v>
                </c:pt>
                <c:pt idx="42">
                  <c:v>1.355797796370302</c:v>
                </c:pt>
                <c:pt idx="43">
                  <c:v>1.342836653031301</c:v>
                </c:pt>
                <c:pt idx="44">
                  <c:v>1.33003549391456</c:v>
                </c:pt>
                <c:pt idx="45">
                  <c:v>1.317667298624936</c:v>
                </c:pt>
                <c:pt idx="46">
                  <c:v>1.305980138300824</c:v>
                </c:pt>
                <c:pt idx="47">
                  <c:v>1.295177133602404</c:v>
                </c:pt>
                <c:pt idx="48">
                  <c:v>1.285405601516403</c:v>
                </c:pt>
                <c:pt idx="49">
                  <c:v>1.276755256361143</c:v>
                </c:pt>
                <c:pt idx="50">
                  <c:v>1.269262962896197</c:v>
                </c:pt>
                <c:pt idx="51">
                  <c:v>1.26292076021433</c:v>
                </c:pt>
                <c:pt idx="52">
                  <c:v>1.257684439541532</c:v>
                </c:pt>
                <c:pt idx="53">
                  <c:v>1.25348110341743</c:v>
                </c:pt>
                <c:pt idx="54">
                  <c:v>1.250215188656032</c:v>
                </c:pt>
                <c:pt idx="55">
                  <c:v>1.247773095275105</c:v>
                </c:pt>
                <c:pt idx="56">
                  <c:v>1.246026831421376</c:v>
                </c:pt>
                <c:pt idx="57">
                  <c:v>1.244837101729488</c:v>
                </c:pt>
                <c:pt idx="58">
                  <c:v>1.244056178252826</c:v>
                </c:pt>
                <c:pt idx="59">
                  <c:v>1.24353078907748</c:v>
                </c:pt>
                <c:pt idx="60">
                  <c:v>1.243105173876855</c:v>
                </c:pt>
              </c:numCache>
            </c:numRef>
          </c:yVal>
          <c:smooth val="1"/>
        </c:ser>
        <c:dLbls>
          <c:showLegendKey val="0"/>
          <c:showVal val="0"/>
          <c:showCatName val="0"/>
          <c:showSerName val="0"/>
          <c:showPercent val="0"/>
          <c:showBubbleSize val="0"/>
        </c:dLbls>
        <c:axId val="-2112360224"/>
        <c:axId val="2128918016"/>
      </c:scatterChart>
      <c:valAx>
        <c:axId val="-2112360224"/>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28918016"/>
        <c:crosses val="autoZero"/>
        <c:crossBetween val="midCat"/>
        <c:majorUnit val="1.0"/>
        <c:minorUnit val="0.25"/>
      </c:valAx>
      <c:valAx>
        <c:axId val="2128918016"/>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12360224"/>
        <c:crossesAt val="-3.0"/>
        <c:crossBetween val="midCat"/>
        <c:majorUnit val="1.0"/>
        <c:minorUnit val="0.25"/>
      </c:valAx>
      <c:spPr>
        <a:noFill/>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'/Users/Luyao/Dropbox/Thesis/Data_Analysis/1130_GGUM/09.26.16_N&amp;O_results/Neuroticism/[NUS_MODFIT_SGR_-61920_NC=200.xlsx]ORFvals'!$C$802:$BK$802</c:f>
              <c:numCache>
                <c:formatCode>General</c:formatCode>
                <c:ptCount val="61"/>
                <c:pt idx="0">
                  <c:v>0.506279624963969</c:v>
                </c:pt>
                <c:pt idx="1">
                  <c:v>0.535565398791618</c:v>
                </c:pt>
                <c:pt idx="2">
                  <c:v>0.566815845072964</c:v>
                </c:pt>
                <c:pt idx="3">
                  <c:v>0.600063375705714</c:v>
                </c:pt>
                <c:pt idx="4">
                  <c:v>0.635295949850993</c:v>
                </c:pt>
                <c:pt idx="5">
                  <c:v>0.672449850460559</c:v>
                </c:pt>
                <c:pt idx="6">
                  <c:v>0.711406821179763</c:v>
                </c:pt>
                <c:pt idx="7">
                  <c:v>0.751996848120746</c:v>
                </c:pt>
                <c:pt idx="8">
                  <c:v>0.794007001606367</c:v>
                </c:pt>
                <c:pt idx="9">
                  <c:v>0.837195755013054</c:v>
                </c:pt>
                <c:pt idx="10">
                  <c:v>0.881311304045493</c:v>
                </c:pt>
                <c:pt idx="11">
                  <c:v>0.926111734600577</c:v>
                </c:pt>
                <c:pt idx="12">
                  <c:v>0.971384443352541</c:v>
                </c:pt>
                <c:pt idx="13">
                  <c:v>1.016962023235803</c:v>
                </c:pt>
                <c:pt idx="14">
                  <c:v>1.06273198696192</c:v>
                </c:pt>
                <c:pt idx="15">
                  <c:v>1.108638345636248</c:v>
                </c:pt>
                <c:pt idx="16">
                  <c:v>1.154674220670846</c:v>
                </c:pt>
                <c:pt idx="17">
                  <c:v>1.200866201619927</c:v>
                </c:pt>
                <c:pt idx="18">
                  <c:v>1.247252774645084</c:v>
                </c:pt>
                <c:pt idx="19">
                  <c:v>1.293860487189024</c:v>
                </c:pt>
                <c:pt idx="20">
                  <c:v>1.340682270109452</c:v>
                </c:pt>
                <c:pt idx="21">
                  <c:v>1.38766227355954</c:v>
                </c:pt>
                <c:pt idx="22">
                  <c:v>1.434690570541906</c:v>
                </c:pt>
                <c:pt idx="23">
                  <c:v>1.481609223380742</c:v>
                </c:pt>
                <c:pt idx="24">
                  <c:v>1.528228849912107</c:v>
                </c:pt>
                <c:pt idx="25">
                  <c:v>1.574352569001751</c:v>
                </c:pt>
                <c:pt idx="26">
                  <c:v>1.619802697967473</c:v>
                </c:pt>
                <c:pt idx="27">
                  <c:v>1.664445234997898</c:v>
                </c:pt>
                <c:pt idx="28">
                  <c:v>1.70820798556577</c:v>
                </c:pt>
                <c:pt idx="29">
                  <c:v>1.751089788597083</c:v>
                </c:pt>
                <c:pt idx="30">
                  <c:v>1.793160097889491</c:v>
                </c:pt>
                <c:pt idx="31">
                  <c:v>1.834549702038192</c:v>
                </c:pt>
                <c:pt idx="32">
                  <c:v>1.875434398298073</c:v>
                </c:pt>
                <c:pt idx="33">
                  <c:v>1.91601398781421</c:v>
                </c:pt>
                <c:pt idx="34">
                  <c:v>1.956489157559846</c:v>
                </c:pt>
                <c:pt idx="35">
                  <c:v>1.997038763047265</c:v>
                </c:pt>
                <c:pt idx="36">
                  <c:v>2.037799760538221</c:v>
                </c:pt>
                <c:pt idx="37">
                  <c:v>2.078851568536756</c:v>
                </c:pt>
                <c:pt idx="38">
                  <c:v>2.120206028248553</c:v>
                </c:pt>
                <c:pt idx="39">
                  <c:v>2.161803515439242</c:v>
                </c:pt>
                <c:pt idx="40">
                  <c:v>2.203515259122292</c:v>
                </c:pt>
                <c:pt idx="41">
                  <c:v>2.245151553356368</c:v>
                </c:pt>
                <c:pt idx="42">
                  <c:v>2.286475175418773</c:v>
                </c:pt>
                <c:pt idx="43">
                  <c:v>2.327218810059079</c:v>
                </c:pt>
                <c:pt idx="44">
                  <c:v>2.367104664803472</c:v>
                </c:pt>
                <c:pt idx="45">
                  <c:v>2.405863997573817</c:v>
                </c:pt>
                <c:pt idx="46">
                  <c:v>2.443254256611203</c:v>
                </c:pt>
                <c:pt idx="47">
                  <c:v>2.479072050629746</c:v>
                </c:pt>
                <c:pt idx="48">
                  <c:v>2.51316104620878</c:v>
                </c:pt>
                <c:pt idx="49">
                  <c:v>2.545414806403889</c:v>
                </c:pt>
                <c:pt idx="50">
                  <c:v>2.575775274484102</c:v>
                </c:pt>
                <c:pt idx="51">
                  <c:v>2.604227974617552</c:v>
                </c:pt>
                <c:pt idx="52">
                  <c:v>2.630795096657756</c:v>
                </c:pt>
                <c:pt idx="53">
                  <c:v>2.655527556840081</c:v>
                </c:pt>
                <c:pt idx="54">
                  <c:v>2.678496963183802</c:v>
                </c:pt>
                <c:pt idx="55">
                  <c:v>2.699788208886537</c:v>
                </c:pt>
                <c:pt idx="56">
                  <c:v>2.719493191154886</c:v>
                </c:pt>
                <c:pt idx="57">
                  <c:v>2.737705924357857</c:v>
                </c:pt>
                <c:pt idx="58">
                  <c:v>2.754519105456778</c:v>
                </c:pt>
                <c:pt idx="59">
                  <c:v>2.770022016762056</c:v>
                </c:pt>
                <c:pt idx="60">
                  <c:v>2.784299531052836</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'/Users/Luyao/Dropbox/Thesis/Data_Analysis/1130_GGUM/09.26.16_N&amp;O_results/Neuroticism/[NCH_MODFIT_SGR_-61920_NC=200.xlsx]ORFvals'!$C$802:$BK$802</c:f>
              <c:numCache>
                <c:formatCode>General</c:formatCode>
                <c:ptCount val="61"/>
                <c:pt idx="0">
                  <c:v>0.821295620809362</c:v>
                </c:pt>
                <c:pt idx="1">
                  <c:v>0.8534601846604</c:v>
                </c:pt>
                <c:pt idx="2">
                  <c:v>0.886137449714218</c:v>
                </c:pt>
                <c:pt idx="3">
                  <c:v>0.919251784964049</c:v>
                </c:pt>
                <c:pt idx="4">
                  <c:v>0.952713434134903</c:v>
                </c:pt>
                <c:pt idx="5">
                  <c:v>0.986428030318631</c:v>
                </c:pt>
                <c:pt idx="6">
                  <c:v>1.020304566195511</c:v>
                </c:pt>
                <c:pt idx="7">
                  <c:v>1.054261498081995</c:v>
                </c:pt>
                <c:pt idx="8">
                  <c:v>1.088231956276261</c:v>
                </c:pt>
                <c:pt idx="9">
                  <c:v>1.12216878364508</c:v>
                </c:pt>
                <c:pt idx="10">
                  <c:v>1.156049019709618</c:v>
                </c:pt>
                <c:pt idx="11">
                  <c:v>1.189876690097328</c:v>
                </c:pt>
                <c:pt idx="12">
                  <c:v>1.223682888096526</c:v>
                </c:pt>
                <c:pt idx="13">
                  <c:v>1.257522774159068</c:v>
                </c:pt>
                <c:pt idx="14">
                  <c:v>1.291469591481922</c:v>
                </c:pt>
                <c:pt idx="15">
                  <c:v>1.325605788712479</c:v>
                </c:pt>
                <c:pt idx="16">
                  <c:v>1.360011115625786</c:v>
                </c:pt>
                <c:pt idx="17">
                  <c:v>1.39474769345581</c:v>
                </c:pt>
                <c:pt idx="18">
                  <c:v>1.429843006157471</c:v>
                </c:pt>
                <c:pt idx="19">
                  <c:v>1.465273426018303</c:v>
                </c:pt>
                <c:pt idx="20">
                  <c:v>1.500952489001575</c:v>
                </c:pt>
                <c:pt idx="21">
                  <c:v>1.536728467279582</c:v>
                </c:pt>
                <c:pt idx="22">
                  <c:v>1.572394036432344</c:v>
                </c:pt>
                <c:pt idx="23">
                  <c:v>1.607707441788671</c:v>
                </c:pt>
                <c:pt idx="24">
                  <c:v>1.642421198159016</c:v>
                </c:pt>
                <c:pt idx="25">
                  <c:v>1.676312682386565</c:v>
                </c:pt>
                <c:pt idx="26">
                  <c:v>1.709211380674165</c:v>
                </c:pt>
                <c:pt idx="27">
                  <c:v>1.741019141519545</c:v>
                </c:pt>
                <c:pt idx="28">
                  <c:v>1.771721525394428</c:v>
                </c:pt>
                <c:pt idx="29">
                  <c:v>1.80138983844488</c:v>
                </c:pt>
                <c:pt idx="30">
                  <c:v>1.830174712022676</c:v>
                </c:pt>
                <c:pt idx="31">
                  <c:v>1.858293067104484</c:v>
                </c:pt>
                <c:pt idx="32">
                  <c:v>1.886010742820558</c:v>
                </c:pt>
                <c:pt idx="33">
                  <c:v>1.913622854754766</c:v>
                </c:pt>
                <c:pt idx="34">
                  <c:v>1.941433264515926</c:v>
                </c:pt>
                <c:pt idx="35">
                  <c:v>1.969733773009584</c:v>
                </c:pt>
                <c:pt idx="36">
                  <c:v>1.998783174982351</c:v>
                </c:pt>
                <c:pt idx="37">
                  <c:v>2.028786360209458</c:v>
                </c:pt>
                <c:pt idx="38">
                  <c:v>2.059874252224305</c:v>
                </c:pt>
                <c:pt idx="39">
                  <c:v>2.092086388219398</c:v>
                </c:pt>
                <c:pt idx="40">
                  <c:v>2.125359036851942</c:v>
                </c:pt>
                <c:pt idx="41">
                  <c:v>2.159522422156318</c:v>
                </c:pt>
                <c:pt idx="42">
                  <c:v>2.194310240387765</c:v>
                </c:pt>
                <c:pt idx="43">
                  <c:v>2.229382690565683</c:v>
                </c:pt>
                <c:pt idx="44">
                  <c:v>2.264360762293595</c:v>
                </c:pt>
                <c:pt idx="45">
                  <c:v>2.298865703377648</c:v>
                </c:pt>
                <c:pt idx="46">
                  <c:v>2.332555420786557</c:v>
                </c:pt>
                <c:pt idx="47">
                  <c:v>2.365150550208173</c:v>
                </c:pt>
                <c:pt idx="48">
                  <c:v>2.396446709171772</c:v>
                </c:pt>
                <c:pt idx="49">
                  <c:v>2.426313947283483</c:v>
                </c:pt>
                <c:pt idx="50">
                  <c:v>2.454687425055979</c:v>
                </c:pt>
                <c:pt idx="51">
                  <c:v>2.481554037538773</c:v>
                </c:pt>
                <c:pt idx="52">
                  <c:v>2.506938651189096</c:v>
                </c:pt>
                <c:pt idx="53">
                  <c:v>2.530891998729587</c:v>
                </c:pt>
                <c:pt idx="54">
                  <c:v>2.553480937677971</c:v>
                </c:pt>
                <c:pt idx="55">
                  <c:v>2.5747810181223</c:v>
                </c:pt>
                <c:pt idx="56">
                  <c:v>2.594871023742126</c:v>
                </c:pt>
                <c:pt idx="57">
                  <c:v>2.613829123429546</c:v>
                </c:pt>
                <c:pt idx="58">
                  <c:v>2.631730323026727</c:v>
                </c:pt>
                <c:pt idx="59">
                  <c:v>2.648644954151796</c:v>
                </c:pt>
                <c:pt idx="60">
                  <c:v>2.664637963810338</c:v>
                </c:pt>
              </c:numCache>
            </c:numRef>
          </c:yVal>
          <c:smooth val="1"/>
        </c:ser>
        <c:dLbls>
          <c:showLegendKey val="0"/>
          <c:showVal val="0"/>
          <c:showCatName val="0"/>
          <c:showSerName val="0"/>
          <c:showPercent val="0"/>
          <c:showBubbleSize val="0"/>
        </c:dLbls>
        <c:axId val="-2122610016"/>
        <c:axId val="-2127233520"/>
      </c:scatterChart>
      <c:valAx>
        <c:axId val="-2122610016"/>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27233520"/>
        <c:crosses val="autoZero"/>
        <c:crossBetween val="midCat"/>
        <c:majorUnit val="1.0"/>
        <c:minorUnit val="0.25"/>
      </c:valAx>
      <c:valAx>
        <c:axId val="-2127233520"/>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22610016"/>
        <c:crossesAt val="-3.0"/>
        <c:crossBetween val="midCat"/>
        <c:majorUnit val="1.0"/>
        <c:minorUnit val="0.25"/>
      </c:valAx>
      <c:spPr>
        <a:noFill/>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'/Users/Luyao/Dropbox/Thesis/Data_Analysis/1130_GGUM/09.26.16_N&amp;O_results/Openness/[OUS_MODFIT_GGUM_4cat_-1910121619.xlsx]ORFvals'!$C$802:$BK$802</c:f>
              <c:numCache>
                <c:formatCode>General</c:formatCode>
                <c:ptCount val="61"/>
                <c:pt idx="0">
                  <c:v>1.595914189163186</c:v>
                </c:pt>
                <c:pt idx="1">
                  <c:v>1.592571507013503</c:v>
                </c:pt>
                <c:pt idx="2">
                  <c:v>1.588710290725339</c:v>
                </c:pt>
                <c:pt idx="3">
                  <c:v>1.584249211198818</c:v>
                </c:pt>
                <c:pt idx="4">
                  <c:v>1.579158613392728</c:v>
                </c:pt>
                <c:pt idx="5">
                  <c:v>1.573466878904675</c:v>
                </c:pt>
                <c:pt idx="6">
                  <c:v>1.567255707869059</c:v>
                </c:pt>
                <c:pt idx="7">
                  <c:v>1.560645077971751</c:v>
                </c:pt>
                <c:pt idx="8">
                  <c:v>1.55377122481943</c:v>
                </c:pt>
                <c:pt idx="9">
                  <c:v>1.546762667409078</c:v>
                </c:pt>
                <c:pt idx="10">
                  <c:v>1.539719767994079</c:v>
                </c:pt>
                <c:pt idx="11">
                  <c:v>1.532702447571348</c:v>
                </c:pt>
                <c:pt idx="12">
                  <c:v>1.52572855291208</c:v>
                </c:pt>
                <c:pt idx="13">
                  <c:v>1.518782438473537</c:v>
                </c:pt>
                <c:pt idx="14">
                  <c:v>1.511830487980157</c:v>
                </c:pt>
                <c:pt idx="15">
                  <c:v>1.504838610885433</c:v>
                </c:pt>
                <c:pt idx="16">
                  <c:v>1.497786832662628</c:v>
                </c:pt>
                <c:pt idx="17">
                  <c:v>1.490677749650906</c:v>
                </c:pt>
                <c:pt idx="18">
                  <c:v>1.48353796587232</c:v>
                </c:pt>
                <c:pt idx="19">
                  <c:v>1.476413699598766</c:v>
                </c:pt>
                <c:pt idx="20">
                  <c:v>1.469362956162158</c:v>
                </c:pt>
                <c:pt idx="21">
                  <c:v>1.462446915270659</c:v>
                </c:pt>
                <c:pt idx="22">
                  <c:v>1.455722698779391</c:v>
                </c:pt>
                <c:pt idx="23">
                  <c:v>1.449238803975483</c:v>
                </c:pt>
                <c:pt idx="24">
                  <c:v>1.44303353049628</c:v>
                </c:pt>
                <c:pt idx="25">
                  <c:v>1.437135940534654</c:v>
                </c:pt>
                <c:pt idx="26">
                  <c:v>1.431568402257606</c:v>
                </c:pt>
                <c:pt idx="27">
                  <c:v>1.426349588139444</c:v>
                </c:pt>
                <c:pt idx="28">
                  <c:v>1.42149686632453</c:v>
                </c:pt>
                <c:pt idx="29">
                  <c:v>1.417027249352064</c:v>
                </c:pt>
                <c:pt idx="30">
                  <c:v>1.41295639987258</c:v>
                </c:pt>
                <c:pt idx="31">
                  <c:v>1.409295635958352</c:v>
                </c:pt>
                <c:pt idx="32">
                  <c:v>1.40604744415491</c:v>
                </c:pt>
                <c:pt idx="33">
                  <c:v>1.403200653506177</c:v>
                </c:pt>
                <c:pt idx="34">
                  <c:v>1.400726967608524</c:v>
                </c:pt>
                <c:pt idx="35">
                  <c:v>1.398580665451812</c:v>
                </c:pt>
                <c:pt idx="36">
                  <c:v>1.396702633208652</c:v>
                </c:pt>
                <c:pt idx="37">
                  <c:v>1.39502843636005</c:v>
                </c:pt>
                <c:pt idx="38">
                  <c:v>1.393498375530099</c:v>
                </c:pt>
                <c:pt idx="39">
                  <c:v>1.39206629754913</c:v>
                </c:pt>
                <c:pt idx="40">
                  <c:v>1.390704124154978</c:v>
                </c:pt>
                <c:pt idx="41">
                  <c:v>1.389400638908043</c:v>
                </c:pt>
                <c:pt idx="42">
                  <c:v>1.388155230281962</c:v>
                </c:pt>
                <c:pt idx="43">
                  <c:v>1.386968938231973</c:v>
                </c:pt>
                <c:pt idx="44">
                  <c:v>1.385835634813497</c:v>
                </c:pt>
                <c:pt idx="45">
                  <c:v>1.384735549211497</c:v>
                </c:pt>
                <c:pt idx="46">
                  <c:v>1.38363217314021</c:v>
                </c:pt>
                <c:pt idx="47">
                  <c:v>1.382472453725792</c:v>
                </c:pt>
                <c:pt idx="48">
                  <c:v>1.381189454094866</c:v>
                </c:pt>
                <c:pt idx="49">
                  <c:v>1.379706403061403</c:v>
                </c:pt>
                <c:pt idx="50">
                  <c:v>1.377941147083911</c:v>
                </c:pt>
                <c:pt idx="51">
                  <c:v>1.375810289285538</c:v>
                </c:pt>
                <c:pt idx="52">
                  <c:v>1.37323261033073</c:v>
                </c:pt>
                <c:pt idx="53">
                  <c:v>1.370131629573584</c:v>
                </c:pt>
                <c:pt idx="54">
                  <c:v>1.366437347749496</c:v>
                </c:pt>
                <c:pt idx="55">
                  <c:v>1.362087312902071</c:v>
                </c:pt>
                <c:pt idx="56">
                  <c:v>1.357027184061291</c:v>
                </c:pt>
                <c:pt idx="57">
                  <c:v>1.351210953155876</c:v>
                </c:pt>
                <c:pt idx="58">
                  <c:v>1.34460094597173</c:v>
                </c:pt>
                <c:pt idx="59">
                  <c:v>1.337167677300869</c:v>
                </c:pt>
                <c:pt idx="60">
                  <c:v>1.32888960130217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'/Users/Luyao/Dropbox/Thesis/Data_Analysis/1130_GGUM/09.26.16_N&amp;O_results/Openness/[OCH_MODFIT_GGUM_4cat_-1910121619.xlsx]ORFvals'!$C$802:$BK$802</c:f>
              <c:numCache>
                <c:formatCode>General</c:formatCode>
                <c:ptCount val="61"/>
                <c:pt idx="0">
                  <c:v>1.72656097537292</c:v>
                </c:pt>
                <c:pt idx="1">
                  <c:v>1.713556889401056</c:v>
                </c:pt>
                <c:pt idx="2">
                  <c:v>1.70041808409134</c:v>
                </c:pt>
                <c:pt idx="3">
                  <c:v>1.687199623346254</c:v>
                </c:pt>
                <c:pt idx="4">
                  <c:v>1.67388476213085</c:v>
                </c:pt>
                <c:pt idx="5">
                  <c:v>1.660406554899946</c:v>
                </c:pt>
                <c:pt idx="6">
                  <c:v>1.646678078127361</c:v>
                </c:pt>
                <c:pt idx="7">
                  <c:v>1.632625100780305</c:v>
                </c:pt>
                <c:pt idx="8">
                  <c:v>1.618215276505031</c:v>
                </c:pt>
                <c:pt idx="9">
                  <c:v>1.603478322958358</c:v>
                </c:pt>
                <c:pt idx="10">
                  <c:v>1.58851284714465</c:v>
                </c:pt>
                <c:pt idx="11">
                  <c:v>1.573478225708586</c:v>
                </c:pt>
                <c:pt idx="12">
                  <c:v>1.558573904677215</c:v>
                </c:pt>
                <c:pt idx="13">
                  <c:v>1.54401195756829</c:v>
                </c:pt>
                <c:pt idx="14">
                  <c:v>1.529989952285734</c:v>
                </c:pt>
                <c:pt idx="15">
                  <c:v>1.516669770048928</c:v>
                </c:pt>
                <c:pt idx="16">
                  <c:v>1.504165202544487</c:v>
                </c:pt>
                <c:pt idx="17">
                  <c:v>1.49253845987099</c:v>
                </c:pt>
                <c:pt idx="18">
                  <c:v>1.481803931267776</c:v>
                </c:pt>
                <c:pt idx="19">
                  <c:v>1.471936672753767</c:v>
                </c:pt>
                <c:pt idx="20">
                  <c:v>1.462882933168502</c:v>
                </c:pt>
                <c:pt idx="21">
                  <c:v>1.454570393790435</c:v>
                </c:pt>
                <c:pt idx="22">
                  <c:v>1.446916506751692</c:v>
                </c:pt>
                <c:pt idx="23">
                  <c:v>1.439834142152955</c:v>
                </c:pt>
                <c:pt idx="24">
                  <c:v>1.433234470912923</c:v>
                </c:pt>
                <c:pt idx="25">
                  <c:v>1.427027492293919</c:v>
                </c:pt>
                <c:pt idx="26">
                  <c:v>1.421120851380236</c:v>
                </c:pt>
                <c:pt idx="27">
                  <c:v>1.415417652710566</c:v>
                </c:pt>
                <c:pt idx="28">
                  <c:v>1.409813959513708</c:v>
                </c:pt>
                <c:pt idx="29">
                  <c:v>1.40419665980617</c:v>
                </c:pt>
                <c:pt idx="30">
                  <c:v>1.398442434891356</c:v>
                </c:pt>
                <c:pt idx="31">
                  <c:v>1.392418691736788</c:v>
                </c:pt>
                <c:pt idx="32">
                  <c:v>1.385987467762013</c:v>
                </c:pt>
                <c:pt idx="33">
                  <c:v>1.379013354015286</c:v>
                </c:pt>
                <c:pt idx="34">
                  <c:v>1.371376188562573</c:v>
                </c:pt>
                <c:pt idx="35">
                  <c:v>1.362988373181438</c:v>
                </c:pt>
                <c:pt idx="36">
                  <c:v>1.353814992071514</c:v>
                </c:pt>
                <c:pt idx="37">
                  <c:v>1.343892679023914</c:v>
                </c:pt>
                <c:pt idx="38">
                  <c:v>1.333341276025601</c:v>
                </c:pt>
                <c:pt idx="39">
                  <c:v>1.32236220610975</c:v>
                </c:pt>
                <c:pt idx="40">
                  <c:v>1.311220328052788</c:v>
                </c:pt>
                <c:pt idx="41">
                  <c:v>1.300211470040026</c:v>
                </c:pt>
                <c:pt idx="42">
                  <c:v>1.289623400247889</c:v>
                </c:pt>
                <c:pt idx="43">
                  <c:v>1.279700504067195</c:v>
                </c:pt>
                <c:pt idx="44">
                  <c:v>1.270620424643487</c:v>
                </c:pt>
                <c:pt idx="45">
                  <c:v>1.26248579797012</c:v>
                </c:pt>
                <c:pt idx="46">
                  <c:v>1.2553290073795</c:v>
                </c:pt>
                <c:pt idx="47">
                  <c:v>1.249124932262204</c:v>
                </c:pt>
                <c:pt idx="48">
                  <c:v>1.243806419589608</c:v>
                </c:pt>
                <c:pt idx="49">
                  <c:v>1.239278686174343</c:v>
                </c:pt>
                <c:pt idx="50">
                  <c:v>1.235430779667152</c:v>
                </c:pt>
                <c:pt idx="51">
                  <c:v>1.232143744335231</c:v>
                </c:pt>
                <c:pt idx="52">
                  <c:v>1.229295989030521</c:v>
                </c:pt>
                <c:pt idx="53">
                  <c:v>1.226766645895617</c:v>
                </c:pt>
                <c:pt idx="54">
                  <c:v>1.224437668165556</c:v>
                </c:pt>
                <c:pt idx="55">
                  <c:v>1.22219524153856</c:v>
                </c:pt>
                <c:pt idx="56">
                  <c:v>1.219930890981621</c:v>
                </c:pt>
                <c:pt idx="57">
                  <c:v>1.217542496665601</c:v>
                </c:pt>
                <c:pt idx="58">
                  <c:v>1.214935293758291</c:v>
                </c:pt>
                <c:pt idx="59">
                  <c:v>1.212022818105054</c:v>
                </c:pt>
                <c:pt idx="60">
                  <c:v>1.20872767904055</c:v>
                </c:pt>
              </c:numCache>
            </c:numRef>
          </c:yVal>
          <c:smooth val="1"/>
        </c:ser>
        <c:dLbls>
          <c:showLegendKey val="0"/>
          <c:showVal val="0"/>
          <c:showCatName val="0"/>
          <c:showSerName val="0"/>
          <c:showPercent val="0"/>
          <c:showBubbleSize val="0"/>
        </c:dLbls>
        <c:axId val="-2111390432"/>
        <c:axId val="-2109400896"/>
      </c:scatterChart>
      <c:valAx>
        <c:axId val="-2111390432"/>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09400896"/>
        <c:crosses val="autoZero"/>
        <c:crossBetween val="midCat"/>
        <c:majorUnit val="1.0"/>
        <c:minorUnit val="0.25"/>
      </c:valAx>
      <c:valAx>
        <c:axId val="-2109400896"/>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11390432"/>
        <c:crossesAt val="-3.0"/>
        <c:crossBetween val="midCat"/>
        <c:majorUnit val="1.0"/>
        <c:minorUnit val="0.25"/>
      </c:valAx>
      <c:spPr>
        <a:noFill/>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'/Users/Luyao/Dropbox/Thesis/Data_Analysis/1130_GGUM/09.26.16_N&amp;O_results/Openness/[OUS_MODFIT_SGR_-191619.xlsx]ORFvals'!$C$802:$BK$802</c:f>
              <c:numCache>
                <c:formatCode>General</c:formatCode>
                <c:ptCount val="61"/>
                <c:pt idx="0">
                  <c:v>0.760947009277075</c:v>
                </c:pt>
                <c:pt idx="1">
                  <c:v>0.801486809506827</c:v>
                </c:pt>
                <c:pt idx="2">
                  <c:v>0.842683935801593</c:v>
                </c:pt>
                <c:pt idx="3">
                  <c:v>0.884376954010002</c:v>
                </c:pt>
                <c:pt idx="4">
                  <c:v>0.926467890260668</c:v>
                </c:pt>
                <c:pt idx="5">
                  <c:v>0.96892128216567</c:v>
                </c:pt>
                <c:pt idx="6">
                  <c:v>1.011754160001202</c:v>
                </c:pt>
                <c:pt idx="7">
                  <c:v>1.055019526098008</c:v>
                </c:pt>
                <c:pt idx="8">
                  <c:v>1.098784951753682</c:v>
                </c:pt>
                <c:pt idx="9">
                  <c:v>1.143107645369886</c:v>
                </c:pt>
                <c:pt idx="10">
                  <c:v>1.188008436048872</c:v>
                </c:pt>
                <c:pt idx="11">
                  <c:v>1.233449088385993</c:v>
                </c:pt>
                <c:pt idx="12">
                  <c:v>1.279318787283986</c:v>
                </c:pt>
                <c:pt idx="13">
                  <c:v>1.325434771544616</c:v>
                </c:pt>
                <c:pt idx="14">
                  <c:v>1.371558209397244</c:v>
                </c:pt>
                <c:pt idx="15">
                  <c:v>1.417420982782335</c:v>
                </c:pt>
                <c:pt idx="16">
                  <c:v>1.462755326485882</c:v>
                </c:pt>
                <c:pt idx="17">
                  <c:v>1.507318694067827</c:v>
                </c:pt>
                <c:pt idx="18">
                  <c:v>1.550910156582256</c:v>
                </c:pt>
                <c:pt idx="19">
                  <c:v>1.593379031056417</c:v>
                </c:pt>
                <c:pt idx="20">
                  <c:v>1.634628650134722</c:v>
                </c:pt>
                <c:pt idx="21">
                  <c:v>1.674617854261427</c:v>
                </c:pt>
                <c:pt idx="22">
                  <c:v>1.713361263757598</c:v>
                </c:pt>
                <c:pt idx="23">
                  <c:v>1.750928131709148</c:v>
                </c:pt>
                <c:pt idx="24">
                  <c:v>1.787439193095468</c:v>
                </c:pt>
                <c:pt idx="25">
                  <c:v>1.82306120443183</c:v>
                </c:pt>
                <c:pt idx="26">
                  <c:v>1.857999306094951</c:v>
                </c:pt>
                <c:pt idx="27">
                  <c:v>1.892487551957968</c:v>
                </c:pt>
                <c:pt idx="28">
                  <c:v>1.926777820148853</c:v>
                </c:pt>
                <c:pt idx="29">
                  <c:v>1.961126951333111</c:v>
                </c:pt>
                <c:pt idx="30">
                  <c:v>1.995781601461102</c:v>
                </c:pt>
                <c:pt idx="31">
                  <c:v>2.030960268809446</c:v>
                </c:pt>
                <c:pt idx="32">
                  <c:v>2.066832604301716</c:v>
                </c:pt>
                <c:pt idx="33">
                  <c:v>2.10349764075456</c:v>
                </c:pt>
                <c:pt idx="34">
                  <c:v>2.140964718113631</c:v>
                </c:pt>
                <c:pt idx="35">
                  <c:v>2.179142607014874</c:v>
                </c:pt>
                <c:pt idx="36">
                  <c:v>2.217842056301418</c:v>
                </c:pt>
                <c:pt idx="37">
                  <c:v>2.256793701589887</c:v>
                </c:pt>
                <c:pt idx="38">
                  <c:v>2.295677965642631</c:v>
                </c:pt>
                <c:pt idx="39">
                  <c:v>2.334159257009</c:v>
                </c:pt>
                <c:pt idx="40">
                  <c:v>2.371916195507082</c:v>
                </c:pt>
                <c:pt idx="41">
                  <c:v>2.40866280150529</c:v>
                </c:pt>
                <c:pt idx="42">
                  <c:v>2.444159999202796</c:v>
                </c:pt>
                <c:pt idx="43">
                  <c:v>2.478219707787274</c:v>
                </c:pt>
                <c:pt idx="44">
                  <c:v>2.510704416494271</c:v>
                </c:pt>
                <c:pt idx="45">
                  <c:v>2.541524331842045</c:v>
                </c:pt>
                <c:pt idx="46">
                  <c:v>2.570633149107567</c:v>
                </c:pt>
                <c:pt idx="47">
                  <c:v>2.598022870948883</c:v>
                </c:pt>
                <c:pt idx="48">
                  <c:v>2.623717911072786</c:v>
                </c:pt>
                <c:pt idx="49">
                  <c:v>2.647768764688732</c:v>
                </c:pt>
                <c:pt idx="50">
                  <c:v>2.670245603200839</c:v>
                </c:pt>
                <c:pt idx="51">
                  <c:v>2.69123216545092</c:v>
                </c:pt>
                <c:pt idx="52">
                  <c:v>2.710820261539213</c:v>
                </c:pt>
                <c:pt idx="53">
                  <c:v>2.729105104767303</c:v>
                </c:pt>
                <c:pt idx="54">
                  <c:v>2.746181575119258</c:v>
                </c:pt>
                <c:pt idx="55">
                  <c:v>2.762141417974734</c:v>
                </c:pt>
                <c:pt idx="56">
                  <c:v>2.777071307004758</c:v>
                </c:pt>
                <c:pt idx="57">
                  <c:v>2.79105165355445</c:v>
                </c:pt>
                <c:pt idx="58">
                  <c:v>2.804156023345982</c:v>
                </c:pt>
                <c:pt idx="59">
                  <c:v>2.816451019230115</c:v>
                </c:pt>
                <c:pt idx="60">
                  <c:v>2.827996499553527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'/Users/Luyao/Dropbox/Thesis/Data_Analysis/1130_GGUM/09.26.16_N&amp;O_results/Openness/[OCH_MODFIT_SGR_-191619.xlsx]ORFvals'!$C$802:$BK$802</c:f>
              <c:numCache>
                <c:formatCode>General</c:formatCode>
                <c:ptCount val="61"/>
                <c:pt idx="0">
                  <c:v>0.966988904648624</c:v>
                </c:pt>
                <c:pt idx="1">
                  <c:v>0.996619354369897</c:v>
                </c:pt>
                <c:pt idx="2">
                  <c:v>1.025663260642872</c:v>
                </c:pt>
                <c:pt idx="3">
                  <c:v>1.054313216245063</c:v>
                </c:pt>
                <c:pt idx="4">
                  <c:v>1.082792497038049</c:v>
                </c:pt>
                <c:pt idx="5">
                  <c:v>1.111333227653315</c:v>
                </c:pt>
                <c:pt idx="6">
                  <c:v>1.140154692474823</c:v>
                </c:pt>
                <c:pt idx="7">
                  <c:v>1.169442624941773</c:v>
                </c:pt>
                <c:pt idx="8">
                  <c:v>1.199331289533635</c:v>
                </c:pt>
                <c:pt idx="9">
                  <c:v>1.229891167686875</c:v>
                </c:pt>
                <c:pt idx="10">
                  <c:v>1.261125077800239</c:v>
                </c:pt>
                <c:pt idx="11">
                  <c:v>1.292973958948604</c:v>
                </c:pt>
                <c:pt idx="12">
                  <c:v>1.325330703888437</c:v>
                </c:pt>
                <c:pt idx="13">
                  <c:v>1.358057788545448</c:v>
                </c:pt>
                <c:pt idx="14">
                  <c:v>1.39100360230054</c:v>
                </c:pt>
                <c:pt idx="15">
                  <c:v>1.42401382384169</c:v>
                </c:pt>
                <c:pt idx="16">
                  <c:v>1.456936951746928</c:v>
                </c:pt>
                <c:pt idx="17">
                  <c:v>1.489625628303629</c:v>
                </c:pt>
                <c:pt idx="18">
                  <c:v>1.521936627363128</c:v>
                </c:pt>
                <c:pt idx="19">
                  <c:v>1.553732155786474</c:v>
                </c:pt>
                <c:pt idx="20">
                  <c:v>1.584883918021505</c:v>
                </c:pt>
                <c:pt idx="21">
                  <c:v>1.615279892076118</c:v>
                </c:pt>
                <c:pt idx="22">
                  <c:v>1.644832562519499</c:v>
                </c:pt>
                <c:pt idx="23">
                  <c:v>1.67348682045752</c:v>
                </c:pt>
                <c:pt idx="24">
                  <c:v>1.701225927447016</c:v>
                </c:pt>
                <c:pt idx="25">
                  <c:v>1.728074618972874</c:v>
                </c:pt>
                <c:pt idx="26">
                  <c:v>1.75409922284704</c:v>
                </c:pt>
                <c:pt idx="27">
                  <c:v>1.779405267274092</c:v>
                </c:pt>
                <c:pt idx="28">
                  <c:v>1.80413329805212</c:v>
                </c:pt>
                <c:pt idx="29">
                  <c:v>1.828453530146774</c:v>
                </c:pt>
                <c:pt idx="30">
                  <c:v>1.852559640774466</c:v>
                </c:pt>
                <c:pt idx="31">
                  <c:v>1.87666160998781</c:v>
                </c:pt>
                <c:pt idx="32">
                  <c:v>1.900977163373745</c:v>
                </c:pt>
                <c:pt idx="33">
                  <c:v>1.925721200753925</c:v>
                </c:pt>
                <c:pt idx="34">
                  <c:v>1.951092749771076</c:v>
                </c:pt>
                <c:pt idx="35">
                  <c:v>1.977259604545683</c:v>
                </c:pt>
                <c:pt idx="36">
                  <c:v>2.004341938288492</c:v>
                </c:pt>
                <c:pt idx="37">
                  <c:v>2.032397586836937</c:v>
                </c:pt>
                <c:pt idx="38">
                  <c:v>2.061412757731333</c:v>
                </c:pt>
                <c:pt idx="39">
                  <c:v>2.091301731713755</c:v>
                </c:pt>
                <c:pt idx="40">
                  <c:v>2.121917099778587</c:v>
                </c:pt>
                <c:pt idx="41">
                  <c:v>2.15306866788899</c:v>
                </c:pt>
                <c:pt idx="42">
                  <c:v>2.184545997752288</c:v>
                </c:pt>
                <c:pt idx="43">
                  <c:v>2.216138500185125</c:v>
                </c:pt>
                <c:pt idx="44">
                  <c:v>2.24764871438509</c:v>
                </c:pt>
                <c:pt idx="45">
                  <c:v>2.278897792368306</c:v>
                </c:pt>
                <c:pt idx="46">
                  <c:v>2.309725299438146</c:v>
                </c:pt>
                <c:pt idx="47">
                  <c:v>2.339986820740135</c:v>
                </c:pt>
                <c:pt idx="48">
                  <c:v>2.369552357784268</c:v>
                </c:pt>
                <c:pt idx="49">
                  <c:v>2.398306895687062</c:v>
                </c:pt>
                <c:pt idx="50">
                  <c:v>2.426152859878697</c:v>
                </c:pt>
                <c:pt idx="51">
                  <c:v>2.453013182011916</c:v>
                </c:pt>
                <c:pt idx="52">
                  <c:v>2.478833555211658</c:v>
                </c:pt>
                <c:pt idx="53">
                  <c:v>2.50358294638422</c:v>
                </c:pt>
                <c:pt idx="54">
                  <c:v>2.527252139311782</c:v>
                </c:pt>
                <c:pt idx="55">
                  <c:v>2.549850663177457</c:v>
                </c:pt>
                <c:pt idx="56">
                  <c:v>2.571402758832941</c:v>
                </c:pt>
                <c:pt idx="57">
                  <c:v>2.591943063108372</c:v>
                </c:pt>
                <c:pt idx="58">
                  <c:v>2.611512551364531</c:v>
                </c:pt>
                <c:pt idx="59">
                  <c:v>2.630155079001728</c:v>
                </c:pt>
                <c:pt idx="60">
                  <c:v>2.647914677407081</c:v>
                </c:pt>
              </c:numCache>
            </c:numRef>
          </c:yVal>
          <c:smooth val="1"/>
        </c:ser>
        <c:dLbls>
          <c:showLegendKey val="0"/>
          <c:showVal val="0"/>
          <c:showCatName val="0"/>
          <c:showSerName val="0"/>
          <c:showPercent val="0"/>
          <c:showBubbleSize val="0"/>
        </c:dLbls>
        <c:axId val="-2129821104"/>
        <c:axId val="-2129811824"/>
      </c:scatterChart>
      <c:valAx>
        <c:axId val="-2129821104"/>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29811824"/>
        <c:crosses val="autoZero"/>
        <c:crossBetween val="midCat"/>
        <c:majorUnit val="1.0"/>
        <c:minorUnit val="0.25"/>
      </c:valAx>
      <c:valAx>
        <c:axId val="-2129811824"/>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29821104"/>
        <c:crossesAt val="-3.0"/>
        <c:crossBetween val="midCat"/>
        <c:majorUnit val="1.0"/>
        <c:minorUnit val="0.25"/>
      </c:valAx>
      <c:spPr>
        <a:noFill/>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A63CDA-B7FD-7949-B445-542D01235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14120</Words>
  <Characters>80489</Characters>
  <Application>Microsoft Macintosh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14</cp:revision>
  <dcterms:created xsi:type="dcterms:W3CDTF">2017-01-18T17:06:00Z</dcterms:created>
  <dcterms:modified xsi:type="dcterms:W3CDTF">2017-01-18T20:51:00Z</dcterms:modified>
</cp:coreProperties>
</file>