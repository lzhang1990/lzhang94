
<file path=[Content_Types].xml><?xml version="1.0" encoding="utf-8"?>
<Types xmlns="http://schemas.openxmlformats.org/package/2006/content-types">
  <Default Extension="xml" ContentType="application/xml"/>
  <Default Extension="tiff" ContentType="image/tiff"/>
  <Default Extension="bin" ContentType="application/vnd.openxmlformats-officedocument.oleObject"/>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23F97E" w14:textId="53FDFE07" w:rsidR="007560C3" w:rsidRDefault="00FF0DCD" w:rsidP="007560C3">
      <w:pPr>
        <w:jc w:val="center"/>
        <w:rPr>
          <w:rFonts w:ascii="Times New Roman" w:hAnsi="Times New Roman" w:cs="Times New Roman"/>
          <w:b/>
          <w:color w:val="000000" w:themeColor="text1"/>
        </w:rPr>
      </w:pPr>
      <w:r>
        <w:rPr>
          <w:rFonts w:ascii="Times New Roman" w:hAnsi="Times New Roman" w:cs="Times New Roman"/>
          <w:b/>
          <w:color w:val="000000" w:themeColor="text1"/>
        </w:rPr>
        <w:t>ABSTRACT</w:t>
      </w:r>
    </w:p>
    <w:p w14:paraId="34868B73" w14:textId="77777777" w:rsidR="00AF6E14" w:rsidRDefault="00AF6E14" w:rsidP="007560C3">
      <w:pPr>
        <w:jc w:val="center"/>
        <w:rPr>
          <w:rFonts w:ascii="Times New Roman" w:hAnsi="Times New Roman" w:cs="Times New Roman"/>
          <w:b/>
          <w:color w:val="000000" w:themeColor="text1"/>
        </w:rPr>
      </w:pPr>
    </w:p>
    <w:p w14:paraId="6637C93D" w14:textId="28AC4FEB" w:rsidR="00605D4C" w:rsidRDefault="000723C6" w:rsidP="00136F67">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Within the it</w:t>
      </w:r>
      <w:r w:rsidR="00880B59">
        <w:rPr>
          <w:rFonts w:ascii="Times New Roman" w:hAnsi="Times New Roman" w:cs="Times New Roman"/>
          <w:color w:val="000000" w:themeColor="text1"/>
        </w:rPr>
        <w:t>em response theory (IRT) framework, t</w:t>
      </w:r>
      <w:r w:rsidR="00AA1C1B">
        <w:rPr>
          <w:rFonts w:ascii="Times New Roman" w:hAnsi="Times New Roman" w:cs="Times New Roman"/>
          <w:color w:val="000000" w:themeColor="text1"/>
        </w:rPr>
        <w:t xml:space="preserve">his study </w:t>
      </w:r>
      <w:r w:rsidR="004958B5">
        <w:rPr>
          <w:rFonts w:ascii="Times New Roman" w:hAnsi="Times New Roman" w:cs="Times New Roman"/>
          <w:color w:val="000000" w:themeColor="text1"/>
        </w:rPr>
        <w:t>c</w:t>
      </w:r>
      <w:r w:rsidR="004168DD">
        <w:rPr>
          <w:rFonts w:ascii="Times New Roman" w:hAnsi="Times New Roman" w:cs="Times New Roman"/>
          <w:color w:val="000000" w:themeColor="text1"/>
        </w:rPr>
        <w:t xml:space="preserve">ompared </w:t>
      </w:r>
      <w:r w:rsidR="00870893">
        <w:rPr>
          <w:rFonts w:ascii="Times New Roman" w:hAnsi="Times New Roman" w:cs="Times New Roman"/>
          <w:color w:val="000000" w:themeColor="text1"/>
        </w:rPr>
        <w:t xml:space="preserve">cross-culturally </w:t>
      </w:r>
      <w:r w:rsidR="004168DD">
        <w:rPr>
          <w:rFonts w:ascii="Times New Roman" w:hAnsi="Times New Roman" w:cs="Times New Roman"/>
          <w:color w:val="000000" w:themeColor="text1"/>
        </w:rPr>
        <w:t xml:space="preserve">different approaches to </w:t>
      </w:r>
      <w:r w:rsidR="003953CC">
        <w:rPr>
          <w:rFonts w:ascii="Times New Roman" w:hAnsi="Times New Roman" w:cs="Times New Roman"/>
          <w:color w:val="000000" w:themeColor="text1"/>
        </w:rPr>
        <w:t xml:space="preserve">the assessment of </w:t>
      </w:r>
      <w:r w:rsidR="00A71660">
        <w:rPr>
          <w:rFonts w:ascii="Times New Roman" w:hAnsi="Times New Roman" w:cs="Times New Roman"/>
          <w:color w:val="000000" w:themeColor="text1"/>
        </w:rPr>
        <w:t>differential item functioning</w:t>
      </w:r>
      <w:r w:rsidR="00B6617F">
        <w:rPr>
          <w:rFonts w:ascii="Times New Roman" w:hAnsi="Times New Roman" w:cs="Times New Roman"/>
          <w:color w:val="000000" w:themeColor="text1"/>
        </w:rPr>
        <w:t xml:space="preserve"> (DIF)</w:t>
      </w:r>
      <w:r w:rsidR="006622BF">
        <w:rPr>
          <w:rFonts w:ascii="Times New Roman" w:hAnsi="Times New Roman" w:cs="Times New Roman"/>
          <w:color w:val="000000" w:themeColor="text1"/>
        </w:rPr>
        <w:t xml:space="preserve"> in two</w:t>
      </w:r>
      <w:r w:rsidR="00A71660">
        <w:rPr>
          <w:rFonts w:ascii="Times New Roman" w:hAnsi="Times New Roman" w:cs="Times New Roman"/>
          <w:color w:val="000000" w:themeColor="text1"/>
        </w:rPr>
        <w:t xml:space="preserve"> </w:t>
      </w:r>
      <w:r w:rsidR="0031285F">
        <w:rPr>
          <w:rFonts w:ascii="Times New Roman" w:hAnsi="Times New Roman" w:cs="Times New Roman"/>
          <w:color w:val="000000" w:themeColor="text1"/>
        </w:rPr>
        <w:t xml:space="preserve">personality </w:t>
      </w:r>
      <w:r w:rsidR="00AE34B3">
        <w:rPr>
          <w:rFonts w:ascii="Times New Roman" w:hAnsi="Times New Roman" w:cs="Times New Roman"/>
          <w:color w:val="000000" w:themeColor="text1"/>
        </w:rPr>
        <w:t>test</w:t>
      </w:r>
      <w:r w:rsidR="00245FA1">
        <w:rPr>
          <w:rFonts w:ascii="Times New Roman" w:hAnsi="Times New Roman" w:cs="Times New Roman"/>
          <w:color w:val="000000" w:themeColor="text1"/>
        </w:rPr>
        <w:t>s</w:t>
      </w:r>
      <w:r w:rsidR="0031285F">
        <w:rPr>
          <w:rFonts w:ascii="Times New Roman" w:hAnsi="Times New Roman" w:cs="Times New Roman"/>
          <w:color w:val="000000" w:themeColor="text1"/>
        </w:rPr>
        <w:t xml:space="preserve"> </w:t>
      </w:r>
      <w:r w:rsidR="00A71660">
        <w:rPr>
          <w:rFonts w:ascii="Times New Roman" w:hAnsi="Times New Roman" w:cs="Times New Roman"/>
          <w:color w:val="000000" w:themeColor="text1"/>
        </w:rPr>
        <w:t xml:space="preserve">of the Comprehensive </w:t>
      </w:r>
      <w:r w:rsidR="00B50A42">
        <w:rPr>
          <w:rFonts w:ascii="Times New Roman" w:hAnsi="Times New Roman" w:cs="Times New Roman"/>
          <w:color w:val="000000" w:themeColor="text1"/>
        </w:rPr>
        <w:t xml:space="preserve">Personality Scale (Wei, 2013). </w:t>
      </w:r>
      <w:r w:rsidR="000A3BC7">
        <w:rPr>
          <w:rFonts w:ascii="Times New Roman" w:hAnsi="Times New Roman" w:cs="Times New Roman"/>
          <w:color w:val="000000" w:themeColor="text1"/>
        </w:rPr>
        <w:t>A dominance I</w:t>
      </w:r>
      <w:r w:rsidR="00C33B75">
        <w:rPr>
          <w:rFonts w:ascii="Times New Roman" w:hAnsi="Times New Roman" w:cs="Times New Roman"/>
          <w:color w:val="000000" w:themeColor="text1"/>
        </w:rPr>
        <w:t xml:space="preserve">RT model </w:t>
      </w:r>
      <w:r w:rsidR="00BB2EC5">
        <w:rPr>
          <w:rFonts w:ascii="Times New Roman" w:hAnsi="Times New Roman" w:cs="Times New Roman"/>
          <w:color w:val="000000" w:themeColor="text1"/>
        </w:rPr>
        <w:t xml:space="preserve">(SGRM) </w:t>
      </w:r>
      <w:r w:rsidR="00EC422E">
        <w:rPr>
          <w:rFonts w:ascii="Times New Roman" w:hAnsi="Times New Roman" w:cs="Times New Roman"/>
          <w:color w:val="000000" w:themeColor="text1"/>
        </w:rPr>
        <w:t>and an ideal point model (the GGUM)</w:t>
      </w:r>
      <w:r w:rsidR="00C22EE2">
        <w:rPr>
          <w:rFonts w:ascii="Times New Roman" w:hAnsi="Times New Roman" w:cs="Times New Roman"/>
          <w:color w:val="000000" w:themeColor="text1"/>
        </w:rPr>
        <w:t xml:space="preserve"> </w:t>
      </w:r>
      <w:r w:rsidR="00003CC2">
        <w:rPr>
          <w:rFonts w:ascii="Times New Roman" w:hAnsi="Times New Roman" w:cs="Times New Roman"/>
          <w:color w:val="000000" w:themeColor="text1"/>
        </w:rPr>
        <w:t>were applied</w:t>
      </w:r>
      <w:r w:rsidR="005672A8">
        <w:rPr>
          <w:rFonts w:ascii="Times New Roman" w:hAnsi="Times New Roman" w:cs="Times New Roman"/>
          <w:color w:val="000000" w:themeColor="text1"/>
        </w:rPr>
        <w:t xml:space="preserve"> </w:t>
      </w:r>
      <w:r w:rsidR="00FF5280">
        <w:rPr>
          <w:rFonts w:ascii="Times New Roman" w:hAnsi="Times New Roman" w:cs="Times New Roman"/>
          <w:color w:val="000000" w:themeColor="text1"/>
        </w:rPr>
        <w:t>in the</w:t>
      </w:r>
      <w:r w:rsidR="001F7B51">
        <w:rPr>
          <w:rFonts w:ascii="Times New Roman" w:hAnsi="Times New Roman" w:cs="Times New Roman"/>
          <w:color w:val="000000" w:themeColor="text1"/>
        </w:rPr>
        <w:t xml:space="preserve"> NHST paradigm,</w:t>
      </w:r>
      <w:r w:rsidR="000637FD">
        <w:rPr>
          <w:rFonts w:ascii="Times New Roman" w:hAnsi="Times New Roman" w:cs="Times New Roman"/>
          <w:color w:val="000000" w:themeColor="text1"/>
        </w:rPr>
        <w:t xml:space="preserve"> due to the </w:t>
      </w:r>
      <w:r w:rsidR="00FD0077">
        <w:rPr>
          <w:rFonts w:ascii="Times New Roman" w:hAnsi="Times New Roman" w:cs="Times New Roman"/>
          <w:color w:val="000000" w:themeColor="text1"/>
        </w:rPr>
        <w:t xml:space="preserve">debate over which is the more appropriate model for personality research. </w:t>
      </w:r>
      <w:r w:rsidR="00270519">
        <w:rPr>
          <w:rFonts w:ascii="Times New Roman" w:hAnsi="Times New Roman" w:cs="Times New Roman"/>
          <w:color w:val="000000" w:themeColor="text1"/>
        </w:rPr>
        <w:t xml:space="preserve">Nye’s (2011) DIF effect size </w:t>
      </w:r>
      <w:r w:rsidR="007373EB">
        <w:rPr>
          <w:rFonts w:ascii="Times New Roman" w:hAnsi="Times New Roman" w:cs="Times New Roman"/>
          <w:color w:val="000000" w:themeColor="text1"/>
        </w:rPr>
        <w:t xml:space="preserve">measure </w:t>
      </w:r>
      <w:r w:rsidR="00270519">
        <w:rPr>
          <w:rFonts w:ascii="Times New Roman" w:hAnsi="Times New Roman" w:cs="Times New Roman"/>
          <w:color w:val="000000" w:themeColor="text1"/>
        </w:rPr>
        <w:t xml:space="preserve">was also used in the current study to overcome the </w:t>
      </w:r>
      <w:r w:rsidR="00590EB4">
        <w:rPr>
          <w:rFonts w:ascii="Times New Roman" w:hAnsi="Times New Roman" w:cs="Times New Roman"/>
          <w:color w:val="000000" w:themeColor="text1"/>
        </w:rPr>
        <w:t>oversensitivit</w:t>
      </w:r>
      <w:r w:rsidR="003F65C6">
        <w:rPr>
          <w:rFonts w:ascii="Times New Roman" w:hAnsi="Times New Roman" w:cs="Times New Roman"/>
          <w:color w:val="000000" w:themeColor="text1"/>
        </w:rPr>
        <w:t>y of NHST to large sample size</w:t>
      </w:r>
      <w:r w:rsidR="000965AA">
        <w:rPr>
          <w:rFonts w:ascii="Times New Roman" w:hAnsi="Times New Roman" w:cs="Times New Roman"/>
          <w:color w:val="000000" w:themeColor="text1"/>
        </w:rPr>
        <w:t>.</w:t>
      </w:r>
      <w:r w:rsidR="00603F56">
        <w:rPr>
          <w:rFonts w:ascii="Times New Roman" w:hAnsi="Times New Roman" w:cs="Times New Roman"/>
          <w:color w:val="000000" w:themeColor="text1"/>
        </w:rPr>
        <w:t xml:space="preserve"> Participants from the U.S. (n = 861) and China (n = 1023) </w:t>
      </w:r>
      <w:r w:rsidR="006A13D7">
        <w:rPr>
          <w:rFonts w:ascii="Times New Roman" w:hAnsi="Times New Roman" w:cs="Times New Roman"/>
          <w:color w:val="000000" w:themeColor="text1"/>
        </w:rPr>
        <w:t>responded to</w:t>
      </w:r>
      <w:r w:rsidR="000E0788">
        <w:rPr>
          <w:rFonts w:ascii="Times New Roman" w:hAnsi="Times New Roman" w:cs="Times New Roman"/>
          <w:color w:val="000000" w:themeColor="text1"/>
        </w:rPr>
        <w:t xml:space="preserve"> </w:t>
      </w:r>
      <w:r w:rsidR="006A13D7">
        <w:rPr>
          <w:rFonts w:ascii="Times New Roman" w:hAnsi="Times New Roman" w:cs="Times New Roman"/>
          <w:color w:val="000000" w:themeColor="text1"/>
        </w:rPr>
        <w:t xml:space="preserve">two personality scales </w:t>
      </w:r>
      <w:r w:rsidR="00FA65A4">
        <w:rPr>
          <w:rFonts w:ascii="Times New Roman" w:hAnsi="Times New Roman" w:cs="Times New Roman"/>
          <w:color w:val="000000" w:themeColor="text1"/>
        </w:rPr>
        <w:t>from the CPS</w:t>
      </w:r>
      <w:r w:rsidR="006A13D7">
        <w:rPr>
          <w:rFonts w:ascii="Times New Roman" w:hAnsi="Times New Roman" w:cs="Times New Roman"/>
          <w:color w:val="000000" w:themeColor="text1"/>
        </w:rPr>
        <w:t>: the</w:t>
      </w:r>
      <w:r w:rsidR="00DE2A3B">
        <w:rPr>
          <w:rFonts w:ascii="Times New Roman" w:hAnsi="Times New Roman" w:cs="Times New Roman"/>
          <w:color w:val="000000" w:themeColor="text1"/>
        </w:rPr>
        <w:t xml:space="preserve"> </w:t>
      </w:r>
      <w:r w:rsidR="00ED0CDF">
        <w:rPr>
          <w:rFonts w:ascii="Times New Roman" w:hAnsi="Times New Roman" w:cs="Times New Roman"/>
          <w:color w:val="000000" w:themeColor="text1"/>
        </w:rPr>
        <w:t>Well-being</w:t>
      </w:r>
      <w:r w:rsidR="0065398A">
        <w:rPr>
          <w:rFonts w:ascii="Times New Roman" w:hAnsi="Times New Roman" w:cs="Times New Roman"/>
          <w:color w:val="000000" w:themeColor="text1"/>
        </w:rPr>
        <w:t xml:space="preserve"> scale, and the </w:t>
      </w:r>
      <w:r w:rsidR="008F003E">
        <w:rPr>
          <w:rFonts w:ascii="Times New Roman" w:hAnsi="Times New Roman" w:cs="Times New Roman"/>
          <w:color w:val="000000" w:themeColor="text1"/>
        </w:rPr>
        <w:t xml:space="preserve">Curiosity scale. </w:t>
      </w:r>
      <w:r w:rsidR="00392722">
        <w:rPr>
          <w:rFonts w:ascii="Times New Roman" w:hAnsi="Times New Roman" w:cs="Times New Roman"/>
          <w:color w:val="000000" w:themeColor="text1"/>
        </w:rPr>
        <w:t>R</w:t>
      </w:r>
      <w:r w:rsidR="002F4BD0">
        <w:rPr>
          <w:rFonts w:ascii="Times New Roman" w:hAnsi="Times New Roman" w:cs="Times New Roman"/>
          <w:color w:val="000000" w:themeColor="text1"/>
        </w:rPr>
        <w:t xml:space="preserve">esults indicated that </w:t>
      </w:r>
      <w:r w:rsidR="000A7DA4">
        <w:rPr>
          <w:rFonts w:ascii="Times New Roman" w:hAnsi="Times New Roman" w:cs="Times New Roman"/>
          <w:color w:val="000000" w:themeColor="text1"/>
        </w:rPr>
        <w:t xml:space="preserve">SGR </w:t>
      </w:r>
      <w:r w:rsidR="00ED549D">
        <w:rPr>
          <w:rFonts w:ascii="Times New Roman" w:hAnsi="Times New Roman" w:cs="Times New Roman"/>
          <w:color w:val="000000" w:themeColor="text1"/>
        </w:rPr>
        <w:t xml:space="preserve">was applicable for DIF assessment, </w:t>
      </w:r>
      <w:r w:rsidR="0018376B">
        <w:rPr>
          <w:rFonts w:ascii="Times New Roman" w:hAnsi="Times New Roman" w:cs="Times New Roman"/>
          <w:color w:val="000000" w:themeColor="text1"/>
        </w:rPr>
        <w:t xml:space="preserve">but the NHST </w:t>
      </w:r>
      <w:r w:rsidR="00AF1A52">
        <w:rPr>
          <w:rFonts w:ascii="Times New Roman" w:hAnsi="Times New Roman" w:cs="Times New Roman"/>
          <w:color w:val="000000" w:themeColor="text1"/>
        </w:rPr>
        <w:t>paradigm was so</w:t>
      </w:r>
      <w:r w:rsidR="00727886">
        <w:rPr>
          <w:rFonts w:ascii="Times New Roman" w:hAnsi="Times New Roman" w:cs="Times New Roman"/>
          <w:color w:val="000000" w:themeColor="text1"/>
        </w:rPr>
        <w:t xml:space="preserve"> sensitive</w:t>
      </w:r>
      <w:r w:rsidR="00AF1A52">
        <w:rPr>
          <w:rFonts w:ascii="Times New Roman" w:hAnsi="Times New Roman" w:cs="Times New Roman"/>
          <w:color w:val="000000" w:themeColor="text1"/>
        </w:rPr>
        <w:t xml:space="preserve"> </w:t>
      </w:r>
      <w:r w:rsidR="00AA43BA">
        <w:rPr>
          <w:rFonts w:ascii="Times New Roman" w:hAnsi="Times New Roman" w:cs="Times New Roman"/>
          <w:color w:val="000000" w:themeColor="text1"/>
        </w:rPr>
        <w:t xml:space="preserve">to large samples </w:t>
      </w:r>
      <w:r w:rsidR="00AF1A52">
        <w:rPr>
          <w:rFonts w:ascii="Times New Roman" w:hAnsi="Times New Roman" w:cs="Times New Roman"/>
          <w:color w:val="000000" w:themeColor="text1"/>
        </w:rPr>
        <w:t>th</w:t>
      </w:r>
      <w:r w:rsidR="00061334">
        <w:rPr>
          <w:rFonts w:ascii="Times New Roman" w:hAnsi="Times New Roman" w:cs="Times New Roman"/>
          <w:color w:val="000000" w:themeColor="text1"/>
        </w:rPr>
        <w:t xml:space="preserve">at even trivial DIF could be significant. </w:t>
      </w:r>
      <w:r w:rsidR="00415034">
        <w:rPr>
          <w:rFonts w:ascii="Times New Roman" w:hAnsi="Times New Roman" w:cs="Times New Roman"/>
          <w:color w:val="000000" w:themeColor="text1"/>
        </w:rPr>
        <w:t xml:space="preserve">GGUM failed to </w:t>
      </w:r>
      <w:r w:rsidR="002016DA">
        <w:rPr>
          <w:rFonts w:ascii="Times New Roman" w:hAnsi="Times New Roman" w:cs="Times New Roman"/>
          <w:color w:val="000000" w:themeColor="text1"/>
        </w:rPr>
        <w:t>work in the DIF analyses du</w:t>
      </w:r>
      <w:r w:rsidR="005A5B58">
        <w:rPr>
          <w:rFonts w:ascii="Times New Roman" w:hAnsi="Times New Roman" w:cs="Times New Roman"/>
          <w:color w:val="000000" w:themeColor="text1"/>
        </w:rPr>
        <w:t>e</w:t>
      </w:r>
      <w:r w:rsidR="002016DA">
        <w:rPr>
          <w:rFonts w:ascii="Times New Roman" w:hAnsi="Times New Roman" w:cs="Times New Roman"/>
          <w:color w:val="000000" w:themeColor="text1"/>
        </w:rPr>
        <w:t xml:space="preserve"> to ill-conditioned matrices. </w:t>
      </w:r>
      <w:r w:rsidR="00490B04">
        <w:rPr>
          <w:rFonts w:ascii="Times New Roman" w:hAnsi="Times New Roman" w:cs="Times New Roman"/>
          <w:color w:val="000000" w:themeColor="text1"/>
        </w:rPr>
        <w:t xml:space="preserve">The DIF effect size </w:t>
      </w:r>
      <w:r w:rsidR="007D34D9">
        <w:rPr>
          <w:rFonts w:ascii="Times New Roman" w:hAnsi="Times New Roman" w:cs="Times New Roman"/>
          <w:color w:val="000000" w:themeColor="text1"/>
        </w:rPr>
        <w:t xml:space="preserve">measure </w:t>
      </w:r>
      <w:r w:rsidR="00490B04">
        <w:rPr>
          <w:rFonts w:ascii="Times New Roman" w:hAnsi="Times New Roman" w:cs="Times New Roman"/>
          <w:color w:val="000000" w:themeColor="text1"/>
        </w:rPr>
        <w:t xml:space="preserve">compensated </w:t>
      </w:r>
      <w:r w:rsidR="00F82758">
        <w:rPr>
          <w:rFonts w:ascii="Times New Roman" w:hAnsi="Times New Roman" w:cs="Times New Roman"/>
          <w:color w:val="000000" w:themeColor="text1"/>
        </w:rPr>
        <w:t xml:space="preserve">for </w:t>
      </w:r>
      <w:r w:rsidR="00605D4C">
        <w:rPr>
          <w:rFonts w:ascii="Times New Roman" w:hAnsi="Times New Roman" w:cs="Times New Roman"/>
          <w:color w:val="000000" w:themeColor="text1"/>
        </w:rPr>
        <w:t xml:space="preserve">the NHST method </w:t>
      </w:r>
      <w:r w:rsidR="00DC6B9C">
        <w:rPr>
          <w:rFonts w:ascii="Times New Roman" w:hAnsi="Times New Roman" w:cs="Times New Roman"/>
          <w:color w:val="000000" w:themeColor="text1"/>
        </w:rPr>
        <w:t xml:space="preserve">by providing </w:t>
      </w:r>
      <w:r w:rsidR="00A36501">
        <w:rPr>
          <w:rFonts w:ascii="Times New Roman" w:hAnsi="Times New Roman" w:cs="Times New Roman"/>
          <w:color w:val="000000" w:themeColor="text1"/>
        </w:rPr>
        <w:t xml:space="preserve">the </w:t>
      </w:r>
      <w:r w:rsidR="007C7DF5">
        <w:rPr>
          <w:rFonts w:ascii="Times New Roman" w:hAnsi="Times New Roman" w:cs="Times New Roman"/>
          <w:color w:val="000000" w:themeColor="text1"/>
        </w:rPr>
        <w:t>magnitude of DIF.</w:t>
      </w:r>
      <w:r w:rsidR="00DC6B9C">
        <w:rPr>
          <w:rFonts w:ascii="Times New Roman" w:hAnsi="Times New Roman" w:cs="Times New Roman"/>
          <w:color w:val="000000" w:themeColor="text1"/>
        </w:rPr>
        <w:t xml:space="preserve"> Implications for future research and practice are discussed.</w:t>
      </w:r>
    </w:p>
    <w:p w14:paraId="2B50A133" w14:textId="77777777" w:rsidR="003B2D0A" w:rsidRDefault="003B2D0A" w:rsidP="00136F67">
      <w:pPr>
        <w:spacing w:line="480" w:lineRule="auto"/>
        <w:ind w:firstLine="360"/>
        <w:rPr>
          <w:rFonts w:ascii="Times New Roman" w:hAnsi="Times New Roman" w:cs="Times New Roman"/>
          <w:color w:val="000000" w:themeColor="text1"/>
        </w:rPr>
      </w:pPr>
    </w:p>
    <w:p w14:paraId="4F44FA18" w14:textId="77777777" w:rsidR="003B2D0A" w:rsidRDefault="003B2D0A" w:rsidP="00C54E9B">
      <w:pPr>
        <w:ind w:firstLine="360"/>
        <w:rPr>
          <w:rFonts w:ascii="Times New Roman" w:hAnsi="Times New Roman" w:cs="Times New Roman"/>
          <w:color w:val="000000" w:themeColor="text1"/>
        </w:rPr>
      </w:pPr>
    </w:p>
    <w:p w14:paraId="12DA0B2C" w14:textId="51EB419E" w:rsidR="003B2D0A" w:rsidRDefault="003B2D0A" w:rsidP="003B2D0A">
      <w:pPr>
        <w:widowControl w:val="0"/>
        <w:autoSpaceDE w:val="0"/>
        <w:autoSpaceDN w:val="0"/>
        <w:adjustRightInd w:val="0"/>
        <w:spacing w:after="240"/>
        <w:rPr>
          <w:rFonts w:ascii="Times" w:hAnsi="Times" w:cs="Times"/>
        </w:rPr>
      </w:pPr>
    </w:p>
    <w:p w14:paraId="21DEAD59" w14:textId="42E6CCEE" w:rsidR="00493B42" w:rsidRDefault="00003CC2" w:rsidP="00C54E9B">
      <w:pPr>
        <w:ind w:firstLine="360"/>
        <w:rPr>
          <w:rFonts w:ascii="Times New Roman" w:hAnsi="Times New Roman" w:cs="Times New Roman"/>
          <w:color w:val="000000" w:themeColor="text1"/>
        </w:rPr>
      </w:pPr>
      <w:r>
        <w:rPr>
          <w:rFonts w:ascii="Times New Roman" w:hAnsi="Times New Roman" w:cs="Times New Roman"/>
          <w:color w:val="000000" w:themeColor="text1"/>
        </w:rPr>
        <w:t xml:space="preserve"> </w:t>
      </w:r>
    </w:p>
    <w:p w14:paraId="06A72F7B" w14:textId="13271AF6" w:rsidR="00061B05" w:rsidRPr="007560C3" w:rsidRDefault="00061B05" w:rsidP="00AA1C1B">
      <w:pPr>
        <w:ind w:left="7568"/>
        <w:rPr>
          <w:rFonts w:ascii="Times New Roman" w:hAnsi="Times New Roman" w:cs="Times New Roman"/>
          <w:b/>
          <w:color w:val="000000" w:themeColor="text1"/>
        </w:rPr>
      </w:pPr>
      <w:r w:rsidRPr="007560C3">
        <w:rPr>
          <w:rFonts w:ascii="Times New Roman" w:hAnsi="Times New Roman" w:cs="Times New Roman"/>
          <w:b/>
          <w:color w:val="000000" w:themeColor="text1"/>
        </w:rPr>
        <w:br w:type="page"/>
      </w:r>
    </w:p>
    <w:p w14:paraId="30A913F8" w14:textId="49C43161" w:rsidR="00984A50" w:rsidRPr="00D22A1C" w:rsidRDefault="00984A50" w:rsidP="00984A50">
      <w:pPr>
        <w:spacing w:line="480" w:lineRule="auto"/>
        <w:jc w:val="center"/>
        <w:rPr>
          <w:rFonts w:ascii="Times New Roman" w:hAnsi="Times New Roman" w:cs="Times New Roman"/>
          <w:b/>
          <w:color w:val="000000" w:themeColor="text1"/>
        </w:rPr>
      </w:pPr>
      <w:r w:rsidRPr="00D22A1C">
        <w:rPr>
          <w:rFonts w:ascii="Times New Roman" w:hAnsi="Times New Roman" w:cs="Times New Roman"/>
          <w:b/>
          <w:color w:val="000000" w:themeColor="text1"/>
        </w:rPr>
        <w:lastRenderedPageBreak/>
        <w:t>CHAPTER 1</w:t>
      </w:r>
    </w:p>
    <w:p w14:paraId="616FCE02" w14:textId="77777777" w:rsidR="00984A50" w:rsidRPr="00D22A1C" w:rsidRDefault="00984A50" w:rsidP="00984A50">
      <w:pPr>
        <w:spacing w:line="480" w:lineRule="auto"/>
        <w:jc w:val="center"/>
        <w:rPr>
          <w:rFonts w:ascii="Times New Roman" w:hAnsi="Times New Roman" w:cs="Times New Roman"/>
          <w:b/>
          <w:color w:val="000000" w:themeColor="text1"/>
          <w:sz w:val="22"/>
          <w:szCs w:val="22"/>
        </w:rPr>
      </w:pPr>
      <w:r w:rsidRPr="00D22A1C">
        <w:rPr>
          <w:rFonts w:ascii="Times New Roman" w:hAnsi="Times New Roman" w:cs="Times New Roman"/>
          <w:b/>
          <w:color w:val="000000" w:themeColor="text1"/>
        </w:rPr>
        <w:t>INTRODUCTION</w:t>
      </w:r>
    </w:p>
    <w:p w14:paraId="193F166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Personality traits are important to the field of Industrial and Organizational Psychology in that they have been proved to predict a variety </w:t>
      </w:r>
      <w:r w:rsidRPr="002B5DB1">
        <w:rPr>
          <w:rFonts w:ascii="Times New Roman" w:hAnsi="Times New Roman" w:cs="Times New Roman" w:hint="eastAsia"/>
          <w:color w:val="000000" w:themeColor="text1"/>
          <w:sz w:val="22"/>
          <w:szCs w:val="22"/>
        </w:rPr>
        <w:t>of</w:t>
      </w:r>
      <w:r w:rsidRPr="002B5DB1">
        <w:rPr>
          <w:rFonts w:ascii="Times New Roman" w:hAnsi="Times New Roman" w:cs="Times New Roman"/>
          <w:color w:val="000000" w:themeColor="text1"/>
          <w:sz w:val="22"/>
          <w:szCs w:val="22"/>
        </w:rPr>
        <w:t xml:space="preserve"> work-related outcomes, including turnover (Salgado, 2000), task performance (Barrick &amp; Mount, 1991; Salgado, 1997; Hrutz &amp; Donovan, 2000; Hogan &amp; Holland, 2003), organizational citizenship behavior (OCB; Borman, Penner, Allen, &amp; Motowidlo, 2001), counterproductive work behavior (CWB; Donnellan, Spilman, Garcia, &amp; Conger, 2014), leadership (Judge, Bono, Ilies, &amp; Gerhardt, 2002), and job satisfaction (Judge, Heller, &amp; Mount, 2002). In personnel selection, their good criterion-related validity along with their weak correlation with intelligence (Tett, Jackson, &amp; Rothstein, 1991) have made personality tests an ideal supplement for intelligence tests.</w:t>
      </w:r>
    </w:p>
    <w:p w14:paraId="244BCBB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However, comparisons across groups are meaningless if the test is lacking measurement equivalence (ME; Drasgow &amp; Kanfer, 1985). Without ME, it’s hard to know if an observed mean score difference is due to true group differences or to relationships that vary across groups between the latent variable and the observed scores (Raju, Laffitte, &amp; Byrne, 2002). According to Drasgow (1984), ME is obtained when participants from different groups have the same expected observed score as long as they were at the same latent trait level. To test for ME in cross-cultural personality tests, we are not being paranoid, because over the years, measurement non-equivalence has been found in items on a variety of cross-cultural personality tests, including the English-language version of the Trier Personality Inventory (TPI; Elllis, Becker, &amp; Kimmel, 1993), the English-language version of the NEO Personality Inventory (NEO-PI; Huang, Church, &amp; Katigbak, 1997), the Big Five Mini-Markers (Saucier, 1994; Nye, Roberts, Saucier, &amp; Zhou, 2008), and the Rosenberg Self-esteem Scale (Baranik, Lakey, Lance, Hua, &amp; Meade, 2008). The prevalence of measurement non-equivalence in personality tests makes it necessary that we always assess ME before scores are compared across groups or any selection decisions are made based upon these scores.</w:t>
      </w:r>
    </w:p>
    <w:p w14:paraId="0AD39C01" w14:textId="0DCD492B"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 The two major approaches to the study of ME are Confirmatory Factor Analytic (CFA) mean and covariance structure (MACS) analysis, and Differential Item Functioning (DIF). The former examines whether a common factor model exists across groups (Raju et al., 2002) and focuses on testing three levels of measurement invariance, which are configural, metric, and scalar invariance (Vandenberg &amp; Lance, 2000). According to Horn and McArdle (1992), configural invariance should be achieved before the other two types of measurement invariance can be teste. Configural invariance is the weakest type of ME, and it tests for the existence of the same number of factors and similar loading patterns across groups. Metric invariance refers to factor loadings being invariant across groups. Scalar invariance, the strongest form of invariance of the three, implies that, in addition to met</w:t>
      </w:r>
      <w:r w:rsidR="0000640A">
        <w:rPr>
          <w:rFonts w:ascii="Times New Roman" w:hAnsi="Times New Roman" w:cs="Times New Roman"/>
          <w:color w:val="000000" w:themeColor="text1"/>
          <w:sz w:val="22"/>
          <w:szCs w:val="22"/>
        </w:rPr>
        <w:t xml:space="preserve">ric invariance, when items are </w:t>
      </w:r>
      <w:r w:rsidRPr="002B5DB1">
        <w:rPr>
          <w:rFonts w:ascii="Times New Roman" w:hAnsi="Times New Roman" w:cs="Times New Roman"/>
          <w:color w:val="000000" w:themeColor="text1"/>
          <w:sz w:val="22"/>
          <w:szCs w:val="22"/>
        </w:rPr>
        <w:t xml:space="preserve">regressed on latent variables, they have the same intercepts across groups (Steenkamp &amp; Baumgartner, 1998). </w:t>
      </w:r>
    </w:p>
    <w:p w14:paraId="73148862" w14:textId="1AC3A29B"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 The alternative approach to studying ME is IRT-based differential item functioning (DIF). DIF is different from the CFA approach in several ways. First, CFA tests the three different types of ME one after one, while the IRT DIF tests the invariance of item discrimination (analogous to factor loadings in CFA) and location parameters (analogous to intercepts in CFA) at the same time. This is to say that under the DIF approach, metric and scalar invariance are tested simultaneously (Stark, Chernyshenko, &amp; Drasgow, 2006a). Second, the nonlinear relationship posited by IRT between the latent construct and the true score at item/subscale level is equally tenable (when responses are polytomously scored) or even more appropriate (when responses are dichotomously scored) than the linear relationship assumed by the CFA approach (Raju et al., 2002). Third, differential test functioning (DTF)</w:t>
      </w:r>
      <w:ins w:id="0" w:author="Luyao Zhang" w:date="2016-12-03T18:16:00Z">
        <w:r w:rsidR="00B37C1C">
          <w:rPr>
            <w:rFonts w:ascii="Times New Roman" w:hAnsi="Times New Roman" w:cs="Times New Roman"/>
            <w:color w:val="000000" w:themeColor="text1"/>
            <w:sz w:val="22"/>
            <w:szCs w:val="22"/>
          </w:rPr>
          <w:t xml:space="preserve"> in</w:t>
        </w:r>
      </w:ins>
      <w:del w:id="1" w:author="Luyao Zhang" w:date="2016-12-03T18:16:00Z">
        <w:r w:rsidRPr="002B5DB1" w:rsidDel="00B37C1C">
          <w:rPr>
            <w:rFonts w:ascii="Times New Roman" w:hAnsi="Times New Roman" w:cs="Times New Roman"/>
            <w:color w:val="000000" w:themeColor="text1"/>
            <w:sz w:val="22"/>
            <w:szCs w:val="22"/>
          </w:rPr>
          <w:delText>,</w:delText>
        </w:r>
      </w:del>
      <w:r w:rsidRPr="002B5DB1">
        <w:rPr>
          <w:rFonts w:ascii="Times New Roman" w:hAnsi="Times New Roman" w:cs="Times New Roman"/>
          <w:color w:val="000000" w:themeColor="text1"/>
          <w:sz w:val="22"/>
          <w:szCs w:val="22"/>
        </w:rPr>
        <w:t xml:space="preserve"> the IRT context</w:t>
      </w:r>
      <w:del w:id="2" w:author="Luyao Zhang" w:date="2016-12-03T18:16:00Z">
        <w:r w:rsidRPr="002B5DB1" w:rsidDel="00D51718">
          <w:rPr>
            <w:rFonts w:ascii="Times New Roman" w:hAnsi="Times New Roman" w:cs="Times New Roman"/>
            <w:color w:val="000000" w:themeColor="text1"/>
            <w:sz w:val="22"/>
            <w:szCs w:val="22"/>
          </w:rPr>
          <w:delText>,</w:delText>
        </w:r>
      </w:del>
      <w:r w:rsidRPr="002B5DB1">
        <w:rPr>
          <w:rFonts w:ascii="Times New Roman" w:hAnsi="Times New Roman" w:cs="Times New Roman"/>
          <w:color w:val="000000" w:themeColor="text1"/>
          <w:sz w:val="22"/>
          <w:szCs w:val="22"/>
        </w:rPr>
        <w:t xml:space="preserve"> takes into consideration the possible compensatory nature of DIF (</w:t>
      </w:r>
      <w:r w:rsidRPr="002B5DB1">
        <w:rPr>
          <w:rFonts w:ascii="Times New Roman" w:eastAsia="Times New Roman" w:hAnsi="Times New Roman" w:cs="Times New Roman"/>
          <w:color w:val="000000" w:themeColor="text1"/>
          <w:sz w:val="22"/>
          <w:szCs w:val="22"/>
        </w:rPr>
        <w:t>Raju, van der Linden, &amp; Fleer, 1995</w:t>
      </w:r>
      <w:r w:rsidRPr="002B5DB1">
        <w:rPr>
          <w:rFonts w:ascii="Times New Roman" w:hAnsi="Times New Roman" w:cs="Times New Roman"/>
          <w:color w:val="000000" w:themeColor="text1"/>
          <w:sz w:val="22"/>
          <w:szCs w:val="22"/>
        </w:rPr>
        <w:t xml:space="preserve">; Raju et al., 2002), an issue that’s rarely discussed in the CFA context. Fourth, in IRT, besides item parameter estimates, we are also able to obtain the item characteristic curves (ICCs). These plots provide extra information, such as whether the DIF is uniform or non-uniform (Wang, Tay, &amp; Drasgow, 2013), which can help us to identify the source of DIF (LaPalme, Wang, Joseph, Saklofske, &amp; Yan, 2016). Lastly, within the IRT framework, we can assess DIF using an ideal point model, which some previous studies </w:t>
      </w:r>
      <w:r w:rsidRPr="002B5DB1">
        <w:rPr>
          <w:rFonts w:ascii="Times New Roman" w:hAnsi="Times New Roman" w:cs="Times New Roman"/>
          <w:color w:val="000000" w:themeColor="text1"/>
          <w:sz w:val="22"/>
          <w:szCs w:val="22"/>
        </w:rPr>
        <w:lastRenderedPageBreak/>
        <w:t xml:space="preserve">have found to be more appropriate for self-report attitude and personality assessment (Chernyshenko, 2002; Stark, Chernyshenko, Drasgow, &amp; Williams, 2006b). Therefore, in the current study, we examined ME via the IRT-based DIF approach. </w:t>
      </w:r>
    </w:p>
    <w:p w14:paraId="75C11661" w14:textId="0E4E7B8C"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Model selection is the first and probably the most important issue when adopting the IRT approach. The dominance model is widely accepted and used </w:t>
      </w:r>
      <w:r w:rsidRPr="002B5DB1">
        <w:rPr>
          <w:rFonts w:ascii="Times New Roman" w:hAnsi="Times New Roman" w:cs="Times New Roman" w:hint="eastAsia"/>
          <w:color w:val="000000" w:themeColor="text1"/>
          <w:sz w:val="22"/>
          <w:szCs w:val="22"/>
        </w:rPr>
        <w:t>for</w:t>
      </w:r>
      <w:r w:rsidRPr="002B5DB1">
        <w:rPr>
          <w:rFonts w:ascii="Times New Roman" w:hAnsi="Times New Roman" w:cs="Times New Roman"/>
          <w:color w:val="000000" w:themeColor="text1"/>
          <w:sz w:val="22"/>
          <w:szCs w:val="22"/>
        </w:rPr>
        <w:t xml:space="preserve"> IRT analysis. It derives from Likert’s (1932) approach to analyzing rating scales, and assumes that the higher a participant’s trait level, the more</w:t>
      </w:r>
      <w:del w:id="3" w:author="Luyao Zhang" w:date="2016-12-03T18:17:00Z">
        <w:r w:rsidRPr="002B5DB1" w:rsidDel="006E10CA">
          <w:rPr>
            <w:rFonts w:ascii="Times New Roman" w:hAnsi="Times New Roman" w:cs="Times New Roman"/>
            <w:color w:val="000000" w:themeColor="text1"/>
            <w:sz w:val="22"/>
            <w:szCs w:val="22"/>
          </w:rPr>
          <w:delText>l</w:delText>
        </w:r>
      </w:del>
      <w:r w:rsidRPr="002B5DB1">
        <w:rPr>
          <w:rFonts w:ascii="Times New Roman" w:hAnsi="Times New Roman" w:cs="Times New Roman"/>
          <w:color w:val="000000" w:themeColor="text1"/>
          <w:sz w:val="22"/>
          <w:szCs w:val="22"/>
        </w:rPr>
        <w:t xml:space="preserve"> likely she will answer positively. But it doesn’t mean that the ideal point model should be neglected. Drasgow, Chernyshenko, and Stark (2010) pointed out that the approach deriving from Thurstone (1928) was superior to the dominance model for personality assessment by successfully modelling intermediate item responses and having better model-data fit. Also, as discussed above, the ideal point model was found to be more suitable if the trait assessment is self-reported (Tay &amp; Drasgow, 2012). We are unable to find any cross-cultural DIF studies for personality tests that have successfully compared empirically the performance of the two types of IRT models. LaPalme and colleagues (2016) had to drop the ideal point model from the DIF analysis for an emotional intelligence (EI) measure, and proceed</w:t>
      </w:r>
      <w:ins w:id="4" w:author="Luyao Zhang" w:date="2016-12-03T18:33:00Z">
        <w:r w:rsidR="005850E1">
          <w:rPr>
            <w:rFonts w:ascii="Times New Roman" w:hAnsi="Times New Roman" w:cs="Times New Roman"/>
            <w:color w:val="000000" w:themeColor="text1"/>
            <w:sz w:val="22"/>
            <w:szCs w:val="22"/>
          </w:rPr>
          <w:t>ed</w:t>
        </w:r>
      </w:ins>
      <w:r w:rsidRPr="002B5DB1">
        <w:rPr>
          <w:rFonts w:ascii="Times New Roman" w:hAnsi="Times New Roman" w:cs="Times New Roman"/>
          <w:color w:val="000000" w:themeColor="text1"/>
          <w:sz w:val="22"/>
          <w:szCs w:val="22"/>
        </w:rPr>
        <w:t xml:space="preserve"> with only the dominance model because of the severe misfit of </w:t>
      </w:r>
      <w:ins w:id="5" w:author="Luyao Zhang" w:date="2016-12-03T18:17:00Z">
        <w:r w:rsidR="00C66E00">
          <w:rPr>
            <w:rFonts w:ascii="Times New Roman" w:hAnsi="Times New Roman" w:cs="Times New Roman" w:hint="eastAsia"/>
            <w:color w:val="000000" w:themeColor="text1"/>
            <w:sz w:val="22"/>
            <w:szCs w:val="22"/>
          </w:rPr>
          <w:t>the Generalized Graded Unfolding Model (</w:t>
        </w:r>
        <w:commentRangeStart w:id="6"/>
        <w:r w:rsidR="00C66E00" w:rsidRPr="002B5DB1">
          <w:rPr>
            <w:rFonts w:ascii="Times New Roman" w:hAnsi="Times New Roman" w:cs="Times New Roman"/>
            <w:color w:val="000000" w:themeColor="text1"/>
            <w:sz w:val="22"/>
            <w:szCs w:val="22"/>
          </w:rPr>
          <w:t>GGUM</w:t>
        </w:r>
        <w:commentRangeEnd w:id="6"/>
        <w:r w:rsidR="00C66E00">
          <w:rPr>
            <w:rStyle w:val="CommentReference"/>
          </w:rPr>
          <w:commentReference w:id="6"/>
        </w:r>
        <w:r w:rsidR="00C66E00">
          <w:rPr>
            <w:rFonts w:ascii="Times New Roman" w:hAnsi="Times New Roman" w:cs="Times New Roman" w:hint="eastAsia"/>
            <w:color w:val="000000" w:themeColor="text1"/>
            <w:sz w:val="22"/>
            <w:szCs w:val="22"/>
          </w:rPr>
          <w:t>)</w:t>
        </w:r>
      </w:ins>
      <w:ins w:id="7" w:author="Luyao Zhang" w:date="2016-12-03T18:31:00Z">
        <w:r w:rsidR="00F33142">
          <w:rPr>
            <w:rFonts w:ascii="Times New Roman" w:hAnsi="Times New Roman" w:cs="Times New Roman"/>
            <w:color w:val="000000" w:themeColor="text1"/>
            <w:sz w:val="22"/>
            <w:szCs w:val="22"/>
          </w:rPr>
          <w:t xml:space="preserve">, </w:t>
        </w:r>
      </w:ins>
      <w:ins w:id="8" w:author="Luyao Zhang" w:date="2016-12-03T18:32:00Z">
        <w:r w:rsidR="00A041D4">
          <w:rPr>
            <w:rFonts w:ascii="Times New Roman" w:hAnsi="Times New Roman" w:cs="Times New Roman"/>
            <w:color w:val="000000" w:themeColor="text1"/>
            <w:sz w:val="22"/>
            <w:szCs w:val="22"/>
          </w:rPr>
          <w:t xml:space="preserve">a type of </w:t>
        </w:r>
        <w:r w:rsidR="00B71894">
          <w:rPr>
            <w:rFonts w:ascii="Times New Roman" w:hAnsi="Times New Roman" w:cs="Times New Roman"/>
            <w:color w:val="000000" w:themeColor="text1"/>
            <w:sz w:val="22"/>
            <w:szCs w:val="22"/>
          </w:rPr>
          <w:t>ideal point model that has been widely used</w:t>
        </w:r>
      </w:ins>
      <w:del w:id="9" w:author="Luyao Zhang" w:date="2016-12-03T18:17:00Z">
        <w:r w:rsidRPr="002B5DB1" w:rsidDel="00C66E00">
          <w:rPr>
            <w:rFonts w:ascii="Times New Roman" w:hAnsi="Times New Roman" w:cs="Times New Roman"/>
            <w:color w:val="000000" w:themeColor="text1"/>
            <w:sz w:val="22"/>
            <w:szCs w:val="22"/>
          </w:rPr>
          <w:delText>GGUM</w:delText>
        </w:r>
      </w:del>
      <w:r w:rsidRPr="002B5DB1">
        <w:rPr>
          <w:rFonts w:ascii="Times New Roman" w:hAnsi="Times New Roman" w:cs="Times New Roman"/>
          <w:color w:val="000000" w:themeColor="text1"/>
          <w:sz w:val="22"/>
          <w:szCs w:val="22"/>
        </w:rPr>
        <w:t>. The bad fit, according to the authors, was probably due to the fact that the Wong and Law Emotional Intelligence Scale (WLEIS; Wong &amp; Law, 2002) that they used was an ability measure rather than a trait measure. O’Brien and LaHuis (2011) examined DIF for personality tests under both the dominance and the ideal point model, but the comparison was between a group of applicants and a group of incumbents, rather than groups from different cultures. In Carter, Dalal, Zickar, and Adams (2009), the DIF approach was applied under</w:t>
      </w:r>
      <w:del w:id="10" w:author="Luyao Zhang" w:date="2016-12-03T18:17:00Z">
        <w:r w:rsidRPr="002B5DB1" w:rsidDel="000A7CFB">
          <w:rPr>
            <w:rFonts w:ascii="Times New Roman" w:hAnsi="Times New Roman" w:cs="Times New Roman"/>
            <w:color w:val="000000" w:themeColor="text1"/>
            <w:sz w:val="22"/>
            <w:szCs w:val="22"/>
          </w:rPr>
          <w:delText xml:space="preserve"> the</w:delText>
        </w:r>
      </w:del>
      <w:r w:rsidRPr="002B5DB1">
        <w:rPr>
          <w:rFonts w:ascii="Times New Roman" w:hAnsi="Times New Roman" w:cs="Times New Roman"/>
          <w:color w:val="000000" w:themeColor="text1"/>
          <w:sz w:val="22"/>
          <w:szCs w:val="22"/>
        </w:rPr>
        <w:t xml:space="preserve"> the GGUM to examine the effects of vague quantifiers, but no comparison was done between different IRT models. </w:t>
      </w:r>
    </w:p>
    <w:p w14:paraId="0B846DF8"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Under both the dominance model and the ideal point model, DIF detection adopts the null hypothesis significance testing (NHST) paradigm, which provides information on only the existence but not the magnitude of DIF. Item selection decisions based solely on this paradigm could lead to deleting items with statistically significant yet trivial DIF that is barely meaningful. This is especially likely when the </w:t>
      </w:r>
      <w:r w:rsidRPr="002B5DB1">
        <w:rPr>
          <w:rFonts w:ascii="Times New Roman" w:hAnsi="Times New Roman" w:cs="Times New Roman"/>
          <w:color w:val="000000" w:themeColor="text1"/>
          <w:sz w:val="22"/>
          <w:szCs w:val="22"/>
        </w:rPr>
        <w:lastRenderedPageBreak/>
        <w:t>sample size is large. In order to have a more accurate understanding of the effects of DIF, we also used a DIF effect size measure (Nye, 2011) in our study.</w:t>
      </w:r>
    </w:p>
    <w:p w14:paraId="727B77C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summary, the current study intended to examine measurement equivalence of some scales of the Comprehensive Personality Scale (CPS; Wang, 2013) via an IRT DIF method. The analysis was done across American and Chinese cultures. Samejima’s Graded Response (SGR; Samejima, 1969) model was applied in the dominance IRT model framework, while the Generalized Graded Unfolding Model (GGUM; Roberts,</w:t>
      </w:r>
      <w:r w:rsidRPr="002B5DB1">
        <w:rPr>
          <w:color w:val="000000" w:themeColor="text1"/>
          <w:sz w:val="22"/>
          <w:szCs w:val="22"/>
        </w:rPr>
        <w:t xml:space="preserve"> </w:t>
      </w:r>
      <w:r w:rsidRPr="002B5DB1">
        <w:rPr>
          <w:rFonts w:ascii="Times New Roman" w:hAnsi="Times New Roman" w:cs="Times New Roman"/>
          <w:color w:val="000000" w:themeColor="text1"/>
          <w:sz w:val="22"/>
          <w:szCs w:val="22"/>
        </w:rPr>
        <w:t>Donoghue, &amp; Laughlin, 2000) was applied to represent the ideal point model. We examined model-data fit first under both models. Via NHST we assessed DIF with both models, and DIF effect sizes were computed to obtain DIF magnitude. Finally, we evaluated the existence and effects of intermediate items on model-data fit through item characteristics (ICC) and item paramters before and after the responses were dichotomized.</w:t>
      </w:r>
    </w:p>
    <w:p w14:paraId="05AE8EA5" w14:textId="77777777" w:rsidR="00984A50" w:rsidRPr="002E147A" w:rsidRDefault="00984A50" w:rsidP="00984A50">
      <w:pPr>
        <w:spacing w:line="480" w:lineRule="auto"/>
        <w:rPr>
          <w:rFonts w:ascii="Times New Roman" w:hAnsi="Times New Roman" w:cs="Times New Roman"/>
          <w:b/>
          <w:color w:val="000000" w:themeColor="text1"/>
          <w:sz w:val="22"/>
          <w:szCs w:val="22"/>
        </w:rPr>
      </w:pPr>
      <w:r w:rsidRPr="002E147A">
        <w:rPr>
          <w:rFonts w:ascii="Times New Roman" w:hAnsi="Times New Roman" w:cs="Times New Roman"/>
          <w:b/>
          <w:color w:val="000000" w:themeColor="text1"/>
          <w:sz w:val="22"/>
          <w:szCs w:val="22"/>
        </w:rPr>
        <w:t>The Comprehensive Personality Scale (CPS)</w:t>
      </w:r>
    </w:p>
    <w:p w14:paraId="14A30DE9"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 CPS is a result of years of work in Dr. Fritz Drasgow’s lab, and it was developed using the ideal point scale construction approach (Wang, 2013; Chernyshenko, Stark, Drasgow, &amp; Roberts, 2007). The CPS consists of 440 items that cover a full set of 22 personality facets derived from the traditional Big-Five Personality Model. For example, the extraversion dimension was extended to the dominance, sociability, excitement, and energy facets. More than 100 items were originally written for each facet, and 20 of them were carefully selected to represent each facet. In terms of item extremity, each facet has approximately equal numbers of statement reflecting high, medium, and low trait levels (Wang, 2013). </w:t>
      </w:r>
    </w:p>
    <w:p w14:paraId="4E595F70" w14:textId="77777777" w:rsidR="00984A50" w:rsidRPr="002E147A" w:rsidRDefault="00984A50" w:rsidP="00984A50">
      <w:pPr>
        <w:spacing w:line="480" w:lineRule="auto"/>
        <w:rPr>
          <w:rFonts w:ascii="Times New Roman" w:hAnsi="Times New Roman" w:cs="Times New Roman"/>
          <w:b/>
          <w:i/>
          <w:color w:val="000000" w:themeColor="text1"/>
          <w:sz w:val="22"/>
          <w:szCs w:val="22"/>
        </w:rPr>
      </w:pPr>
      <w:r w:rsidRPr="002E147A">
        <w:rPr>
          <w:rFonts w:ascii="Times New Roman" w:hAnsi="Times New Roman" w:cs="Times New Roman"/>
          <w:b/>
          <w:color w:val="000000" w:themeColor="text1"/>
          <w:sz w:val="22"/>
          <w:szCs w:val="22"/>
        </w:rPr>
        <w:t>Measurement Equivalence of the CPS</w:t>
      </w:r>
    </w:p>
    <w:p w14:paraId="55AF239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Wang (2013) conducted DIF analysis for the complete CPS across two American groups (undergraduate students and MTurk workers). The analysis was carried out under the GGUM only. We haven’t found any studies investigating ME of the CPS in a cross-cultural setting, and comparing the performance of the dominance IRT model vs. the ideal point model. Therefore, in the current study, we assessed ME of two of the CPS scales across two cultures under two different IRT models. </w:t>
      </w:r>
    </w:p>
    <w:p w14:paraId="3AF4C114" w14:textId="77777777" w:rsidR="00984A50" w:rsidRPr="002B5DB1" w:rsidRDefault="00984A50" w:rsidP="00984A50">
      <w:pPr>
        <w:spacing w:line="480" w:lineRule="auto"/>
        <w:rPr>
          <w:rFonts w:ascii="Times New Roman" w:hAnsi="Times New Roman" w:cs="Times New Roman"/>
          <w:color w:val="000000" w:themeColor="text1"/>
          <w:sz w:val="22"/>
          <w:szCs w:val="22"/>
        </w:rPr>
      </w:pPr>
    </w:p>
    <w:p w14:paraId="5A9FEDB6" w14:textId="77777777" w:rsidR="00984A50" w:rsidRPr="002E147A" w:rsidRDefault="00984A50" w:rsidP="00984A50">
      <w:pPr>
        <w:spacing w:line="480" w:lineRule="auto"/>
        <w:rPr>
          <w:rFonts w:ascii="Times New Roman" w:hAnsi="Times New Roman" w:cs="Times New Roman"/>
          <w:b/>
          <w:color w:val="000000" w:themeColor="text1"/>
          <w:sz w:val="22"/>
          <w:szCs w:val="22"/>
        </w:rPr>
      </w:pPr>
      <w:r w:rsidRPr="002E147A">
        <w:rPr>
          <w:rFonts w:ascii="Times New Roman" w:hAnsi="Times New Roman" w:cs="Times New Roman"/>
          <w:b/>
          <w:color w:val="000000" w:themeColor="text1"/>
          <w:sz w:val="22"/>
          <w:szCs w:val="22"/>
        </w:rPr>
        <w:lastRenderedPageBreak/>
        <w:t>Different Assumptions Underlying the Dominance and the Ideal Point Models</w:t>
      </w:r>
    </w:p>
    <w:p w14:paraId="446F49F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Item response theory (IRT) is an alternative to classical test theory (CTT). Unlike CTT, whose analysis unit is the whole test (Hambleton, Swaminathan, &amp; Rogers, 1991), IRT focuses on individual item responses and connecting them with the latent trait measured by the test (Drasgow &amp; Hulin, 1990). </w:t>
      </w:r>
    </w:p>
    <w:p w14:paraId="7C75635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 are two major types of IRT models, one is the dominance model, and the other is the ideal point model. The 2-parameter logistic model (2PLM) and Samejima’s (1969) Graded Response Model (SGRM) are two representative dominance models for analyzing dichotomous and polytomous personality measures, respectively. For the ideal point model, the General Graded Unfolding Model (GGUM; Roberts et al., 2000) has gained a lot of attention recently. The difference between the dominance model and the ideal point model lies in their assumptions about response processes. The dominance IRT methods, deriving from Likert’s 1932 rating scales development and analysis approach, assume that the higher the respondent’s trait level, the more likely she will answer positively (Drasgow et al., 2010). Whereas the ideal point methods, inspired by a series of Thurstone’s (1927, 1928, 1929) studies on measuring attitudes, hypothesize that the closer the statement is to a respondent’s trait level, the higher the probability of endorsement (Drasgow et al., 2010). </w:t>
      </w:r>
    </w:p>
    <w:p w14:paraId="3E700B6B" w14:textId="77777777" w:rsidR="00984A50" w:rsidRPr="007E78E1" w:rsidRDefault="00984A50" w:rsidP="00984A50">
      <w:pPr>
        <w:spacing w:line="480" w:lineRule="auto"/>
        <w:rPr>
          <w:rFonts w:ascii="Times New Roman" w:hAnsi="Times New Roman" w:cs="Times New Roman"/>
          <w:b/>
          <w:color w:val="000000" w:themeColor="text1"/>
          <w:sz w:val="22"/>
          <w:szCs w:val="22"/>
        </w:rPr>
      </w:pPr>
      <w:r w:rsidRPr="007E78E1">
        <w:rPr>
          <w:rFonts w:ascii="Times New Roman" w:hAnsi="Times New Roman" w:cs="Times New Roman"/>
          <w:b/>
          <w:color w:val="000000" w:themeColor="text1"/>
          <w:sz w:val="22"/>
          <w:szCs w:val="22"/>
        </w:rPr>
        <w:t xml:space="preserve">The dominance IRT models: 2PLM and SGRM </w:t>
      </w:r>
    </w:p>
    <w:p w14:paraId="6B72DE69"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In personality tests, the 2-parameter logistic model (2PLM) and Samejima’s Graded Response model are two very widely used IRT models. The 2PLM is applicable to dichotomous responses, while SGRM deals with polytomous response data. </w:t>
      </w:r>
    </w:p>
    <w:p w14:paraId="30CB5A7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vertAlign w:val="subscript"/>
        </w:rPr>
      </w:pPr>
      <w:r w:rsidRPr="002B5DB1">
        <w:rPr>
          <w:rFonts w:ascii="Times New Roman" w:hAnsi="Times New Roman" w:cs="Times New Roman"/>
          <w:color w:val="000000" w:themeColor="text1"/>
          <w:sz w:val="22"/>
          <w:szCs w:val="22"/>
        </w:rPr>
        <w:t xml:space="preserve">The item response function (IRF) for the 2PLM is: </w:t>
      </w:r>
    </w:p>
    <w:p w14:paraId="045AEFBD"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commentRangeStart w:id="11"/>
    <w:p w14:paraId="2FABCAFA" w14:textId="088EE54E" w:rsidR="00984A50" w:rsidRPr="002B5DB1" w:rsidRDefault="001276A5" w:rsidP="00984A50">
      <w:pPr>
        <w:spacing w:line="480" w:lineRule="auto"/>
        <w:jc w:val="center"/>
        <w:rPr>
          <w:rFonts w:ascii="Times New Roman" w:hAnsi="Times New Roman"/>
        </w:rPr>
      </w:pPr>
      <m:oMath>
        <m:sSub>
          <m:sSubPr>
            <m:ctrlPr>
              <w:rPr>
                <w:rFonts w:ascii="Cambria Math" w:hAnsi="Cambria Math"/>
                <w:i/>
              </w:rPr>
            </m:ctrlPr>
          </m:sSubPr>
          <m:e>
            <m:r>
              <w:rPr>
                <w:rFonts w:ascii="Cambria Math" w:hAnsi="Cambria Math"/>
              </w:rPr>
              <m:t>P</m:t>
            </m:r>
          </m:e>
          <m:sub>
            <m:r>
              <w:rPr>
                <w:rFonts w:ascii="Cambria Math" w:hAnsi="Cambria Math"/>
              </w:rPr>
              <m:t xml:space="preserve">i </m:t>
            </m:r>
          </m:sub>
        </m:sSub>
        <m:d>
          <m:dPr>
            <m:ctrlPr>
              <w:rPr>
                <w:rFonts w:ascii="Cambria Math" w:hAnsi="Cambria Math"/>
                <w:i/>
              </w:rPr>
            </m:ctrlPr>
          </m:dPr>
          <m:e>
            <m:r>
              <w:rPr>
                <w:rFonts w:ascii="Cambria Math" w:hAnsi="Cambria Math"/>
              </w:rPr>
              <m:t>θ</m:t>
            </m:r>
          </m:e>
        </m:d>
        <m:r>
          <w:rPr>
            <w:rFonts w:ascii="Cambria Math" w:hAnsi="Cambria Math"/>
          </w:rPr>
          <m:t xml:space="preserve">= </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 </m:t>
                            </m:r>
                          </m:sub>
                        </m:sSub>
                      </m:e>
                    </m:d>
                  </m:e>
                </m:d>
              </m:e>
            </m:func>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 </m:t>
                            </m:r>
                          </m:sub>
                        </m:sSub>
                      </m:e>
                    </m:d>
                  </m:e>
                </m:d>
              </m:e>
            </m:func>
          </m:den>
        </m:f>
        <m:r>
          <w:rPr>
            <w:rFonts w:ascii="Cambria Math" w:hAnsi="Cambria Math"/>
          </w:rPr>
          <m:t xml:space="preserve"> </m:t>
        </m:r>
        <w:commentRangeEnd w:id="11"/>
        <m:r>
          <m:rPr>
            <m:sty m:val="p"/>
          </m:rPr>
          <w:rPr>
            <w:rStyle w:val="CommentReference"/>
          </w:rPr>
          <w:commentReference w:id="11"/>
        </m:r>
      </m:oMath>
      <w:r w:rsidR="00984A50">
        <w:rPr>
          <w:rFonts w:ascii="Times New Roman" w:hAnsi="Times New Roman"/>
        </w:rPr>
        <w:t>,</w:t>
      </w:r>
    </w:p>
    <w:p w14:paraId="6C969DD4" w14:textId="77777777" w:rsidR="00984A50" w:rsidRPr="002B5DB1" w:rsidRDefault="00984A50" w:rsidP="00984A50">
      <w:pPr>
        <w:spacing w:line="480" w:lineRule="auto"/>
        <w:rPr>
          <w:rFonts w:ascii="Times New Roman" w:hAnsi="Times New Roman"/>
        </w:rPr>
      </w:pPr>
    </w:p>
    <w:p w14:paraId="6931B304" w14:textId="77777777" w:rsidR="00984A50" w:rsidRPr="002B5DB1" w:rsidRDefault="00984A50" w:rsidP="00984A50">
      <w:pPr>
        <w:spacing w:line="480" w:lineRule="auto"/>
        <w:ind w:firstLine="360"/>
        <w:rPr>
          <w:rFonts w:ascii="Times New Roman" w:eastAsia="Times New Roman" w:hAnsi="Times New Roman" w:cs="Times New Roman"/>
          <w:strike/>
          <w:color w:val="000000" w:themeColor="text1"/>
          <w:sz w:val="22"/>
          <w:szCs w:val="22"/>
        </w:rPr>
      </w:pPr>
      <w:r>
        <w:rPr>
          <w:rFonts w:ascii="Times New Roman" w:hAnsi="Times New Roman" w:cs="Times New Roman"/>
          <w:color w:val="000000" w:themeColor="text1"/>
          <w:sz w:val="22"/>
          <w:szCs w:val="22"/>
        </w:rPr>
        <w:t xml:space="preserve">where </w:t>
      </w:r>
      <w:r w:rsidRPr="002B5DB1">
        <w:rPr>
          <w:rFonts w:ascii="Times New Roman" w:hAnsi="Times New Roman" w:cs="Times New Roman"/>
          <w:i/>
          <w:color w:val="000000" w:themeColor="text1"/>
          <w:sz w:val="22"/>
          <w:szCs w:val="22"/>
        </w:rPr>
        <w:t>P</w:t>
      </w:r>
      <w:r w:rsidRPr="002B5DB1">
        <w:rPr>
          <w:rFonts w:ascii="Times New Roman" w:hAnsi="Times New Roman" w:cs="Times New Roman"/>
          <w:i/>
          <w:color w:val="000000" w:themeColor="text1"/>
          <w:sz w:val="22"/>
          <w:szCs w:val="22"/>
          <w:vertAlign w:val="subscript"/>
        </w:rPr>
        <w:t xml:space="preserve">i </w:t>
      </w:r>
      <w:r w:rsidRPr="002B5DB1">
        <w:rPr>
          <w:rFonts w:ascii="Times New Roman" w:hAnsi="Times New Roman" w:cs="Times New Roman"/>
          <w:i/>
          <w:color w:val="000000" w:themeColor="text1"/>
          <w:sz w:val="22"/>
          <w:szCs w:val="22"/>
        </w:rPr>
        <w:t>(</w:t>
      </w:r>
      <w:r w:rsidRPr="002B5DB1">
        <w:rPr>
          <w:rFonts w:ascii="Times New Roman" w:eastAsia="Times New Roman" w:hAnsi="Times New Roman" w:cs="Times New Roman"/>
          <w:i/>
          <w:color w:val="000000" w:themeColor="text1"/>
          <w:sz w:val="22"/>
          <w:szCs w:val="22"/>
          <w:shd w:val="clear" w:color="auto" w:fill="FFFFFF"/>
        </w:rPr>
        <w:t>θ</w:t>
      </w:r>
      <w:r w:rsidRPr="002B5DB1">
        <w:rPr>
          <w:rFonts w:ascii="Times New Roman" w:eastAsia="Times New Roman" w:hAnsi="Times New Roman" w:cs="Times New Roman"/>
          <w:i/>
          <w:color w:val="000000" w:themeColor="text1"/>
          <w:sz w:val="22"/>
          <w:szCs w:val="22"/>
        </w:rPr>
        <w:t xml:space="preserve">) </w:t>
      </w:r>
      <w:r w:rsidRPr="002B5DB1">
        <w:rPr>
          <w:rFonts w:ascii="Times New Roman" w:eastAsia="Times New Roman" w:hAnsi="Times New Roman" w:cs="Times New Roman"/>
          <w:color w:val="000000" w:themeColor="text1"/>
          <w:sz w:val="22"/>
          <w:szCs w:val="22"/>
        </w:rPr>
        <w:t xml:space="preserve">is the probability of a random respondent correctly answering Item </w:t>
      </w:r>
      <w:r w:rsidRPr="002B5DB1">
        <w:rPr>
          <w:rFonts w:ascii="Times New Roman" w:eastAsia="Times New Roman" w:hAnsi="Times New Roman" w:cs="Times New Roman"/>
          <w:i/>
          <w:color w:val="000000" w:themeColor="text1"/>
          <w:sz w:val="22"/>
          <w:szCs w:val="22"/>
        </w:rPr>
        <w:t xml:space="preserve">i </w:t>
      </w:r>
      <w:r w:rsidRPr="002B5DB1">
        <w:rPr>
          <w:rFonts w:ascii="Times New Roman" w:eastAsia="Times New Roman" w:hAnsi="Times New Roman" w:cs="Times New Roman"/>
          <w:color w:val="000000" w:themeColor="text1"/>
          <w:sz w:val="22"/>
          <w:szCs w:val="22"/>
        </w:rPr>
        <w:t xml:space="preserve">correctly. </w:t>
      </w:r>
    </w:p>
    <w:p w14:paraId="32AD9AF6"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p>
    <w:p w14:paraId="491EA888" w14:textId="085FB05F"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There are two item parameters in a 2PLM. </w:t>
      </w:r>
      <w:r w:rsidRPr="002B5DB1">
        <w:rPr>
          <w:rFonts w:ascii="Times New Roman" w:hAnsi="Times New Roman" w:cs="Times New Roman"/>
          <w:i/>
          <w:color w:val="000000" w:themeColor="text1"/>
          <w:sz w:val="22"/>
          <w:szCs w:val="22"/>
        </w:rPr>
        <w:t>a</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color w:val="000000" w:themeColor="text1"/>
          <w:sz w:val="22"/>
          <w:szCs w:val="22"/>
          <w:vertAlign w:val="subscript"/>
        </w:rPr>
        <w:t xml:space="preserve"> </w:t>
      </w:r>
      <w:r w:rsidRPr="002B5DB1">
        <w:rPr>
          <w:rFonts w:ascii="Times New Roman" w:hAnsi="Times New Roman" w:cs="Times New Roman"/>
          <w:color w:val="000000" w:themeColor="text1"/>
          <w:sz w:val="22"/>
          <w:szCs w:val="22"/>
        </w:rPr>
        <w:t xml:space="preserve">is the discrimination parameter that represents the degree to which an item separates latent adjacent trait levels (Maurer, Raju, &amp; Collins, 1998). The larger </w:t>
      </w:r>
      <w:r w:rsidRPr="002B5DB1">
        <w:rPr>
          <w:rFonts w:ascii="Times New Roman" w:hAnsi="Times New Roman" w:cs="Times New Roman"/>
          <w:i/>
          <w:color w:val="000000" w:themeColor="text1"/>
          <w:sz w:val="22"/>
          <w:szCs w:val="22"/>
        </w:rPr>
        <w:t>a</w:t>
      </w:r>
      <w:r w:rsidRPr="002B5DB1">
        <w:rPr>
          <w:rFonts w:ascii="Times New Roman" w:hAnsi="Times New Roman" w:cs="Times New Roman"/>
          <w:i/>
          <w:color w:val="000000" w:themeColor="text1"/>
          <w:sz w:val="22"/>
          <w:szCs w:val="22"/>
          <w:vertAlign w:val="subscript"/>
        </w:rPr>
        <w:t xml:space="preserve">i </w:t>
      </w:r>
      <w:r w:rsidRPr="002B5DB1">
        <w:rPr>
          <w:rFonts w:ascii="Times New Roman" w:hAnsi="Times New Roman" w:cs="Times New Roman"/>
          <w:color w:val="000000" w:themeColor="text1"/>
          <w:sz w:val="22"/>
          <w:szCs w:val="22"/>
        </w:rPr>
        <w:t xml:space="preserve">is, the steeper the IRF will be. </w:t>
      </w:r>
      <w:r w:rsidRPr="002B5DB1">
        <w:rPr>
          <w:rFonts w:ascii="Times New Roman" w:hAnsi="Times New Roman" w:cs="Times New Roman"/>
          <w:i/>
          <w:color w:val="000000" w:themeColor="text1"/>
          <w:sz w:val="22"/>
          <w:szCs w:val="22"/>
        </w:rPr>
        <w:t>b</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color w:val="000000" w:themeColor="text1"/>
          <w:sz w:val="22"/>
          <w:szCs w:val="22"/>
          <w:vertAlign w:val="subscript"/>
        </w:rPr>
        <w:t xml:space="preserve"> </w:t>
      </w:r>
      <w:r w:rsidRPr="002B5DB1">
        <w:rPr>
          <w:rFonts w:ascii="Times New Roman" w:hAnsi="Times New Roman" w:cs="Times New Roman"/>
          <w:color w:val="000000" w:themeColor="text1"/>
          <w:sz w:val="22"/>
          <w:szCs w:val="22"/>
        </w:rPr>
        <w:t>is the difficulty parameter. It is the point on the latent trait (</w:t>
      </w:r>
      <w:r w:rsidRPr="002B5DB1">
        <w:rPr>
          <w:rFonts w:ascii="Times New Roman" w:eastAsia="Times New Roman" w:hAnsi="Times New Roman" w:cs="Times New Roman"/>
          <w:i/>
          <w:color w:val="000000" w:themeColor="text1"/>
          <w:sz w:val="22"/>
          <w:szCs w:val="22"/>
          <w:shd w:val="clear" w:color="auto" w:fill="FFFFFF"/>
        </w:rPr>
        <w:t>θ</w:t>
      </w:r>
      <w:r w:rsidRPr="002B5DB1">
        <w:rPr>
          <w:rFonts w:ascii="Times New Roman" w:hAnsi="Times New Roman" w:cs="Times New Roman"/>
          <w:color w:val="000000" w:themeColor="text1"/>
          <w:sz w:val="22"/>
          <w:szCs w:val="22"/>
        </w:rPr>
        <w:t xml:space="preserve">) scale where the probability of a correct response is equal to 0.5. The larger the difficulty parameter, the harder the item. D is the scaling factor that lets the logistic function resemble as close as possible the normal ogive curve, and is usually set equal to 1.702 (Valbuena, 2003). </w:t>
      </w:r>
      <w:del w:id="12" w:author="Luyao Zhang" w:date="2016-12-03T18:20:00Z">
        <w:r w:rsidRPr="002B5DB1" w:rsidDel="001C6C89">
          <w:rPr>
            <w:rFonts w:ascii="Times New Roman" w:hAnsi="Times New Roman" w:cs="Times New Roman"/>
            <w:color w:val="000000" w:themeColor="text1"/>
            <w:sz w:val="22"/>
            <w:szCs w:val="22"/>
          </w:rPr>
          <w:delText>Exp stands for an exponential function.</w:delText>
        </w:r>
      </w:del>
    </w:p>
    <w:p w14:paraId="3834491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Samejima’s (1969) Graded Response (SGR) model is an extension of the 2PLM (Kosinski, 1999) and one of the most popular polytomous models in personality research. Under SGR, a polytomous response is broken down to a series of binary response sets by boundary response functions (BRF), which are obtained by successively merging response options (Kosinski, 1999). The probability of a respondent with a trait level equal to </w:t>
      </w:r>
      <m:oMath>
        <m:r>
          <w:rPr>
            <w:rFonts w:ascii="Cambria Math" w:hAnsi="Cambria Math"/>
          </w:rPr>
          <m:t>θ</m:t>
        </m:r>
      </m:oMath>
      <w:r w:rsidRPr="002B5DB1">
        <w:rPr>
          <w:rFonts w:ascii="Times New Roman" w:hAnsi="Times New Roman" w:cs="Times New Roman"/>
          <w:color w:val="000000" w:themeColor="text1"/>
          <w:sz w:val="22"/>
          <w:szCs w:val="22"/>
        </w:rPr>
        <w:t xml:space="preserve"> selecting response option </w:t>
      </w:r>
      <w:r w:rsidRPr="002B5DB1">
        <w:rPr>
          <w:rFonts w:ascii="Times New Roman" w:hAnsi="Times New Roman" w:cs="Times New Roman"/>
          <w:i/>
          <w:color w:val="000000" w:themeColor="text1"/>
          <w:sz w:val="22"/>
          <w:szCs w:val="22"/>
        </w:rPr>
        <w:t>k</w:t>
      </w:r>
      <w:r w:rsidRPr="002B5DB1">
        <w:rPr>
          <w:rFonts w:ascii="Times New Roman" w:hAnsi="Times New Roman" w:cs="Times New Roman"/>
          <w:color w:val="000000" w:themeColor="text1"/>
          <w:sz w:val="22"/>
          <w:szCs w:val="22"/>
        </w:rPr>
        <w:t xml:space="preserve"> equals the probability of endorsing response option </w:t>
      </w:r>
      <w:r w:rsidRPr="002B5DB1">
        <w:rPr>
          <w:rFonts w:ascii="Times New Roman" w:hAnsi="Times New Roman" w:cs="Times New Roman"/>
          <w:i/>
          <w:color w:val="000000" w:themeColor="text1"/>
          <w:sz w:val="22"/>
          <w:szCs w:val="22"/>
        </w:rPr>
        <w:t xml:space="preserve">k </w:t>
      </w:r>
      <w:r w:rsidRPr="002B5DB1">
        <w:rPr>
          <w:rFonts w:ascii="Times New Roman" w:hAnsi="Times New Roman" w:cs="Times New Roman"/>
          <w:color w:val="000000" w:themeColor="text1"/>
          <w:sz w:val="22"/>
          <w:szCs w:val="22"/>
        </w:rPr>
        <w:t xml:space="preserve">and higher minus that of endorsing response option </w:t>
      </w:r>
      <w:r w:rsidRPr="002B5DB1">
        <w:rPr>
          <w:rFonts w:ascii="Times New Roman" w:hAnsi="Times New Roman" w:cs="Times New Roman"/>
          <w:i/>
          <w:color w:val="000000" w:themeColor="text1"/>
          <w:sz w:val="22"/>
          <w:szCs w:val="22"/>
        </w:rPr>
        <w:t>k</w:t>
      </w:r>
      <w:r w:rsidRPr="002B5DB1">
        <w:rPr>
          <w:rFonts w:ascii="Times New Roman" w:hAnsi="Times New Roman" w:cs="Times New Roman"/>
          <w:color w:val="000000" w:themeColor="text1"/>
          <w:sz w:val="22"/>
          <w:szCs w:val="22"/>
        </w:rPr>
        <w:t xml:space="preserve">+1 and higher. The probability of selecting option </w:t>
      </w:r>
      <w:r w:rsidRPr="002B5DB1">
        <w:rPr>
          <w:rFonts w:ascii="Times New Roman" w:hAnsi="Times New Roman" w:cs="Times New Roman"/>
          <w:i/>
          <w:color w:val="000000" w:themeColor="text1"/>
          <w:sz w:val="22"/>
          <w:szCs w:val="22"/>
        </w:rPr>
        <w:t xml:space="preserve">k </w:t>
      </w:r>
      <w:r w:rsidRPr="002B5DB1">
        <w:rPr>
          <w:rFonts w:ascii="Times New Roman" w:hAnsi="Times New Roman" w:cs="Times New Roman"/>
          <w:color w:val="000000" w:themeColor="text1"/>
          <w:sz w:val="22"/>
          <w:szCs w:val="22"/>
        </w:rPr>
        <w:t xml:space="preserve">on item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 is given by:</w:t>
      </w:r>
    </w:p>
    <w:p w14:paraId="48E4CF79" w14:textId="77777777" w:rsidR="00984A50" w:rsidRPr="002B5DB1" w:rsidRDefault="001276A5" w:rsidP="00984A50">
      <w:pPr>
        <w:spacing w:line="480" w:lineRule="auto"/>
        <w:ind w:firstLine="360"/>
        <w:rPr>
          <w:rFonts w:ascii="Times New Roman" w:hAnsi="Times New Roman" w:cs="Times New Roman"/>
          <w:color w:val="000000" w:themeColor="text1"/>
          <w:sz w:val="22"/>
          <w:szCs w:val="22"/>
        </w:rPr>
      </w:pPr>
      <m:oMathPara>
        <m:oMath>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
                <m:t>P</m:t>
              </m:r>
            </m:e>
            <m:sub>
              <m:r>
                <w:rPr>
                  <w:rFonts w:ascii="Cambria Math" w:hAnsi="Cambria Math" w:cs="Times New Roman"/>
                  <w:color w:val="000000" w:themeColor="text1"/>
                  <w:sz w:val="22"/>
                  <w:szCs w:val="22"/>
                </w:rPr>
                <m:t xml:space="preserve">i,k </m:t>
              </m:r>
            </m:sub>
          </m:sSub>
          <m:d>
            <m:dPr>
              <m:ctrlPr>
                <w:rPr>
                  <w:rFonts w:ascii="Cambria Math" w:hAnsi="Cambria Math" w:cs="Times New Roman"/>
                  <w:i/>
                  <w:color w:val="000000" w:themeColor="text1"/>
                  <w:sz w:val="22"/>
                  <w:szCs w:val="22"/>
                </w:rPr>
              </m:ctrlPr>
            </m:dPr>
            <m:e>
              <m:r>
                <w:rPr>
                  <w:rFonts w:ascii="Cambria Math" w:hAnsi="Cambria Math"/>
                </w:rPr>
                <m:t>θ</m:t>
              </m:r>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i,k </m:t>
                              </m:r>
                            </m:sub>
                          </m:sSub>
                        </m:e>
                      </m:d>
                    </m:e>
                  </m:d>
                </m:e>
              </m:func>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i,k+1 </m:t>
                              </m:r>
                            </m:sub>
                          </m:sSub>
                        </m:e>
                      </m:d>
                    </m:e>
                  </m:d>
                </m:e>
              </m:func>
            </m:den>
          </m:f>
        </m:oMath>
      </m:oMathPara>
    </w:p>
    <w:p w14:paraId="0CF81FD0"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25E933A6" w14:textId="77777777" w:rsidR="00984A50" w:rsidRPr="002B5DB1" w:rsidRDefault="00984A50" w:rsidP="00984A50">
      <w:pPr>
        <w:spacing w:line="480" w:lineRule="auto"/>
        <w:rPr>
          <w:rFonts w:ascii="Times New Roman" w:hAnsi="Times New Roman" w:cs="Times New Roman"/>
        </w:rPr>
      </w:pPr>
      <w:r w:rsidRPr="002B5DB1">
        <w:rPr>
          <w:rFonts w:ascii="Times New Roman" w:eastAsia="Times New Roman" w:hAnsi="Times New Roman" w:cs="Times New Roman"/>
          <w:color w:val="000000" w:themeColor="text1"/>
          <w:sz w:val="22"/>
          <w:szCs w:val="22"/>
          <w:shd w:val="clear" w:color="auto" w:fill="FFFFFF"/>
        </w:rPr>
        <w:t>The item paramters (</w:t>
      </w:r>
      <w:r w:rsidRPr="002B5DB1">
        <w:rPr>
          <w:rFonts w:ascii="Times New Roman" w:eastAsia="Times New Roman" w:hAnsi="Times New Roman" w:cs="Times New Roman"/>
          <w:i/>
          <w:color w:val="000000" w:themeColor="text1"/>
          <w:sz w:val="22"/>
          <w:szCs w:val="22"/>
          <w:shd w:val="clear" w:color="auto" w:fill="FFFFFF"/>
        </w:rPr>
        <w:t>a</w:t>
      </w:r>
      <w:r w:rsidRPr="002B5DB1">
        <w:rPr>
          <w:rFonts w:ascii="Times New Roman" w:eastAsia="Times New Roman" w:hAnsi="Times New Roman" w:cs="Times New Roman"/>
          <w:i/>
          <w:color w:val="000000" w:themeColor="text1"/>
          <w:sz w:val="22"/>
          <w:szCs w:val="22"/>
          <w:shd w:val="clear" w:color="auto" w:fill="FFFFFF"/>
          <w:vertAlign w:val="subscript"/>
        </w:rPr>
        <w:t>i</w:t>
      </w:r>
      <w:r w:rsidRPr="002B5DB1">
        <w:rPr>
          <w:rFonts w:ascii="Times New Roman" w:eastAsia="Times New Roman" w:hAnsi="Times New Roman" w:cs="Times New Roman"/>
          <w:color w:val="000000" w:themeColor="text1"/>
          <w:sz w:val="22"/>
          <w:szCs w:val="22"/>
          <w:shd w:val="clear" w:color="auto" w:fill="FFFFFF"/>
        </w:rPr>
        <w:t xml:space="preserve">, </w:t>
      </w:r>
      <w:r w:rsidRPr="002B5DB1">
        <w:rPr>
          <w:rFonts w:ascii="Times New Roman" w:eastAsia="Times New Roman" w:hAnsi="Times New Roman" w:cs="Times New Roman"/>
          <w:i/>
          <w:color w:val="000000" w:themeColor="text1"/>
          <w:sz w:val="22"/>
          <w:szCs w:val="22"/>
          <w:shd w:val="clear" w:color="auto" w:fill="FFFFFF"/>
        </w:rPr>
        <w:t>b</w:t>
      </w:r>
      <w:r w:rsidRPr="002B5DB1">
        <w:rPr>
          <w:rFonts w:ascii="Times New Roman" w:eastAsia="Times New Roman" w:hAnsi="Times New Roman" w:cs="Times New Roman"/>
          <w:i/>
          <w:color w:val="000000" w:themeColor="text1"/>
          <w:sz w:val="22"/>
          <w:szCs w:val="22"/>
          <w:shd w:val="clear" w:color="auto" w:fill="FFFFFF"/>
          <w:vertAlign w:val="subscript"/>
        </w:rPr>
        <w:t>i,k</w:t>
      </w:r>
      <w:r w:rsidRPr="002B5DB1">
        <w:rPr>
          <w:rFonts w:ascii="Times New Roman" w:eastAsia="Times New Roman" w:hAnsi="Times New Roman" w:cs="Times New Roman"/>
          <w:color w:val="000000" w:themeColor="text1"/>
          <w:sz w:val="22"/>
          <w:szCs w:val="22"/>
          <w:shd w:val="clear" w:color="auto" w:fill="FFFFFF"/>
        </w:rPr>
        <w:t>)</w:t>
      </w:r>
      <w:r w:rsidRPr="002B5DB1">
        <w:rPr>
          <w:rFonts w:ascii="Times New Roman" w:eastAsia="Times New Roman" w:hAnsi="Times New Roman" w:cs="Times New Roman"/>
          <w:color w:val="000000" w:themeColor="text1"/>
          <w:sz w:val="22"/>
          <w:szCs w:val="22"/>
          <w:shd w:val="clear" w:color="auto" w:fill="FFFFFF"/>
          <w:vertAlign w:val="subscript"/>
        </w:rPr>
        <w:t xml:space="preserve"> </w:t>
      </w:r>
      <w:r w:rsidRPr="002B5DB1">
        <w:rPr>
          <w:rFonts w:ascii="Times New Roman" w:eastAsia="Times New Roman" w:hAnsi="Times New Roman" w:cs="Times New Roman"/>
          <w:color w:val="000000" w:themeColor="text1"/>
          <w:sz w:val="22"/>
          <w:szCs w:val="22"/>
          <w:shd w:val="clear" w:color="auto" w:fill="FFFFFF"/>
        </w:rPr>
        <w:t>and scaling constant (</w:t>
      </w:r>
      <w:r w:rsidRPr="002B5DB1">
        <w:rPr>
          <w:rFonts w:ascii="Times New Roman" w:eastAsia="Times New Roman" w:hAnsi="Times New Roman" w:cs="Times New Roman"/>
          <w:i/>
          <w:color w:val="000000" w:themeColor="text1"/>
          <w:sz w:val="22"/>
          <w:szCs w:val="22"/>
          <w:shd w:val="clear" w:color="auto" w:fill="FFFFFF"/>
        </w:rPr>
        <w:t>D</w:t>
      </w:r>
      <w:r w:rsidRPr="002B5DB1">
        <w:rPr>
          <w:rFonts w:ascii="Times New Roman" w:eastAsia="Times New Roman" w:hAnsi="Times New Roman" w:cs="Times New Roman"/>
          <w:color w:val="000000" w:themeColor="text1"/>
          <w:sz w:val="22"/>
          <w:szCs w:val="22"/>
          <w:shd w:val="clear" w:color="auto" w:fill="FFFFFF"/>
        </w:rPr>
        <w:t xml:space="preserve">) mean the same as in 2PLM. </w:t>
      </w:r>
    </w:p>
    <w:p w14:paraId="7E6F2CE9" w14:textId="77777777" w:rsidR="00984A50" w:rsidRPr="007E78E1" w:rsidRDefault="00984A50" w:rsidP="00984A50">
      <w:pPr>
        <w:spacing w:line="480" w:lineRule="auto"/>
        <w:rPr>
          <w:rFonts w:ascii="Times New Roman" w:hAnsi="Times New Roman" w:cs="Times New Roman"/>
          <w:b/>
          <w:color w:val="000000" w:themeColor="text1"/>
          <w:sz w:val="22"/>
          <w:szCs w:val="22"/>
        </w:rPr>
      </w:pPr>
      <w:r w:rsidRPr="007E78E1">
        <w:rPr>
          <w:rFonts w:ascii="Times New Roman" w:hAnsi="Times New Roman" w:cs="Times New Roman"/>
          <w:b/>
          <w:color w:val="000000" w:themeColor="text1"/>
          <w:sz w:val="22"/>
          <w:szCs w:val="22"/>
        </w:rPr>
        <w:t>The ideal point model: General Graded Unfolding Model (GGUM)</w:t>
      </w:r>
    </w:p>
    <w:p w14:paraId="0A1ADD09" w14:textId="5718FC60"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The ideal point models are not as well developed as the dominance models. Among the few ideal point models, the most employed is the the General</w:t>
      </w:r>
      <w:ins w:id="13" w:author="Luyao Zhang" w:date="2016-12-03T18:20:00Z">
        <w:r w:rsidR="00927CFA">
          <w:rPr>
            <w:rFonts w:ascii="Times New Roman" w:hAnsi="Times New Roman" w:cs="Times New Roman"/>
            <w:color w:val="000000" w:themeColor="text1"/>
            <w:sz w:val="22"/>
            <w:szCs w:val="22"/>
          </w:rPr>
          <w:t>ized</w:t>
        </w:r>
      </w:ins>
      <w:r w:rsidRPr="002B5DB1">
        <w:rPr>
          <w:rFonts w:ascii="Times New Roman" w:hAnsi="Times New Roman" w:cs="Times New Roman"/>
          <w:color w:val="000000" w:themeColor="text1"/>
          <w:sz w:val="22"/>
          <w:szCs w:val="22"/>
        </w:rPr>
        <w:t xml:space="preserve"> Graded Unfolding Model (GGUM; Roberts et al., 2000), which is applicable to both dichotomous and polytomous response data. As discussed above, ideal point models assume a response process different from dominance models. The GGUM, according to Roberts et al. (2000), was developed based on four basic premise about the response process. The first premise is that an individual tends to agree with the item with trait level that’s close to her own trait level. The second premise is that a respondent disagrees with an item because the item trait level is either higher or lower than her own trait level. Similarly, a person closer to an item on the latent trait continuum can </w:t>
      </w:r>
      <w:r w:rsidRPr="002B5DB1">
        <w:rPr>
          <w:rFonts w:ascii="Times New Roman" w:hAnsi="Times New Roman" w:cs="Times New Roman"/>
          <w:color w:val="000000" w:themeColor="text1"/>
          <w:sz w:val="22"/>
          <w:szCs w:val="22"/>
        </w:rPr>
        <w:lastRenderedPageBreak/>
        <w:t xml:space="preserve">also agree with this item from either above or below. The third premise is that subjective responses (not observed responses) to attitude statements follow a cumulative item response model. The last premise is that an individual is equally likely to agree with an item located either </w:t>
      </w:r>
      <w:r w:rsidRPr="002B5DB1">
        <w:rPr>
          <w:rFonts w:ascii="Times New Roman" w:hAnsi="Times New Roman" w:cs="Times New Roman"/>
          <w:i/>
          <w:color w:val="000000" w:themeColor="text1"/>
          <w:sz w:val="22"/>
          <w:szCs w:val="22"/>
        </w:rPr>
        <w:t>h</w:t>
      </w:r>
      <w:r w:rsidRPr="002B5DB1">
        <w:rPr>
          <w:rFonts w:ascii="Times New Roman" w:hAnsi="Times New Roman" w:cs="Times New Roman"/>
          <w:color w:val="000000" w:themeColor="text1"/>
          <w:sz w:val="22"/>
          <w:szCs w:val="22"/>
        </w:rPr>
        <w:t xml:space="preserve"> unites above or below her position on the attitude continuum. Developed from the four premises above, the formal definition of the GGUM is:</w:t>
      </w:r>
    </w:p>
    <w:p w14:paraId="439E5572" w14:textId="77777777" w:rsidR="00984A50" w:rsidRPr="002B5DB1" w:rsidRDefault="00984A50" w:rsidP="00984A50">
      <w:pPr>
        <w:tabs>
          <w:tab w:val="left" w:pos="4063"/>
        </w:tabs>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ab/>
      </w:r>
    </w:p>
    <w:p w14:paraId="2C40D29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m:oMathPara>
        <m:oMath>
          <m:r>
            <m:rPr>
              <m:sty m:val="p"/>
            </m:rPr>
            <w:rPr>
              <w:rFonts w:ascii="Cambria Math" w:hAnsi="Cambria Math" w:cs="Times New Roman"/>
            </w:rPr>
            <m:t xml:space="preserve">P </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=z </m:t>
              </m:r>
              <m:ctrlPr>
                <w:rPr>
                  <w:rFonts w:ascii="Cambria Math" w:hAnsi="Cambria Math" w:cs="Times New Roman"/>
                  <w:i/>
                </w:rPr>
              </m:ctrlP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r>
                            <w:rPr>
                              <w:rFonts w:ascii="Cambria Math" w:hAnsi="Cambria Math" w:cs="Times New Roman"/>
                            </w:rPr>
                            <m:t>z</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z</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e>
                  </m:d>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r>
                                <w:rPr>
                                  <w:rFonts w:ascii="Cambria Math" w:hAnsi="Cambria Math" w:cs="Times New Roman"/>
                                </w:rPr>
                                <m:t>(M-z)</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z</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e>
                      </m:d>
                    </m:e>
                  </m:func>
                </m:e>
              </m:func>
            </m:num>
            <m:den>
              <m:nary>
                <m:naryPr>
                  <m:chr m:val="∑"/>
                  <m:limLoc m:val="undOvr"/>
                  <m:ctrlPr>
                    <w:rPr>
                      <w:rFonts w:ascii="Cambria Math" w:hAnsi="Cambria Math"/>
                      <w:i/>
                    </w:rPr>
                  </m:ctrlPr>
                </m:naryPr>
                <m:sub>
                  <m:r>
                    <w:rPr>
                      <w:rFonts w:ascii="Cambria Math" w:hAnsi="Cambria Math"/>
                    </w:rPr>
                    <m:t>w=0</m:t>
                  </m:r>
                </m:sub>
                <m:sup>
                  <m:r>
                    <w:rPr>
                      <w:rFonts w:ascii="Cambria Math" w:hAnsi="Cambria Math"/>
                    </w:rPr>
                    <m:t>C</m:t>
                  </m:r>
                </m:sup>
                <m:e>
                  <m:r>
                    <w:rPr>
                      <w:rFonts w:ascii="Cambria Math" w:hAnsi="Cambria Math"/>
                    </w:rPr>
                    <m:t>{</m:t>
                  </m:r>
                  <m:r>
                    <m:rPr>
                      <m:sty m:val="p"/>
                    </m:rPr>
                    <w:rPr>
                      <w:rFonts w:ascii="Cambria Math" w:hAnsi="Cambria Math"/>
                    </w:rPr>
                    <m:t>exp⁡</m:t>
                  </m:r>
                  <m:r>
                    <w:rPr>
                      <w:rFonts w:ascii="Cambria Math" w:hAnsi="Cambria Math"/>
                    </w:rPr>
                    <m:t>{</m:t>
                  </m:r>
                </m:e>
              </m:nary>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fName>
                <m:e>
                  <m:r>
                    <w:rPr>
                      <w:rFonts w:ascii="Cambria Math" w:hAnsi="Cambria Math" w:cs="Times New Roman"/>
                    </w:rPr>
                    <m:t>[w</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r>
                    <w:rPr>
                      <w:rFonts w:ascii="Cambria Math" w:hAnsi="Cambria Math" w:cs="Times New Roman"/>
                    </w:rPr>
                    <m:t>]}</m:t>
                  </m:r>
                </m:e>
              </m:func>
              <m:r>
                <w:rPr>
                  <w:rFonts w:ascii="Cambria Math" w:hAnsi="Cambria Math" w:cs="Times New Roman"/>
                </w:rPr>
                <m:t>+</m:t>
              </m:r>
              <m:r>
                <m:rPr>
                  <m:sty m:val="p"/>
                </m:rPr>
                <w:rPr>
                  <w:rFonts w:ascii="Cambria Math" w:hAnsi="Cambria Math" w:cs="Times New Roman"/>
                </w:rPr>
                <m:t>exp⁡{</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M-w</m:t>
                      </m:r>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r>
                <w:rPr>
                  <w:rFonts w:ascii="Cambria Math" w:hAnsi="Cambria Math" w:cs="Times New Roman"/>
                </w:rPr>
                <m:t>}}</m:t>
              </m:r>
            </m:den>
          </m:f>
        </m:oMath>
      </m:oMathPara>
    </w:p>
    <w:p w14:paraId="4DDB3B4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6E7DDF84"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This function gives the probability associated with the </w:t>
      </w:r>
      <w:r w:rsidRPr="002B5DB1">
        <w:rPr>
          <w:rFonts w:ascii="Times New Roman" w:hAnsi="Times New Roman" w:cs="Times New Roman"/>
          <w:i/>
          <w:color w:val="000000" w:themeColor="text1"/>
          <w:sz w:val="22"/>
          <w:szCs w:val="22"/>
        </w:rPr>
        <w:t>j</w:t>
      </w:r>
      <w:r w:rsidRPr="002B5DB1">
        <w:rPr>
          <w:rFonts w:ascii="Times New Roman" w:hAnsi="Times New Roman" w:cs="Times New Roman"/>
          <w:color w:val="000000" w:themeColor="text1"/>
          <w:sz w:val="22"/>
          <w:szCs w:val="22"/>
        </w:rPr>
        <w:t xml:space="preserve">th respondent’s observable response to the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th item.  </w:t>
      </w:r>
      <w:r w:rsidRPr="002B5DB1">
        <w:rPr>
          <w:rFonts w:ascii="Times New Roman" w:hAnsi="Times New Roman" w:cs="Times New Roman"/>
          <w:i/>
          <w:color w:val="000000" w:themeColor="text1"/>
          <w:sz w:val="22"/>
          <w:szCs w:val="22"/>
        </w:rPr>
        <w:t>Z</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is the observable response to item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 and z ranges from 0 to C, with 0 standing for the strongest level of disagreement, and C standing for the strongest level of agreement. C equals the number of response options minus 1. M equals 2*C+1, representing the number of subjective response categories minus 1. </w:t>
      </w:r>
      <w:r w:rsidRPr="002B5DB1">
        <w:rPr>
          <w:rFonts w:ascii="Times New Roman" w:eastAsia="Times New Roman" w:hAnsi="Times New Roman" w:cs="Times New Roman"/>
          <w:i/>
          <w:color w:val="000000" w:themeColor="text1"/>
          <w:sz w:val="22"/>
          <w:szCs w:val="22"/>
        </w:rPr>
        <w:t>α</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is the discrimination parameter, and </w:t>
      </w:r>
      <w:r w:rsidRPr="002B5DB1">
        <w:rPr>
          <w:rFonts w:ascii="Times New Roman" w:eastAsia="Times New Roman" w:hAnsi="Times New Roman" w:cs="Times New Roman"/>
          <w:i/>
          <w:color w:val="000000" w:themeColor="text1"/>
          <w:sz w:val="22"/>
          <w:szCs w:val="22"/>
        </w:rPr>
        <w:t>δ</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is the location parameter of item i on the latent trait continuum. </w:t>
      </w:r>
      <w:r w:rsidRPr="002B5DB1">
        <w:rPr>
          <w:rFonts w:ascii="Times New Roman" w:eastAsia="Times New Roman" w:hAnsi="Times New Roman" w:cs="Times New Roman"/>
          <w:i/>
          <w:color w:val="000000" w:themeColor="text1"/>
          <w:sz w:val="22"/>
          <w:szCs w:val="22"/>
        </w:rPr>
        <w:t>τ</w:t>
      </w:r>
      <w:r w:rsidRPr="002B5DB1">
        <w:rPr>
          <w:rFonts w:ascii="Times New Roman" w:eastAsia="Times New Roman" w:hAnsi="Times New Roman" w:cs="Times New Roman"/>
          <w:i/>
          <w:color w:val="000000" w:themeColor="text1"/>
          <w:sz w:val="22"/>
          <w:szCs w:val="22"/>
          <w:vertAlign w:val="subscript"/>
        </w:rPr>
        <w:t xml:space="preserve">ik </w:t>
      </w:r>
      <w:r w:rsidRPr="002B5DB1">
        <w:rPr>
          <w:rFonts w:ascii="Times New Roman" w:eastAsia="Times New Roman" w:hAnsi="Times New Roman" w:cs="Times New Roman"/>
          <w:color w:val="000000" w:themeColor="text1"/>
          <w:sz w:val="22"/>
          <w:szCs w:val="22"/>
        </w:rPr>
        <w:t xml:space="preserve">is the location of the </w:t>
      </w:r>
      <w:r w:rsidRPr="002B5DB1">
        <w:rPr>
          <w:rFonts w:ascii="Times New Roman" w:eastAsia="Times New Roman" w:hAnsi="Times New Roman" w:cs="Times New Roman"/>
          <w:i/>
          <w:color w:val="000000" w:themeColor="text1"/>
          <w:sz w:val="22"/>
          <w:szCs w:val="22"/>
        </w:rPr>
        <w:t>k</w:t>
      </w:r>
      <w:r w:rsidRPr="002B5DB1">
        <w:rPr>
          <w:rFonts w:ascii="Times New Roman" w:eastAsia="Times New Roman" w:hAnsi="Times New Roman" w:cs="Times New Roman"/>
          <w:color w:val="000000" w:themeColor="text1"/>
          <w:sz w:val="22"/>
          <w:szCs w:val="22"/>
        </w:rPr>
        <w:t xml:space="preserve">th subjective response category threshold on the theta continuum relative to the location of the </w:t>
      </w:r>
      <w:r w:rsidRPr="002B5DB1">
        <w:rPr>
          <w:rFonts w:ascii="Times New Roman" w:eastAsia="Times New Roman" w:hAnsi="Times New Roman" w:cs="Times New Roman"/>
          <w:i/>
          <w:color w:val="000000" w:themeColor="text1"/>
          <w:sz w:val="22"/>
          <w:szCs w:val="22"/>
        </w:rPr>
        <w:t>i</w:t>
      </w:r>
      <w:r w:rsidRPr="002B5DB1">
        <w:rPr>
          <w:rFonts w:ascii="Times New Roman" w:eastAsia="Times New Roman" w:hAnsi="Times New Roman" w:cs="Times New Roman"/>
          <w:color w:val="000000" w:themeColor="text1"/>
          <w:sz w:val="22"/>
          <w:szCs w:val="22"/>
        </w:rPr>
        <w:t xml:space="preserve">th item. The </w:t>
      </w:r>
      <w:r w:rsidRPr="002B5DB1">
        <w:rPr>
          <w:rFonts w:ascii="Times New Roman" w:eastAsia="Times New Roman" w:hAnsi="Times New Roman" w:cs="Times New Roman"/>
          <w:i/>
          <w:color w:val="000000" w:themeColor="text1"/>
          <w:sz w:val="22"/>
          <w:szCs w:val="22"/>
        </w:rPr>
        <w:t>τ</w:t>
      </w:r>
      <w:r w:rsidRPr="002B5DB1">
        <w:rPr>
          <w:rFonts w:ascii="Times New Roman" w:eastAsia="Times New Roman" w:hAnsi="Times New Roman" w:cs="Times New Roman"/>
          <w:i/>
          <w:color w:val="000000" w:themeColor="text1"/>
          <w:sz w:val="22"/>
          <w:szCs w:val="22"/>
          <w:vertAlign w:val="subscript"/>
        </w:rPr>
        <w:t>ik</w:t>
      </w:r>
      <w:r w:rsidRPr="002B5DB1">
        <w:rPr>
          <w:rFonts w:ascii="Times New Roman" w:eastAsia="Times New Roman" w:hAnsi="Times New Roman" w:cs="Times New Roman"/>
          <w:color w:val="000000" w:themeColor="text1"/>
          <w:sz w:val="22"/>
          <w:szCs w:val="22"/>
        </w:rPr>
        <w:t>s are symmetric about the point (</w:t>
      </w:r>
      <w:r w:rsidRPr="002B5DB1">
        <w:rPr>
          <w:rFonts w:ascii="Times New Roman" w:eastAsia="Times New Roman" w:hAnsi="Times New Roman" w:cs="Times New Roman"/>
          <w:i/>
          <w:color w:val="000000" w:themeColor="text1"/>
          <w:sz w:val="22"/>
          <w:szCs w:val="22"/>
        </w:rPr>
        <w:t>θ</w:t>
      </w:r>
      <w:r w:rsidRPr="002B5DB1">
        <w:rPr>
          <w:rFonts w:ascii="Times New Roman" w:eastAsia="Times New Roman" w:hAnsi="Times New Roman" w:cs="Times New Roman"/>
          <w:i/>
          <w:color w:val="000000" w:themeColor="text1"/>
          <w:sz w:val="22"/>
          <w:szCs w:val="22"/>
          <w:vertAlign w:val="subscript"/>
        </w:rPr>
        <w:t>j</w:t>
      </w:r>
      <w:r w:rsidRPr="002B5DB1">
        <w:rPr>
          <w:rFonts w:ascii="Times New Roman" w:eastAsia="Times New Roman" w:hAnsi="Times New Roman" w:cs="Times New Roman"/>
          <w:color w:val="000000" w:themeColor="text1"/>
          <w:sz w:val="22"/>
          <w:szCs w:val="22"/>
        </w:rPr>
        <w:t xml:space="preserve"> - </w:t>
      </w:r>
      <w:r w:rsidRPr="002B5DB1">
        <w:rPr>
          <w:rFonts w:ascii="Times New Roman" w:eastAsia="Times New Roman" w:hAnsi="Times New Roman" w:cs="Times New Roman"/>
          <w:i/>
          <w:color w:val="000000" w:themeColor="text1"/>
          <w:sz w:val="22"/>
          <w:szCs w:val="22"/>
        </w:rPr>
        <w:t>δ</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 0. </w:t>
      </w:r>
    </w:p>
    <w:p w14:paraId="6DF4CB27" w14:textId="77777777" w:rsidR="00984A50" w:rsidRPr="00F4614C" w:rsidRDefault="00984A50" w:rsidP="00984A50">
      <w:pPr>
        <w:spacing w:line="480" w:lineRule="auto"/>
        <w:rPr>
          <w:rFonts w:ascii="Times New Roman" w:hAnsi="Times New Roman" w:cs="Times New Roman"/>
          <w:b/>
          <w:color w:val="000000" w:themeColor="text1"/>
          <w:sz w:val="22"/>
          <w:szCs w:val="22"/>
        </w:rPr>
      </w:pPr>
      <w:r w:rsidRPr="00F4614C">
        <w:rPr>
          <w:rFonts w:ascii="Times New Roman" w:eastAsia="Times New Roman" w:hAnsi="Times New Roman" w:cs="Times New Roman"/>
          <w:b/>
          <w:color w:val="000000" w:themeColor="text1"/>
          <w:sz w:val="22"/>
          <w:szCs w:val="22"/>
        </w:rPr>
        <w:t>Model-Data Fit</w:t>
      </w:r>
      <w:r w:rsidRPr="00F4614C">
        <w:rPr>
          <w:rFonts w:ascii="Times New Roman" w:hAnsi="Times New Roman" w:cs="Times New Roman"/>
          <w:b/>
          <w:color w:val="000000" w:themeColor="text1"/>
          <w:sz w:val="22"/>
          <w:szCs w:val="22"/>
        </w:rPr>
        <w:t xml:space="preserve">  </w:t>
      </w:r>
    </w:p>
    <w:p w14:paraId="63228F4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The dominance models are predominant in scale development and analysis, but generally work consistently well only in the context of cognitive ability testing (Chernyshenko, Stark, Chan, Drasgow, &amp; Williams, 2001), because this is a domain where a respondent’s capacity or maximum performance capability is pitted against the extremity of difficulty of an item (Drasgow et al., 2010; Stark et al., 2006b). I</w:t>
      </w:r>
      <w:r w:rsidRPr="002B5DB1">
        <w:rPr>
          <w:rFonts w:ascii="Times New Roman" w:hAnsi="Times New Roman" w:cs="Times New Roman" w:hint="eastAsia"/>
          <w:color w:val="000000" w:themeColor="text1"/>
          <w:sz w:val="22"/>
          <w:szCs w:val="22"/>
        </w:rPr>
        <w:t>n</w:t>
      </w:r>
      <w:r w:rsidRPr="002B5DB1">
        <w:rPr>
          <w:rFonts w:ascii="Times New Roman" w:hAnsi="Times New Roman" w:cs="Times New Roman"/>
          <w:color w:val="000000" w:themeColor="text1"/>
          <w:sz w:val="22"/>
          <w:szCs w:val="22"/>
        </w:rPr>
        <w:t xml:space="preserve"> an ability test, a respondent with a high ability is expected to perform well because she is likely to dominate all the easy and moderately difficult items (i.e., getting them all correct), and get some of the hardest items correct (Drasgow et al., 2010).</w:t>
      </w:r>
    </w:p>
    <w:p w14:paraId="3FDF773A"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However, when the studied field moves from ability to personality, the dominance models sometimes show inadequate fit. In fact, before the GGUM (Roberts et al., 2000) was developed, several studies had already realized the unfolding property of some attitude statements (</w:t>
      </w:r>
      <w:r w:rsidRPr="002B5DB1">
        <w:rPr>
          <w:rFonts w:ascii="Times New Roman" w:eastAsia="Times New Roman" w:hAnsi="Times New Roman" w:cs="Times New Roman"/>
          <w:color w:val="000000" w:themeColor="text1"/>
          <w:sz w:val="22"/>
          <w:szCs w:val="22"/>
        </w:rPr>
        <w:t xml:space="preserve">van Schuur &amp; Kiers, 1994; Andrich, 1996; Roberts, Laughlin, &amp; Wedell, 1999), which didn’t quite fit the monotonically increasing response function of dominance IRT models. One year after the GGUM was proposed, </w:t>
      </w:r>
      <w:r w:rsidRPr="002B5DB1">
        <w:rPr>
          <w:rFonts w:ascii="Times New Roman" w:hAnsi="Times New Roman" w:cs="Times New Roman"/>
          <w:color w:val="000000" w:themeColor="text1"/>
          <w:sz w:val="22"/>
          <w:szCs w:val="22"/>
        </w:rPr>
        <w:t xml:space="preserve">Chernyshenko and colleagues (2001) fitted a variety of IRT dominance models (2PLM, 3PLM, and SGRM) to data obtained using Goldberg’s Big Five Factor Markers (Goldberg, 1992), and the 16PF (Conn &amp; Rieke, 1994). Surprisingly, all of the dominance IRT models showed misfit, and the chi-square fit statistics obtained were generally larger than those seen for cognitive ability tests. This was probably because </w:t>
      </w:r>
      <w:del w:id="14" w:author="Luyao Zhang" w:date="2016-12-03T18:20:00Z">
        <w:r w:rsidRPr="002B5DB1" w:rsidDel="006F68DB">
          <w:rPr>
            <w:rFonts w:ascii="Times New Roman" w:hAnsi="Times New Roman" w:cs="Times New Roman"/>
            <w:color w:val="000000" w:themeColor="text1"/>
            <w:sz w:val="22"/>
            <w:szCs w:val="22"/>
          </w:rPr>
          <w:delText xml:space="preserve">that </w:delText>
        </w:r>
      </w:del>
      <w:r w:rsidRPr="002B5DB1">
        <w:rPr>
          <w:rFonts w:ascii="Times New Roman" w:hAnsi="Times New Roman" w:cs="Times New Roman"/>
          <w:color w:val="000000" w:themeColor="text1"/>
          <w:sz w:val="22"/>
          <w:szCs w:val="22"/>
        </w:rPr>
        <w:t xml:space="preserve">in personality tests, a different response process was applied which requires introspection (Chernyshenko et al., 2007). To be more specific, when people are considering personality items, they ask themselves “Does this statement closely describe me?” Therefore, the maximum probability of endorsement is achieved only when the item trait level matches the individual’s trait level, and the probability of endorsement decreases as the distance increases between the item and individual’s trait levels (Drasgow et al., 2010). This is the “unfolding technique” described by Coombs (1964), who coined the phrase “ideal point”. The unfolding property of items was proved by applying Levine’s (1984) maximum likelihood formula score model (MFSM). MFSM is a nonparametric IRT model, so it does not require an item to be logistic or monotonic to fit. It turned out that for item doubles and triples, MFSM showed better fit than the two logistic models, and more importantly, some of the items were found to have violated monotonicity, the hallmark of dominance models (Levine, 1984; Drasgow et al., 2010). Broadfoot (2008) showed that the GGUM had comparable fit with a partial credited model for conscientiousness and agreeableness data. Stark et al. (2006b) compared the fit to data of the 16 PF (Conn &amp; Reike, 1994) for two ideal point models (GGUM and MSFM) with that for two dominance models (2PLM and MSFM with a dominance constraints). They concluded that ideal point models could fit personality items as well or even better than dominance models, because they were able to fit both monotonic and non-monotonic items, the latter of which dominance models didn’t seem to handle well. </w:t>
      </w:r>
    </w:p>
    <w:p w14:paraId="7AEDBD2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But the conclusion that in personality tests, the ideal point model has better fit than the dominance model is not consistent across studies. Kosinski (2009) applied polytomous GGUM and SGRM to the Extraversion scale from the Goldberg’s 100-item Big Five personality questionnaire (Goldberg, Johnson, Eber, Hogan, Ashton et al., 2006), and found that GGUM had worse model-data fit than SGRM. Attempts to improve the fit by removing poor fit items were successful for SGRM but not for GGUM. </w:t>
      </w:r>
    </w:p>
    <w:p w14:paraId="0D7DFC73"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Researchers also obtained different results on the model-data fit effects of non-monotonic, or intermediate items. For example, GGUM had worse fit than SGRM when there were no intermediate items on the test, and did not show significantly better model-data fit than SGRM until 50% of all items on the test were carefully selected, good intermediate items (i.e., items that have high α and close-to-zero δ under GGUM and low a-parameters under SGRM; Cao, Drasgow, &amp; Cho, 2015). In a more recent study, Speer, Robie, and Christiansen (2016) fitted SGRM and GGUM to </w:t>
      </w:r>
      <w:del w:id="15" w:author="Luyao Zhang" w:date="2016-12-03T18:20:00Z">
        <w:r w:rsidRPr="002B5DB1" w:rsidDel="009834AE">
          <w:rPr>
            <w:rFonts w:ascii="Times New Roman" w:hAnsi="Times New Roman" w:cs="Times New Roman"/>
            <w:color w:val="000000" w:themeColor="text1"/>
            <w:sz w:val="22"/>
            <w:szCs w:val="22"/>
          </w:rPr>
          <w:delText xml:space="preserve">both </w:delText>
        </w:r>
      </w:del>
      <w:r w:rsidRPr="002B5DB1">
        <w:rPr>
          <w:rFonts w:ascii="Times New Roman" w:hAnsi="Times New Roman" w:cs="Times New Roman"/>
          <w:color w:val="000000" w:themeColor="text1"/>
          <w:sz w:val="22"/>
          <w:szCs w:val="22"/>
        </w:rPr>
        <w:t xml:space="preserve">both monotonic and non-monotonic conscientiousness and extraversion scales. They found that GGUM and SGRM fitted almost equally well for item singles, but that SGRM surpassed GGUM for items doubles and triples for all types of scales, even the non-monotonic scales. </w:t>
      </w:r>
    </w:p>
    <w:p w14:paraId="354A90AF"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Considering the inconsistent results and ongoing debate over the fit between the two types of IRT models and personality data, in the current study, we adopted both the dominance and the ideal point models. To be more specific, we chose the 2PLM and SGRM to represent the dominance IRT models, and polytomous and dichotomous GGUM to represent the ideal point models.</w:t>
      </w:r>
    </w:p>
    <w:p w14:paraId="089D594D" w14:textId="77777777" w:rsidR="00984A50" w:rsidRPr="002A3957" w:rsidRDefault="00984A50" w:rsidP="00984A50">
      <w:pPr>
        <w:spacing w:line="480" w:lineRule="auto"/>
        <w:rPr>
          <w:rFonts w:ascii="Times New Roman" w:hAnsi="Times New Roman" w:cs="Times New Roman"/>
          <w:b/>
          <w:color w:val="000000" w:themeColor="text1"/>
          <w:sz w:val="22"/>
          <w:szCs w:val="22"/>
        </w:rPr>
      </w:pPr>
      <w:r w:rsidRPr="002A3957">
        <w:rPr>
          <w:rFonts w:ascii="Times New Roman" w:hAnsi="Times New Roman" w:cs="Times New Roman"/>
          <w:b/>
          <w:color w:val="000000" w:themeColor="text1"/>
          <w:sz w:val="22"/>
          <w:szCs w:val="22"/>
        </w:rPr>
        <w:t>DIF detection in the IRT framework</w:t>
      </w:r>
    </w:p>
    <w:p w14:paraId="17779CA4"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In the current study, we utilized two paradigms to study DIF: (a) the null hypothesis significance testing (NHST) paradigm, and (b) the DIF effect size paradigm. </w:t>
      </w:r>
    </w:p>
    <w:p w14:paraId="62C105DC"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 The NHST paradigm is the most popular approach to studying DIF. Under this paradigm, a null model and an alternative model are constructed and compared, and if the test statistic computed is statistically significant, then the studied item is considered a DIF item (Wang et al., 2013). We used two approaches to build the models: (a) the constrained baseline approach, and (b) the free baseline approach. </w:t>
      </w:r>
      <w:r w:rsidRPr="002B5DB1">
        <w:rPr>
          <w:rFonts w:ascii="Times New Roman" w:hAnsi="Times New Roman" w:cs="Times New Roman"/>
          <w:color w:val="000000" w:themeColor="text1"/>
          <w:sz w:val="22"/>
          <w:szCs w:val="22"/>
        </w:rPr>
        <w:lastRenderedPageBreak/>
        <w:t>We also chose the log-likelihood ratio (LR) as the test statistic for model comparison, because the LR test was shown to have yielded the best results in general (Wang et al., 2013).</w:t>
      </w:r>
    </w:p>
    <w:p w14:paraId="220AB14D"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9A3CDE">
        <w:rPr>
          <w:rFonts w:ascii="Times New Roman" w:hAnsi="Times New Roman" w:cs="Times New Roman"/>
          <w:b/>
          <w:i/>
          <w:color w:val="000000" w:themeColor="text1"/>
          <w:sz w:val="22"/>
          <w:szCs w:val="22"/>
        </w:rPr>
        <w:t>The Constrained Baseline Approach.</w:t>
      </w:r>
      <w:r w:rsidRPr="002B5DB1">
        <w:rPr>
          <w:rFonts w:ascii="Times New Roman" w:hAnsi="Times New Roman" w:cs="Times New Roman"/>
          <w:color w:val="000000" w:themeColor="text1"/>
          <w:sz w:val="22"/>
          <w:szCs w:val="22"/>
        </w:rPr>
        <w:t xml:space="preserve"> The null model is constructed by constraining the parameters of all items to be equal across groups. A series of alternative models are then constructed by freeing one item at a time. All alternative models are compared with the null model by comparing the log-likelihood, and the item has DIF when the alternative model has the greater log-likelihood and the difference of log-likelihood chi-square statistics exceeds a critical value (Wang et al., 2013). Due to the inflated Type I error rate of the constrained baseline approach (Stark et al., 2006a), if an item is considered free of DIF, then it’s safe to say that the item is a truly DIF-free. Such an item should be used as a linking item in the free baseline approach, so that across groups, the other items can be put on the same scale. This is necessary given the fact that the measures in the current study are relatively short ones containing 20 items each (Lopez Rivas, Stark, &amp; Chernyshenko, 2009).</w:t>
      </w:r>
    </w:p>
    <w:p w14:paraId="0F408B6D"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9A3CDE">
        <w:rPr>
          <w:rFonts w:ascii="Times New Roman" w:hAnsi="Times New Roman" w:cs="Times New Roman"/>
          <w:b/>
          <w:i/>
          <w:color w:val="000000" w:themeColor="text1"/>
          <w:sz w:val="22"/>
          <w:szCs w:val="22"/>
        </w:rPr>
        <w:t>The Free Baseline Approach.</w:t>
      </w:r>
      <w:r w:rsidRPr="002B5DB1">
        <w:rPr>
          <w:rFonts w:ascii="Times New Roman" w:hAnsi="Times New Roman" w:cs="Times New Roman"/>
          <w:color w:val="000000" w:themeColor="text1"/>
          <w:sz w:val="22"/>
          <w:szCs w:val="22"/>
        </w:rPr>
        <w:t xml:space="preserve"> The free baseline approach is preferred for detecting DIF items, because of its close-to-nominal Type I error rate (0.05) and high power with sample sizes as small as 250 (Lopez Rivas et al., 2009). In contrast to the constrained baseline approach, the free baseline model has a null model where the paramters of all items across groups are allowed to be freely estimated, except for those of the linking items. This model is constructed under the assumption that all non-linking items have DIF. Then a series of alternative models are constructed where non-linking items are constrained one at time, based on the assumption that the studied item has no DIF (Wang et al., 2013). The log-likelihood chi-square statistics are also obtained for model comparison, and an item has DIF if the log-likelihood of the null model is significantly greater than that of the alternative model.</w:t>
      </w:r>
    </w:p>
    <w:p w14:paraId="3A318DC5"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B924BF">
        <w:rPr>
          <w:rFonts w:ascii="Times New Roman" w:hAnsi="Times New Roman" w:cs="Times New Roman"/>
          <w:b/>
          <w:i/>
          <w:color w:val="000000" w:themeColor="text1"/>
          <w:sz w:val="22"/>
          <w:szCs w:val="22"/>
        </w:rPr>
        <w:t>The Log-likelihood Ratio Test.</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The LR test has been shown to be a good testing method for model comparison. In previous studies, the LR test was found to have high power for DIF detection (Wang, 2004; Stark et al., 2006a) and yield better results in general under GGUM, compared with other test methods such as the Akaike information criterion [AIC], Lord’s chi-square (Wang et al., 2013), and DFIT </w:t>
      </w:r>
      <w:r w:rsidRPr="002B5DB1">
        <w:rPr>
          <w:rFonts w:ascii="Times New Roman" w:hAnsi="Times New Roman" w:cs="Times New Roman"/>
          <w:color w:val="000000" w:themeColor="text1"/>
          <w:sz w:val="22"/>
          <w:szCs w:val="22"/>
        </w:rPr>
        <w:lastRenderedPageBreak/>
        <w:t>(Carter &amp; Zickar, 2011b). Therefore, in the current study, we adopted the LR test method for DIF detection.</w:t>
      </w:r>
    </w:p>
    <w:p w14:paraId="1A1888C0"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D23047">
        <w:rPr>
          <w:rFonts w:ascii="Times New Roman" w:hAnsi="Times New Roman" w:cs="Times New Roman"/>
          <w:b/>
          <w:i/>
          <w:color w:val="000000" w:themeColor="text1"/>
          <w:sz w:val="22"/>
          <w:szCs w:val="22"/>
        </w:rPr>
        <w:t>DIF Effect Size.</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Although long has been the most widely used and accepted paradigm for testing hypotheses, NHST is limited and flawed. For example, NHST is thought to be trivial because the null hypothesis can always be shown to be false to some extent (Cohen, 1990), and an effect can always be found if the sample is large enough (Nye, 2011). Also, NHST is criticized for using a cutoff value to turn a continuum into a dichotomous reject/do not reject decision (Kirk, 2006; Nye, 2011). Another major limitation of NHST is that it provides little information on the magnitude, value, or importance of an effect (Kirk, 2006). It is possible that statistically significant DIF actually only has negligible effect size, especially when the sample size is large. LaPalme and colleagues (2016), with both samples of more than 500 people, found that 13 out of the 16 items contained significant DIF in the NHST paradigm, while according to DIF effect size, as many as 10 out of the 16 items had DIF that was too small to be meaningful (i.e., &lt;.02; Cohen, 1992).</w:t>
      </w:r>
    </w:p>
    <w:p w14:paraId="3A42DA7C" w14:textId="7998DCBD"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order to obtain more accurate information on measurement non-equivalence, we included the DIF effect size approach based on Nye (2011) in the current study. Nye’s DIF effect size method first computes the mean squared difference</w:t>
      </w:r>
      <w:ins w:id="16" w:author="Luyao Zhang" w:date="2016-12-03T18:21:00Z">
        <w:r w:rsidR="00923492">
          <w:rPr>
            <w:rFonts w:ascii="Times New Roman" w:hAnsi="Times New Roman" w:cs="Times New Roman"/>
            <w:color w:val="000000" w:themeColor="text1"/>
            <w:sz w:val="22"/>
            <w:szCs w:val="22"/>
          </w:rPr>
          <w:t xml:space="preserve"> </w:t>
        </w:r>
      </w:ins>
      <w:del w:id="17" w:author="Luyao Zhang" w:date="2016-12-03T18:21:00Z">
        <w:r w:rsidRPr="002B5DB1" w:rsidDel="00923492">
          <w:rPr>
            <w:rFonts w:ascii="Times New Roman" w:hAnsi="Times New Roman" w:cs="Times New Roman"/>
            <w:color w:val="000000" w:themeColor="text1"/>
            <w:sz w:val="22"/>
            <w:szCs w:val="22"/>
          </w:rPr>
          <w:delText xml:space="preserve"> of </w:delText>
        </w:r>
      </w:del>
      <w:r w:rsidRPr="002B5DB1">
        <w:rPr>
          <w:rFonts w:ascii="Times New Roman" w:hAnsi="Times New Roman" w:cs="Times New Roman"/>
          <w:color w:val="000000" w:themeColor="text1"/>
          <w:sz w:val="22"/>
          <w:szCs w:val="22"/>
        </w:rPr>
        <w:t xml:space="preserve">between conditional expected scores (Wang et al., 2013), and then divides it by the pooled standard deviation of Item </w:t>
      </w:r>
      <w:r w:rsidRPr="002B5DB1">
        <w:rPr>
          <w:rFonts w:ascii="Times New Roman" w:hAnsi="Times New Roman" w:cs="Times New Roman"/>
          <w:i/>
          <w:color w:val="000000" w:themeColor="text1"/>
          <w:sz w:val="22"/>
          <w:szCs w:val="22"/>
        </w:rPr>
        <w:t xml:space="preserve">i </w:t>
      </w:r>
      <w:r w:rsidRPr="002B5DB1">
        <w:rPr>
          <w:rFonts w:ascii="Times New Roman" w:hAnsi="Times New Roman" w:cs="Times New Roman"/>
          <w:color w:val="000000" w:themeColor="text1"/>
          <w:sz w:val="22"/>
          <w:szCs w:val="22"/>
        </w:rPr>
        <w:t xml:space="preserve">in the two groups (Nye, 2011), thus putting the area difference on the standardized metric comparable to other effect size measures like Cohen’s </w:t>
      </w:r>
      <w:r w:rsidRPr="002B5DB1">
        <w:rPr>
          <w:rFonts w:ascii="Times New Roman" w:hAnsi="Times New Roman" w:cs="Times New Roman"/>
          <w:i/>
          <w:color w:val="000000" w:themeColor="text1"/>
          <w:sz w:val="22"/>
          <w:szCs w:val="22"/>
        </w:rPr>
        <w:t>d</w:t>
      </w:r>
      <w:r w:rsidRPr="002B5DB1">
        <w:rPr>
          <w:rFonts w:ascii="Times New Roman" w:hAnsi="Times New Roman" w:cs="Times New Roman"/>
          <w:color w:val="000000" w:themeColor="text1"/>
          <w:sz w:val="22"/>
          <w:szCs w:val="22"/>
        </w:rPr>
        <w:t>. The pooled standard deviation is given by:</w:t>
      </w:r>
    </w:p>
    <w:p w14:paraId="31C48B62" w14:textId="77777777" w:rsidR="00984A50" w:rsidRPr="002B5DB1" w:rsidRDefault="00984A50" w:rsidP="00984A50">
      <w:pPr>
        <w:spacing w:line="480" w:lineRule="auto"/>
        <w:ind w:firstLine="360"/>
        <w:jc w:val="center"/>
        <w:rPr>
          <w:rFonts w:ascii="Times New Roman" w:hAnsi="Times New Roman" w:cs="Times New Roman"/>
          <w:color w:val="000000" w:themeColor="text1"/>
          <w:sz w:val="22"/>
          <w:szCs w:val="22"/>
        </w:rPr>
      </w:pPr>
      <w:r w:rsidRPr="002B5DB1">
        <w:rPr>
          <w:rFonts w:ascii="Times New Roman" w:hAnsi="Times New Roman"/>
        </w:rPr>
        <w:object w:dxaOrig="3420" w:dyaOrig="680" w14:anchorId="592335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pt;height:33pt" o:ole="">
            <v:imagedata r:id="rId8" o:title=""/>
          </v:shape>
          <o:OLEObject Type="Embed" ProgID="Equation.DSMT4" ShapeID="_x0000_i1025" DrawAspect="Content" ObjectID="_1546242322" r:id="rId9"/>
        </w:object>
      </w:r>
    </w:p>
    <w:p w14:paraId="5C23FB40"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Therefore, the DIF effect size can be interpreted the same way as Cohen’s </w:t>
      </w:r>
      <w:r w:rsidRPr="002B5DB1">
        <w:rPr>
          <w:rFonts w:ascii="Times New Roman" w:hAnsi="Times New Roman" w:cs="Times New Roman"/>
          <w:i/>
          <w:color w:val="000000" w:themeColor="text1"/>
          <w:sz w:val="22"/>
          <w:szCs w:val="22"/>
        </w:rPr>
        <w:t xml:space="preserve">d </w:t>
      </w:r>
      <w:r w:rsidRPr="002B5DB1">
        <w:rPr>
          <w:rFonts w:ascii="Times New Roman" w:hAnsi="Times New Roman" w:cs="Times New Roman"/>
          <w:color w:val="000000" w:themeColor="text1"/>
          <w:sz w:val="22"/>
          <w:szCs w:val="22"/>
        </w:rPr>
        <w:t>is interpreted (Nye, 2011). The DIF effect size is given by:</w:t>
      </w:r>
    </w:p>
    <w:p w14:paraId="6B6ABF7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7940CDD6" w14:textId="77777777" w:rsidR="00984A50" w:rsidRPr="002B5DB1" w:rsidRDefault="001276A5" w:rsidP="00984A50">
      <w:pPr>
        <w:spacing w:line="480" w:lineRule="auto"/>
        <w:ind w:firstLine="360"/>
        <w:jc w:val="center"/>
        <w:rPr>
          <w:rFonts w:ascii="Times New Roman" w:hAnsi="Times New Roman" w:cs="Times New Roman"/>
          <w:color w:val="000000" w:themeColor="text1"/>
          <w:sz w:val="22"/>
          <w:szCs w:val="22"/>
        </w:rPr>
      </w:pPr>
      <m:oMath>
        <m:sSub>
          <m:sSubPr>
            <m:ctrlPr>
              <w:rPr>
                <w:rFonts w:ascii="Cambria Math" w:hAnsi="Cambria Math"/>
              </w:rPr>
            </m:ctrlPr>
          </m:sSubPr>
          <m:e>
            <m:r>
              <m:rPr>
                <m:sty m:val="p"/>
              </m:rPr>
              <w:rPr>
                <w:rFonts w:ascii="Cambria Math" w:hAnsi="Cambria Math"/>
              </w:rPr>
              <m:t>d</m:t>
            </m:r>
          </m:e>
          <m:sub>
            <m:r>
              <w:rPr>
                <w:rFonts w:ascii="Cambria Math" w:hAnsi="Cambria Math"/>
              </w:rPr>
              <m:t>DIF</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SD</m:t>
                </m:r>
              </m:e>
              <m:sub>
                <m:r>
                  <w:rPr>
                    <w:rFonts w:ascii="Cambria Math" w:hAnsi="Cambria Math"/>
                  </w:rPr>
                  <m:t>iP</m:t>
                </m:r>
              </m:sub>
            </m:sSub>
          </m:den>
        </m:f>
        <m:r>
          <w:rPr>
            <w:rFonts w:ascii="Cambria Math" w:hAnsi="Cambria Math"/>
          </w:rPr>
          <m:t xml:space="preserve"> </m:t>
        </m:r>
        <m:rad>
          <m:radPr>
            <m:degHide m:val="1"/>
            <m:ctrlPr>
              <w:rPr>
                <w:rFonts w:ascii="Cambria Math" w:hAnsi="Cambria Math"/>
                <w:i/>
              </w:rPr>
            </m:ctrlPr>
          </m:radPr>
          <m:deg/>
          <m:e>
            <m:nary>
              <m:naryPr>
                <m:limLoc m:val="undOvr"/>
                <m:subHide m:val="1"/>
                <m:supHide m:val="1"/>
                <m:ctrlPr>
                  <w:rPr>
                    <w:rFonts w:ascii="Cambria Math" w:hAnsi="Cambria Math"/>
                    <w:i/>
                  </w:rPr>
                </m:ctrlPr>
              </m:naryP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ICC</m:t>
                            </m:r>
                          </m:e>
                          <m:sub>
                            <m:r>
                              <w:rPr>
                                <w:rFonts w:ascii="Cambria Math" w:hAnsi="Cambria Math"/>
                              </w:rPr>
                              <m:t>iR</m:t>
                            </m:r>
                          </m:sub>
                        </m:sSub>
                        <m:d>
                          <m:dPr>
                            <m:ctrlPr>
                              <w:rPr>
                                <w:rFonts w:ascii="Cambria Math" w:hAnsi="Cambria Math"/>
                                <w:i/>
                              </w:rPr>
                            </m:ctrlPr>
                          </m:dPr>
                          <m:e>
                            <m:r>
                              <w:rPr>
                                <w:rFonts w:ascii="Cambria Math" w:hAnsi="Cambria Math"/>
                              </w:rPr>
                              <m:t>θ</m:t>
                            </m:r>
                          </m:e>
                        </m:d>
                        <m:r>
                          <w:rPr>
                            <w:rFonts w:ascii="Cambria Math" w:hAnsi="Cambria Math"/>
                          </w:rPr>
                          <m:t xml:space="preserve">- </m:t>
                        </m:r>
                        <m:sSub>
                          <m:sSubPr>
                            <m:ctrlPr>
                              <w:rPr>
                                <w:rFonts w:ascii="Cambria Math" w:hAnsi="Cambria Math"/>
                                <w:i/>
                              </w:rPr>
                            </m:ctrlPr>
                          </m:sSubPr>
                          <m:e>
                            <m:r>
                              <w:rPr>
                                <w:rFonts w:ascii="Cambria Math" w:hAnsi="Cambria Math"/>
                              </w:rPr>
                              <m:t>ICC</m:t>
                            </m:r>
                          </m:e>
                          <m:sub>
                            <m:r>
                              <w:rPr>
                                <w:rFonts w:ascii="Cambria Math" w:hAnsi="Cambria Math"/>
                              </w:rPr>
                              <m:t>iF</m:t>
                            </m:r>
                          </m:sub>
                        </m:sSub>
                        <m:d>
                          <m:dPr>
                            <m:ctrlPr>
                              <w:rPr>
                                <w:rFonts w:ascii="Cambria Math" w:hAnsi="Cambria Math"/>
                                <w:i/>
                              </w:rPr>
                            </m:ctrlPr>
                          </m:dPr>
                          <m:e>
                            <m:r>
                              <w:rPr>
                                <w:rFonts w:ascii="Cambria Math" w:hAnsi="Cambria Math"/>
                              </w:rPr>
                              <m:t>θ</m:t>
                            </m:r>
                          </m:e>
                        </m:d>
                      </m:e>
                    </m:d>
                  </m:e>
                  <m:sup>
                    <m:r>
                      <w:rPr>
                        <w:rFonts w:ascii="Cambria Math" w:hAnsi="Cambria Math"/>
                      </w:rPr>
                      <m:t>2</m:t>
                    </m:r>
                  </m:sup>
                </m:sSup>
                <m:sSub>
                  <m:sSubPr>
                    <m:ctrlPr>
                      <w:rPr>
                        <w:rFonts w:ascii="Cambria Math" w:hAnsi="Cambria Math"/>
                        <w:i/>
                      </w:rPr>
                    </m:ctrlPr>
                  </m:sSubPr>
                  <m:e>
                    <m:r>
                      <w:rPr>
                        <w:rFonts w:ascii="Cambria Math" w:hAnsi="Cambria Math"/>
                      </w:rPr>
                      <m:t>f</m:t>
                    </m:r>
                  </m:e>
                  <m:sub>
                    <m:r>
                      <w:rPr>
                        <w:rFonts w:ascii="Cambria Math" w:hAnsi="Cambria Math"/>
                      </w:rPr>
                      <m:t>F</m:t>
                    </m:r>
                  </m:sub>
                </m:sSub>
                <m:d>
                  <m:dPr>
                    <m:ctrlPr>
                      <w:rPr>
                        <w:rFonts w:ascii="Cambria Math" w:hAnsi="Cambria Math"/>
                        <w:i/>
                      </w:rPr>
                    </m:ctrlPr>
                  </m:dPr>
                  <m:e>
                    <m:r>
                      <w:rPr>
                        <w:rFonts w:ascii="Cambria Math" w:hAnsi="Cambria Math"/>
                      </w:rPr>
                      <m:t>θ</m:t>
                    </m:r>
                  </m:e>
                </m:d>
                <m:r>
                  <w:rPr>
                    <w:rFonts w:ascii="Cambria Math" w:hAnsi="Cambria Math"/>
                  </w:rPr>
                  <m:t>dθ</m:t>
                </m:r>
              </m:e>
            </m:nary>
          </m:e>
        </m:rad>
      </m:oMath>
      <w:r w:rsidR="00984A50" w:rsidRPr="002B5DB1">
        <w:rPr>
          <w:rFonts w:ascii="Times New Roman" w:hAnsi="Times New Roman" w:cs="Times New Roman"/>
          <w:color w:val="000000" w:themeColor="text1"/>
          <w:sz w:val="22"/>
          <w:szCs w:val="22"/>
        </w:rPr>
        <w:t>,</w:t>
      </w:r>
    </w:p>
    <w:p w14:paraId="46258A32" w14:textId="08EB66DB" w:rsidR="00984A50" w:rsidRPr="002B5DB1" w:rsidRDefault="00984A50" w:rsidP="00984A50">
      <w:pPr>
        <w:spacing w:line="480" w:lineRule="auto"/>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where </w:t>
      </w:r>
      <w:r w:rsidRPr="002B5DB1">
        <w:rPr>
          <w:rFonts w:ascii="Times New Roman" w:hAnsi="Times New Roman" w:cs="Times New Roman"/>
          <w:i/>
          <w:color w:val="000000" w:themeColor="text1"/>
          <w:sz w:val="22"/>
          <w:szCs w:val="22"/>
        </w:rPr>
        <w:t>f</w:t>
      </w:r>
      <w:r w:rsidRPr="002B5DB1">
        <w:rPr>
          <w:rFonts w:ascii="Times New Roman" w:hAnsi="Times New Roman" w:cs="Times New Roman"/>
          <w:i/>
          <w:color w:val="000000" w:themeColor="text1"/>
          <w:sz w:val="22"/>
          <w:szCs w:val="22"/>
          <w:vertAlign w:val="subscript"/>
        </w:rPr>
        <w:t>F</w:t>
      </w:r>
      <w:r w:rsidRPr="002B5DB1">
        <w:rPr>
          <w:rFonts w:ascii="Times New Roman" w:hAnsi="Times New Roman" w:cs="Times New Roman"/>
          <w:i/>
          <w:color w:val="000000" w:themeColor="text1"/>
          <w:sz w:val="22"/>
          <w:szCs w:val="22"/>
        </w:rPr>
        <w:t>(</w:t>
      </w:r>
      <w:r w:rsidRPr="002B5DB1">
        <w:rPr>
          <w:rFonts w:ascii="Times New Roman" w:eastAsia="Times New Roman" w:hAnsi="Times New Roman" w:cs="Times New Roman"/>
          <w:i/>
          <w:color w:val="000000" w:themeColor="text1"/>
          <w:sz w:val="22"/>
          <w:szCs w:val="22"/>
        </w:rPr>
        <w:t xml:space="preserve">θ) </w:t>
      </w:r>
      <w:r w:rsidRPr="002B5DB1">
        <w:rPr>
          <w:rFonts w:ascii="Times New Roman" w:eastAsia="Times New Roman" w:hAnsi="Times New Roman" w:cs="Times New Roman"/>
          <w:color w:val="000000" w:themeColor="text1"/>
          <w:sz w:val="22"/>
          <w:szCs w:val="22"/>
        </w:rPr>
        <w:t xml:space="preserve">is the ability density of the focal group with the mean and variance estimated from the transformed </w:t>
      </w:r>
      <m:oMath>
        <m:acc>
          <m:accPr>
            <m:ctrlPr>
              <w:rPr>
                <w:rFonts w:ascii="Cambria Math" w:hAnsi="Cambria Math"/>
              </w:rPr>
            </m:ctrlPr>
          </m:accPr>
          <m:e>
            <m:r>
              <w:rPr>
                <w:rFonts w:ascii="Cambria Math" w:hAnsi="Cambria Math"/>
              </w:rPr>
              <m:t>θ</m:t>
            </m:r>
          </m:e>
        </m:acc>
      </m:oMath>
      <w:r w:rsidRPr="002B5DB1">
        <w:rPr>
          <w:rFonts w:ascii="Times New Roman" w:eastAsia="Times New Roman" w:hAnsi="Times New Roman" w:cs="Times New Roman"/>
          <w:color w:val="000000" w:themeColor="text1"/>
          <w:sz w:val="22"/>
          <w:szCs w:val="22"/>
        </w:rPr>
        <w:t xml:space="preserve"> distribution (Nye, 2011)</w:t>
      </w:r>
      <w:ins w:id="18" w:author="Luyao Zhang" w:date="2016-12-03T18:21:00Z">
        <w:r w:rsidR="00CB07B6">
          <w:rPr>
            <w:rFonts w:ascii="Times New Roman" w:eastAsia="Times New Roman" w:hAnsi="Times New Roman" w:cs="Times New Roman"/>
            <w:color w:val="000000" w:themeColor="text1"/>
            <w:sz w:val="22"/>
            <w:szCs w:val="22"/>
          </w:rPr>
          <w:t>.</w:t>
        </w:r>
      </w:ins>
      <w:del w:id="19" w:author="Luyao Zhang" w:date="2016-12-03T18:21:00Z">
        <w:r w:rsidRPr="002B5DB1" w:rsidDel="00CB07B6">
          <w:rPr>
            <w:rFonts w:ascii="Times New Roman" w:eastAsia="Times New Roman" w:hAnsi="Times New Roman" w:cs="Times New Roman"/>
            <w:color w:val="000000" w:themeColor="text1"/>
            <w:sz w:val="22"/>
            <w:szCs w:val="22"/>
          </w:rPr>
          <w:delText xml:space="preserve">, </w:delText>
        </w:r>
      </w:del>
    </w:p>
    <w:p w14:paraId="293378F5" w14:textId="77777777" w:rsidR="00984A50" w:rsidRPr="00144619" w:rsidRDefault="00984A50" w:rsidP="00984A50">
      <w:pPr>
        <w:spacing w:line="480" w:lineRule="auto"/>
        <w:rPr>
          <w:rFonts w:ascii="Times New Roman" w:eastAsia="Times New Roman" w:hAnsi="Times New Roman" w:cs="Times New Roman"/>
          <w:b/>
          <w:color w:val="000000" w:themeColor="text1"/>
          <w:sz w:val="22"/>
          <w:szCs w:val="22"/>
        </w:rPr>
      </w:pPr>
      <w:r w:rsidRPr="00144619">
        <w:rPr>
          <w:rFonts w:ascii="Times New Roman" w:eastAsia="Times New Roman" w:hAnsi="Times New Roman" w:cs="Times New Roman"/>
          <w:b/>
          <w:color w:val="000000" w:themeColor="text1"/>
          <w:sz w:val="22"/>
          <w:szCs w:val="22"/>
        </w:rPr>
        <w:t>The Current Study</w:t>
      </w:r>
    </w:p>
    <w:p w14:paraId="36B40BD9"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eastAsia="Times New Roman" w:hAnsi="Times New Roman" w:cs="Times New Roman"/>
          <w:color w:val="000000" w:themeColor="text1"/>
          <w:sz w:val="22"/>
          <w:szCs w:val="22"/>
        </w:rPr>
        <w:t xml:space="preserve">The current study was designed to assess measurement equivalence of some facets of the CPS with data collected from the U.S. and the mainland China. </w:t>
      </w:r>
    </w:p>
    <w:p w14:paraId="34374A31" w14:textId="19023E72"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eastAsia="Times New Roman" w:hAnsi="Times New Roman" w:cs="Times New Roman"/>
          <w:color w:val="000000" w:themeColor="text1"/>
          <w:sz w:val="22"/>
          <w:szCs w:val="22"/>
        </w:rPr>
        <w:t>Model-data fit was computed for the SGRM and the polytomous GGUM, and the source of misfit was explored by analyzing ICCs given by the two polytomous IRT models, as well the 2PLM and the dichotomous GGUM. The authors assessed DIF via the SGRM, the polytomous GGUM, and DIF effect size, in order to better understand the existence and effect of ME on the CPS a</w:t>
      </w:r>
      <w:ins w:id="20" w:author="Luyao Zhang" w:date="2016-12-03T18:21:00Z">
        <w:r w:rsidR="0075114B">
          <w:rPr>
            <w:rFonts w:ascii="Times New Roman" w:eastAsia="Times New Roman" w:hAnsi="Times New Roman" w:cs="Times New Roman"/>
            <w:color w:val="000000" w:themeColor="text1"/>
            <w:sz w:val="22"/>
            <w:szCs w:val="22"/>
          </w:rPr>
          <w:t>cross</w:t>
        </w:r>
      </w:ins>
      <w:del w:id="21" w:author="Luyao Zhang" w:date="2016-12-03T18:21:00Z">
        <w:r w:rsidRPr="002B5DB1" w:rsidDel="0075114B">
          <w:rPr>
            <w:rFonts w:ascii="Times New Roman" w:eastAsia="Times New Roman" w:hAnsi="Times New Roman" w:cs="Times New Roman"/>
            <w:color w:val="000000" w:themeColor="text1"/>
            <w:sz w:val="22"/>
            <w:szCs w:val="22"/>
          </w:rPr>
          <w:delText>corss</w:delText>
        </w:r>
      </w:del>
      <w:r w:rsidRPr="002B5DB1">
        <w:rPr>
          <w:rFonts w:ascii="Times New Roman" w:eastAsia="Times New Roman" w:hAnsi="Times New Roman" w:cs="Times New Roman"/>
          <w:color w:val="000000" w:themeColor="text1"/>
          <w:sz w:val="22"/>
          <w:szCs w:val="22"/>
        </w:rPr>
        <w:t xml:space="preserve"> the U.S. and Chinese cultures. </w:t>
      </w:r>
    </w:p>
    <w:p w14:paraId="482602C8" w14:textId="77777777" w:rsidR="00984A50" w:rsidRPr="002B5DB1" w:rsidRDefault="00984A50" w:rsidP="00984A50">
      <w:pPr>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br w:type="page"/>
      </w:r>
    </w:p>
    <w:p w14:paraId="75458958" w14:textId="77777777" w:rsidR="00984A50" w:rsidRPr="001B383F" w:rsidRDefault="00984A50" w:rsidP="00984A50">
      <w:pPr>
        <w:spacing w:line="480" w:lineRule="auto"/>
        <w:jc w:val="center"/>
        <w:rPr>
          <w:rFonts w:ascii="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lastRenderedPageBreak/>
        <w:t>CHAPTER 2</w:t>
      </w:r>
    </w:p>
    <w:p w14:paraId="07B2FB3E" w14:textId="77777777" w:rsidR="00984A50" w:rsidRPr="001B383F" w:rsidRDefault="00984A50" w:rsidP="00984A50">
      <w:pPr>
        <w:spacing w:line="480" w:lineRule="auto"/>
        <w:jc w:val="center"/>
        <w:rPr>
          <w:rFonts w:ascii="Times New Roman" w:eastAsia="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METHOD</w:t>
      </w:r>
    </w:p>
    <w:p w14:paraId="785D402D" w14:textId="77777777" w:rsidR="00984A50" w:rsidRPr="001B383F" w:rsidRDefault="00984A50" w:rsidP="00984A50">
      <w:pPr>
        <w:spacing w:line="480" w:lineRule="auto"/>
        <w:rPr>
          <w:rFonts w:ascii="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Samples</w:t>
      </w:r>
    </w:p>
    <w:p w14:paraId="2C74099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Data were collected from the United States and the mainland China. 1183 American respondents finished the English-language version of the survey. 733 of them were undergraduate students from a large Midwestern university in the U.S., who enrolled in the study for course credit, and the rest were recruited from Amazon Mechanical Turk (MTurk). A total of 1654 Chinese undergraduate students from two universities in Nanjing, China took the Chinese-language of the survey. </w:t>
      </w:r>
    </w:p>
    <w:p w14:paraId="7A9FC608" w14:textId="479A9F95" w:rsidR="00984A50" w:rsidRPr="002B5DB1" w:rsidRDefault="00062115" w:rsidP="00984A50">
      <w:pPr>
        <w:spacing w:line="480" w:lineRule="auto"/>
        <w:ind w:firstLine="360"/>
        <w:rPr>
          <w:rFonts w:ascii="Times New Roman" w:hAnsi="Times New Roman" w:cs="Times New Roman"/>
          <w:color w:val="000000" w:themeColor="text1"/>
          <w:sz w:val="22"/>
          <w:szCs w:val="22"/>
        </w:rPr>
      </w:pPr>
      <w:ins w:id="22" w:author="Luyao Zhang" w:date="2016-12-03T18:21:00Z">
        <w:r>
          <w:rPr>
            <w:rFonts w:ascii="Times New Roman" w:hAnsi="Times New Roman" w:cs="Times New Roman"/>
            <w:color w:val="000000" w:themeColor="text1"/>
            <w:sz w:val="22"/>
            <w:szCs w:val="22"/>
          </w:rPr>
          <w:t>Three</w:t>
        </w:r>
      </w:ins>
      <w:del w:id="23" w:author="Luyao Zhang" w:date="2016-12-03T18:21:00Z">
        <w:r w:rsidR="00984A50" w:rsidRPr="002B5DB1" w:rsidDel="00062115">
          <w:rPr>
            <w:rFonts w:ascii="Times New Roman" w:hAnsi="Times New Roman" w:cs="Times New Roman"/>
            <w:color w:val="000000" w:themeColor="text1"/>
            <w:sz w:val="22"/>
            <w:szCs w:val="22"/>
          </w:rPr>
          <w:delText>3</w:delText>
        </w:r>
      </w:del>
      <w:r w:rsidR="00984A50" w:rsidRPr="002B5DB1">
        <w:rPr>
          <w:rFonts w:ascii="Times New Roman" w:hAnsi="Times New Roman" w:cs="Times New Roman"/>
          <w:color w:val="000000" w:themeColor="text1"/>
          <w:sz w:val="22"/>
          <w:szCs w:val="22"/>
        </w:rPr>
        <w:t xml:space="preserve"> quality control items were randomly embedded in the survey, and those who didn’t answer them all correctly were dropped from the analysis. We ended up with an American sample of 861 respondents (response rate = 72.78%; 66.5% females; mean age = 22.20 years; </w:t>
      </w:r>
      <w:r w:rsidR="00984A50" w:rsidRPr="002B5DB1">
        <w:rPr>
          <w:rFonts w:ascii="Times New Roman" w:hAnsi="Times New Roman" w:cs="Times New Roman"/>
          <w:i/>
          <w:color w:val="000000" w:themeColor="text1"/>
          <w:sz w:val="22"/>
          <w:szCs w:val="22"/>
        </w:rPr>
        <w:t>SD</w:t>
      </w:r>
      <w:r w:rsidR="00984A50" w:rsidRPr="002B5DB1">
        <w:rPr>
          <w:rFonts w:ascii="Times New Roman" w:hAnsi="Times New Roman" w:cs="Times New Roman"/>
          <w:color w:val="000000" w:themeColor="text1"/>
          <w:sz w:val="22"/>
          <w:szCs w:val="22"/>
        </w:rPr>
        <w:t xml:space="preserve"> = 6.52). The racial makeup of the U.S. sample was 78.4% white, 7.8% African American, 6.4% Latino or Hispanic, 3.7% Asian, and 3.7% other. The final Chinese sample contained 1023 respondents (response rate = 61.85%; 82.7% females; mean age = 19.95 years; </w:t>
      </w:r>
      <w:r w:rsidR="00984A50" w:rsidRPr="002B5DB1">
        <w:rPr>
          <w:rFonts w:ascii="Times New Roman" w:hAnsi="Times New Roman" w:cs="Times New Roman"/>
          <w:i/>
          <w:color w:val="000000" w:themeColor="text1"/>
          <w:sz w:val="22"/>
          <w:szCs w:val="22"/>
        </w:rPr>
        <w:t>SD</w:t>
      </w:r>
      <w:r w:rsidR="00984A50" w:rsidRPr="002B5DB1">
        <w:rPr>
          <w:rFonts w:ascii="Times New Roman" w:hAnsi="Times New Roman" w:cs="Times New Roman"/>
          <w:color w:val="000000" w:themeColor="text1"/>
          <w:sz w:val="22"/>
          <w:szCs w:val="22"/>
        </w:rPr>
        <w:t xml:space="preserve"> = 0.82).  </w:t>
      </w:r>
    </w:p>
    <w:p w14:paraId="5E7D1040" w14:textId="77777777" w:rsidR="00984A50" w:rsidRPr="005F16D8" w:rsidRDefault="00984A50" w:rsidP="00984A50">
      <w:pPr>
        <w:spacing w:line="480" w:lineRule="auto"/>
        <w:rPr>
          <w:rFonts w:ascii="Times New Roman" w:hAnsi="Times New Roman" w:cs="Times New Roman"/>
          <w:b/>
          <w:color w:val="000000" w:themeColor="text1"/>
          <w:sz w:val="22"/>
          <w:szCs w:val="22"/>
        </w:rPr>
      </w:pPr>
      <w:r w:rsidRPr="005F16D8">
        <w:rPr>
          <w:rFonts w:ascii="Times New Roman" w:hAnsi="Times New Roman" w:cs="Times New Roman"/>
          <w:b/>
          <w:color w:val="000000" w:themeColor="text1"/>
          <w:sz w:val="22"/>
          <w:szCs w:val="22"/>
        </w:rPr>
        <w:t>Measures</w:t>
      </w:r>
    </w:p>
    <w:p w14:paraId="7EE53E1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the current study, we assessed ME of the Well-being facet of Neuroticism, and the Curiosity facet of Openness from the CPS (Wang, 2013). Responses were made using a 4-point Likert-type scale, ranging from 1 (Strongly Disagree) to 4 (Strongly Agree), without a neutral response option. Two undergraduate student from China studying in the United States translated the scales into Chinese, and two back translated. Both scales showed acceptable reliability in both groups (Well-being: α = .852 for the U.S. group, and α = .839 for the Chinese group; Curiosity: α = .748 for the U.S group, and α = .783 for the Chinese group).</w:t>
      </w:r>
    </w:p>
    <w:p w14:paraId="3B8BE633" w14:textId="77777777" w:rsidR="00984A50" w:rsidRPr="005F16D8" w:rsidRDefault="00984A50" w:rsidP="00984A50">
      <w:pPr>
        <w:spacing w:line="480" w:lineRule="auto"/>
        <w:rPr>
          <w:rFonts w:ascii="Times New Roman" w:hAnsi="Times New Roman" w:cs="Times New Roman"/>
          <w:b/>
          <w:color w:val="000000" w:themeColor="text1"/>
          <w:sz w:val="22"/>
          <w:szCs w:val="22"/>
        </w:rPr>
      </w:pPr>
      <w:r w:rsidRPr="005F16D8">
        <w:rPr>
          <w:rFonts w:ascii="Times New Roman" w:hAnsi="Times New Roman" w:cs="Times New Roman"/>
          <w:b/>
          <w:color w:val="000000" w:themeColor="text1"/>
          <w:sz w:val="22"/>
          <w:szCs w:val="22"/>
        </w:rPr>
        <w:t>Analyses</w:t>
      </w:r>
    </w:p>
    <w:p w14:paraId="010B1776"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Both the dominance model and the ideal point model assume unidimensionality, and therefore, we conducted an exploratory factor analysis (EFA) in SPSS to examine data dimensionality. According to Reckase (1979), a scale is considered unidimensional if the first factor extracted accounted for at least </w:t>
      </w:r>
      <w:r w:rsidRPr="002B5DB1">
        <w:rPr>
          <w:rFonts w:ascii="Times New Roman" w:hAnsi="Times New Roman" w:cs="Times New Roman"/>
          <w:color w:val="000000" w:themeColor="text1"/>
          <w:sz w:val="22"/>
          <w:szCs w:val="22"/>
        </w:rPr>
        <w:lastRenderedPageBreak/>
        <w:t>20% of the total variance. Results of principal axis factoring showed that both the well-being and the curiosity scales met the unidimensionality assumption. The percentages of total variance explained by the first factor extracted in the U.S./Chinses samples were 31.2%/29.1% for Well-being, and 25.7%/34% for Curiosity.</w:t>
      </w:r>
    </w:p>
    <w:p w14:paraId="218FB0AF" w14:textId="2B30773D"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We first obtained GGUM item parameter estimates with the GGUM2004 software (Roberts et al., 2000) for both groups and both scales, respectively, because the GGUM does not require reverse coding. Item parameter estimates and responses were then analyzed with the M</w:t>
      </w:r>
      <w:ins w:id="24" w:author="Luyao Zhang" w:date="2016-12-03T18:21:00Z">
        <w:r w:rsidR="003F4E96">
          <w:rPr>
            <w:rFonts w:ascii="Times New Roman" w:hAnsi="Times New Roman" w:cs="Times New Roman"/>
            <w:color w:val="000000" w:themeColor="text1"/>
            <w:sz w:val="22"/>
            <w:szCs w:val="22"/>
          </w:rPr>
          <w:t>ODFIT</w:t>
        </w:r>
      </w:ins>
      <w:del w:id="25" w:author="Luyao Zhang" w:date="2016-12-03T18:21:00Z">
        <w:r w:rsidRPr="002B5DB1" w:rsidDel="003F4E96">
          <w:rPr>
            <w:rFonts w:ascii="Times New Roman" w:hAnsi="Times New Roman" w:cs="Times New Roman"/>
            <w:color w:val="000000" w:themeColor="text1"/>
            <w:sz w:val="22"/>
            <w:szCs w:val="22"/>
          </w:rPr>
          <w:delText>odfit</w:delText>
        </w:r>
      </w:del>
      <w:r w:rsidRPr="002B5DB1">
        <w:rPr>
          <w:rFonts w:ascii="Times New Roman" w:hAnsi="Times New Roman" w:cs="Times New Roman"/>
          <w:color w:val="000000" w:themeColor="text1"/>
          <w:sz w:val="22"/>
          <w:szCs w:val="22"/>
        </w:rPr>
        <w:t xml:space="preserve"> software (Stark, 2007) to assess model-data fit based on the sample-size adjusted chi-square to degrees of freedom ratio computed for item singles, doubles, and triples. M</w:t>
      </w:r>
      <w:ins w:id="26" w:author="Luyao Zhang" w:date="2016-12-03T18:23:00Z">
        <w:r w:rsidR="00381163">
          <w:rPr>
            <w:rFonts w:ascii="Times New Roman" w:hAnsi="Times New Roman" w:cs="Times New Roman"/>
            <w:color w:val="000000" w:themeColor="text1"/>
            <w:sz w:val="22"/>
            <w:szCs w:val="22"/>
          </w:rPr>
          <w:t>ODFIT</w:t>
        </w:r>
      </w:ins>
      <w:del w:id="27" w:author="Luyao Zhang" w:date="2016-12-03T18:23:00Z">
        <w:r w:rsidRPr="002B5DB1" w:rsidDel="00381163">
          <w:rPr>
            <w:rFonts w:ascii="Times New Roman" w:hAnsi="Times New Roman" w:cs="Times New Roman"/>
            <w:color w:val="000000" w:themeColor="text1"/>
            <w:sz w:val="22"/>
            <w:szCs w:val="22"/>
          </w:rPr>
          <w:delText>odfi</w:delText>
        </w:r>
      </w:del>
      <w:del w:id="28" w:author="Luyao Zhang" w:date="2016-12-03T18:22:00Z">
        <w:r w:rsidRPr="002B5DB1" w:rsidDel="00381163">
          <w:rPr>
            <w:rFonts w:ascii="Times New Roman" w:hAnsi="Times New Roman" w:cs="Times New Roman"/>
            <w:color w:val="000000" w:themeColor="text1"/>
            <w:sz w:val="22"/>
            <w:szCs w:val="22"/>
          </w:rPr>
          <w:delText>t</w:delText>
        </w:r>
      </w:del>
      <w:r w:rsidRPr="002B5DB1">
        <w:rPr>
          <w:rFonts w:ascii="Times New Roman" w:hAnsi="Times New Roman" w:cs="Times New Roman"/>
          <w:color w:val="000000" w:themeColor="text1"/>
          <w:sz w:val="22"/>
          <w:szCs w:val="22"/>
        </w:rPr>
        <w:t xml:space="preserve"> generated the item characteristic curves (ICCs) at the same time, which were used to determine which items should be reverse coded before any analysis could be conducted with the dominance model. After negative items were reversed, the SGR model item parameters were then estimated with MULTILOG 7.0 software (Thissen, Chen, &amp; Bock, 2003). Model-data fit for the SGR model was also computed using MODFIT. Adequate fit is indicated by Chi-square-to-degree-of-freedom ratios less than 3 (Tay, Ali, Drasgow, &amp; Williams, 2011). Sources of misfit were explored by assessing the ICCs of potential intermediate items, both under polytomous and dichotomous IRT models.</w:t>
      </w:r>
    </w:p>
    <w:p w14:paraId="2079E080" w14:textId="77777777" w:rsidR="00984A50" w:rsidRPr="002B5DB1" w:rsidRDefault="00984A50" w:rsidP="00984A50">
      <w:pPr>
        <w:widowControl w:val="0"/>
        <w:autoSpaceDE w:val="0"/>
        <w:autoSpaceDN w:val="0"/>
        <w:adjustRightInd w:val="0"/>
        <w:spacing w:after="240"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DIF NHST was conducted using a combination of the constrained and free baseline model approach. The constrained baseline model approach was first used to find DIF-free items, which were used as linking items in the free baseline model. The constrained baseline model is more conservative in detecting DIF-free items due to its inflated Type I error rate (Stark et al., 2006a), while the free baseline model is more effective in finding DIF items, because of the low Type I error rate and high power (Lopez Rivas et al., 2009). The log-likelihood ratio statistic was used for NHST, based on the finding (Wang et al., 2013) that the LR test performs consistently well with different types of data. DIF effect size was also computed based on Nye (2011) as a compl</w:t>
      </w:r>
      <w:r>
        <w:rPr>
          <w:rFonts w:ascii="Times New Roman" w:hAnsi="Times New Roman" w:cs="Times New Roman"/>
          <w:color w:val="000000" w:themeColor="text1"/>
          <w:sz w:val="22"/>
          <w:szCs w:val="22"/>
        </w:rPr>
        <w:t>e</w:t>
      </w:r>
      <w:r w:rsidRPr="002B5DB1">
        <w:rPr>
          <w:rFonts w:ascii="Times New Roman" w:hAnsi="Times New Roman" w:cs="Times New Roman"/>
          <w:color w:val="000000" w:themeColor="text1"/>
          <w:sz w:val="22"/>
          <w:szCs w:val="22"/>
        </w:rPr>
        <w:t>ment to the NHST for information on DIF magnitude.</w:t>
      </w:r>
    </w:p>
    <w:p w14:paraId="7EA652F2" w14:textId="77777777" w:rsidR="00984A50" w:rsidRPr="002B5DB1" w:rsidRDefault="00984A50" w:rsidP="00984A50"/>
    <w:p w14:paraId="4DC8F833" w14:textId="77777777" w:rsidR="00984A50" w:rsidRDefault="00984A50" w:rsidP="00984A50">
      <w:pPr>
        <w:spacing w:line="480" w:lineRule="auto"/>
        <w:jc w:val="center"/>
        <w:outlineLvl w:val="0"/>
        <w:rPr>
          <w:rFonts w:ascii="Times New Roman" w:hAnsi="Times New Roman" w:cs="Times New Roman"/>
          <w:b/>
          <w:color w:val="000000" w:themeColor="text1"/>
        </w:rPr>
      </w:pPr>
    </w:p>
    <w:p w14:paraId="31E69C83" w14:textId="77777777" w:rsidR="00984A50" w:rsidRPr="008D199C" w:rsidRDefault="00984A50" w:rsidP="00984A50">
      <w:pPr>
        <w:spacing w:line="480" w:lineRule="auto"/>
        <w:jc w:val="center"/>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lastRenderedPageBreak/>
        <w:t>CHAPTER 3</w:t>
      </w:r>
    </w:p>
    <w:p w14:paraId="770F1B36" w14:textId="77777777" w:rsidR="00984A50" w:rsidRPr="008D199C" w:rsidRDefault="00984A50" w:rsidP="00984A50">
      <w:pPr>
        <w:spacing w:line="480" w:lineRule="auto"/>
        <w:jc w:val="center"/>
        <w:rPr>
          <w:rFonts w:ascii="Times New Roman" w:hAnsi="Times New Roman" w:cs="Times New Roman"/>
          <w:b/>
          <w:color w:val="000000" w:themeColor="text1"/>
        </w:rPr>
      </w:pPr>
      <w:r w:rsidRPr="008D199C">
        <w:rPr>
          <w:rFonts w:ascii="Times New Roman" w:hAnsi="Times New Roman" w:cs="Times New Roman"/>
          <w:b/>
          <w:color w:val="000000" w:themeColor="text1"/>
        </w:rPr>
        <w:t>RESULTS</w:t>
      </w:r>
    </w:p>
    <w:p w14:paraId="1993EDB7" w14:textId="77777777" w:rsidR="00984A50" w:rsidRPr="008D199C" w:rsidRDefault="00984A50" w:rsidP="00984A50">
      <w:pPr>
        <w:spacing w:line="480" w:lineRule="auto"/>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t>MODEL FIT</w:t>
      </w:r>
    </w:p>
    <w:p w14:paraId="5B134C23" w14:textId="3EF0DBA9"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We </w:t>
      </w:r>
      <w:del w:id="29" w:author="Luyao Zhang" w:date="2017-01-16T12:08:00Z">
        <w:r w:rsidRPr="008D199C" w:rsidDel="00513622">
          <w:rPr>
            <w:rFonts w:ascii="Times New Roman" w:hAnsi="Times New Roman" w:cs="Times New Roman"/>
            <w:color w:val="000000" w:themeColor="text1"/>
          </w:rPr>
          <w:delText xml:space="preserve">obtained </w:delText>
        </w:r>
      </w:del>
      <w:ins w:id="30" w:author="Luyao Zhang" w:date="2017-01-16T12:08:00Z">
        <w:r w:rsidR="00513622">
          <w:rPr>
            <w:rFonts w:ascii="Times New Roman" w:hAnsi="Times New Roman" w:cs="Times New Roman"/>
            <w:color w:val="000000" w:themeColor="text1"/>
          </w:rPr>
          <w:t>examined</w:t>
        </w:r>
        <w:r w:rsidR="00513622" w:rsidRPr="008D199C">
          <w:rPr>
            <w:rFonts w:ascii="Times New Roman" w:hAnsi="Times New Roman" w:cs="Times New Roman"/>
            <w:color w:val="000000" w:themeColor="text1"/>
          </w:rPr>
          <w:t xml:space="preserve"> </w:t>
        </w:r>
      </w:ins>
      <w:r w:rsidR="00E14803">
        <w:rPr>
          <w:rFonts w:ascii="Times New Roman" w:hAnsi="Times New Roman" w:cs="Times New Roman"/>
          <w:color w:val="000000" w:themeColor="text1"/>
        </w:rPr>
        <w:t xml:space="preserve">the </w:t>
      </w:r>
      <w:r w:rsidRPr="008D199C">
        <w:rPr>
          <w:rFonts w:ascii="Times New Roman" w:hAnsi="Times New Roman" w:cs="Times New Roman"/>
          <w:color w:val="000000" w:themeColor="text1"/>
        </w:rPr>
        <w:t>mo</w:t>
      </w:r>
      <w:r w:rsidR="00432225">
        <w:rPr>
          <w:rFonts w:ascii="Times New Roman" w:hAnsi="Times New Roman" w:cs="Times New Roman"/>
          <w:color w:val="000000" w:themeColor="text1"/>
        </w:rPr>
        <w:t xml:space="preserve">del-data fit for the </w:t>
      </w:r>
      <w:r>
        <w:rPr>
          <w:rFonts w:ascii="Times New Roman" w:hAnsi="Times New Roman" w:cs="Times New Roman"/>
          <w:color w:val="000000" w:themeColor="text1"/>
        </w:rPr>
        <w:t>GGUM first, because</w:t>
      </w:r>
      <w:r w:rsidRPr="008D199C">
        <w:rPr>
          <w:rFonts w:ascii="Times New Roman" w:hAnsi="Times New Roman" w:cs="Times New Roman"/>
          <w:color w:val="000000" w:themeColor="text1"/>
        </w:rPr>
        <w:t xml:space="preserve"> </w:t>
      </w:r>
      <w:r>
        <w:rPr>
          <w:rFonts w:ascii="Times New Roman" w:hAnsi="Times New Roman" w:cs="Times New Roman"/>
          <w:color w:val="000000" w:themeColor="text1"/>
        </w:rPr>
        <w:t>unlike SGR, GGUM does not require reverse coding</w:t>
      </w:r>
      <w:r w:rsidRPr="008D199C">
        <w:rPr>
          <w:rFonts w:ascii="Times New Roman" w:hAnsi="Times New Roman" w:cs="Times New Roman"/>
          <w:color w:val="000000" w:themeColor="text1"/>
        </w:rPr>
        <w:t xml:space="preserve">. </w:t>
      </w:r>
      <w:r w:rsidR="00106EA5">
        <w:rPr>
          <w:rFonts w:ascii="Times New Roman" w:hAnsi="Times New Roman" w:cs="Times New Roman"/>
          <w:color w:val="000000" w:themeColor="text1"/>
        </w:rPr>
        <w:t>B</w:t>
      </w:r>
      <w:r w:rsidRPr="008D199C">
        <w:rPr>
          <w:rFonts w:ascii="Times New Roman" w:hAnsi="Times New Roman" w:cs="Times New Roman"/>
          <w:color w:val="000000" w:themeColor="text1"/>
        </w:rPr>
        <w:t>ased on the ICCs given by M</w:t>
      </w:r>
      <w:ins w:id="31" w:author="Luyao Zhang" w:date="2016-12-03T18:23:00Z">
        <w:r w:rsidR="00EC44B8">
          <w:rPr>
            <w:rFonts w:ascii="Times New Roman" w:hAnsi="Times New Roman" w:cs="Times New Roman"/>
            <w:color w:val="000000" w:themeColor="text1"/>
          </w:rPr>
          <w:t>ODFIT</w:t>
        </w:r>
      </w:ins>
      <w:del w:id="32" w:author="Luyao Zhang" w:date="2016-12-03T18:23:00Z">
        <w:r w:rsidRPr="008D199C" w:rsidDel="00EC44B8">
          <w:rPr>
            <w:rFonts w:ascii="Times New Roman" w:hAnsi="Times New Roman" w:cs="Times New Roman"/>
            <w:color w:val="000000" w:themeColor="text1"/>
          </w:rPr>
          <w:delText>odfit</w:delText>
        </w:r>
      </w:del>
      <w:r w:rsidRPr="008D199C">
        <w:rPr>
          <w:rFonts w:ascii="Times New Roman" w:hAnsi="Times New Roman" w:cs="Times New Roman"/>
          <w:color w:val="000000" w:themeColor="text1"/>
        </w:rPr>
        <w:t>, we discarded items with flat characteristic curves in at least one of the groups, because t</w:t>
      </w:r>
      <w:r w:rsidR="00104BAF">
        <w:rPr>
          <w:rFonts w:ascii="Times New Roman" w:hAnsi="Times New Roman" w:cs="Times New Roman"/>
          <w:color w:val="000000" w:themeColor="text1"/>
        </w:rPr>
        <w:t xml:space="preserve">hey had poor discrimination and </w:t>
      </w:r>
      <w:r w:rsidRPr="008D199C">
        <w:rPr>
          <w:rFonts w:ascii="Times New Roman" w:hAnsi="Times New Roman" w:cs="Times New Roman"/>
          <w:color w:val="000000" w:themeColor="text1"/>
        </w:rPr>
        <w:t xml:space="preserve">contained little information. Also based on the ICCs were decisions </w:t>
      </w:r>
      <w:del w:id="33" w:author="Luyao Zhang" w:date="2017-01-16T12:09:00Z">
        <w:r w:rsidRPr="008D199C" w:rsidDel="0049430C">
          <w:rPr>
            <w:rFonts w:ascii="Times New Roman" w:hAnsi="Times New Roman" w:cs="Times New Roman"/>
            <w:color w:val="000000" w:themeColor="text1"/>
          </w:rPr>
          <w:delText xml:space="preserve">on </w:delText>
        </w:r>
      </w:del>
      <w:ins w:id="34" w:author="Luyao Zhang" w:date="2017-01-16T12:09:00Z">
        <w:r w:rsidR="0049430C">
          <w:rPr>
            <w:rFonts w:ascii="Times New Roman" w:hAnsi="Times New Roman" w:cs="Times New Roman"/>
            <w:color w:val="000000" w:themeColor="text1"/>
          </w:rPr>
          <w:t>about</w:t>
        </w:r>
        <w:r w:rsidR="0049430C" w:rsidRPr="008D199C">
          <w:rPr>
            <w:rFonts w:ascii="Times New Roman" w:hAnsi="Times New Roman" w:cs="Times New Roman"/>
            <w:color w:val="000000" w:themeColor="text1"/>
          </w:rPr>
          <w:t xml:space="preserve"> </w:t>
        </w:r>
      </w:ins>
      <w:r w:rsidRPr="008D199C">
        <w:rPr>
          <w:rFonts w:ascii="Times New Roman" w:hAnsi="Times New Roman" w:cs="Times New Roman"/>
          <w:color w:val="000000" w:themeColor="text1"/>
        </w:rPr>
        <w:t>which items to be</w:t>
      </w:r>
      <w:r>
        <w:rPr>
          <w:rFonts w:ascii="Times New Roman" w:hAnsi="Times New Roman" w:cs="Times New Roman"/>
          <w:color w:val="000000" w:themeColor="text1"/>
        </w:rPr>
        <w:t xml:space="preserve"> r</w:t>
      </w:r>
      <w:r w:rsidR="00A200AC">
        <w:rPr>
          <w:rFonts w:ascii="Times New Roman" w:hAnsi="Times New Roman" w:cs="Times New Roman"/>
          <w:color w:val="000000" w:themeColor="text1"/>
        </w:rPr>
        <w:t>everse</w:t>
      </w:r>
      <w:r>
        <w:rPr>
          <w:rFonts w:ascii="Times New Roman" w:hAnsi="Times New Roman" w:cs="Times New Roman"/>
          <w:color w:val="000000" w:themeColor="text1"/>
        </w:rPr>
        <w:t xml:space="preserve"> coded </w:t>
      </w:r>
      <w:r w:rsidRPr="008D199C">
        <w:rPr>
          <w:rFonts w:ascii="Times New Roman" w:hAnsi="Times New Roman" w:cs="Times New Roman"/>
          <w:color w:val="000000" w:themeColor="text1"/>
        </w:rPr>
        <w:t>for the dominance models. If</w:t>
      </w:r>
      <w:ins w:id="35" w:author="Luyao Zhang" w:date="2017-01-16T12:09:00Z">
        <w:r w:rsidR="009827E6">
          <w:rPr>
            <w:rFonts w:ascii="Times New Roman" w:hAnsi="Times New Roman" w:cs="Times New Roman"/>
            <w:color w:val="000000" w:themeColor="text1"/>
          </w:rPr>
          <w:t>,</w:t>
        </w:r>
      </w:ins>
      <w:r w:rsidRPr="008D199C">
        <w:rPr>
          <w:rFonts w:ascii="Times New Roman" w:hAnsi="Times New Roman" w:cs="Times New Roman"/>
          <w:color w:val="000000" w:themeColor="text1"/>
        </w:rPr>
        <w:t xml:space="preserve"> as the latent trait level went up, the probability </w:t>
      </w:r>
      <w:ins w:id="36" w:author="Luyao Zhang" w:date="2017-01-16T12:09:00Z">
        <w:r w:rsidR="00E55357" w:rsidRPr="008D199C">
          <w:rPr>
            <w:rFonts w:ascii="Times New Roman" w:hAnsi="Times New Roman" w:cs="Times New Roman"/>
            <w:color w:val="000000" w:themeColor="text1"/>
          </w:rPr>
          <w:t xml:space="preserve">of the participants </w:t>
        </w:r>
        <w:r w:rsidR="00E55357">
          <w:rPr>
            <w:rFonts w:ascii="Times New Roman" w:hAnsi="Times New Roman" w:cs="Times New Roman"/>
            <w:color w:val="000000" w:themeColor="text1"/>
          </w:rPr>
          <w:t>endorsing</w:t>
        </w:r>
        <w:r w:rsidR="00E55357" w:rsidRPr="008D199C">
          <w:rPr>
            <w:rFonts w:ascii="Times New Roman" w:hAnsi="Times New Roman" w:cs="Times New Roman"/>
            <w:color w:val="000000" w:themeColor="text1"/>
          </w:rPr>
          <w:t xml:space="preserve"> the item </w:t>
        </w:r>
      </w:ins>
      <w:r w:rsidRPr="008D199C">
        <w:rPr>
          <w:rFonts w:ascii="Times New Roman" w:hAnsi="Times New Roman" w:cs="Times New Roman"/>
          <w:color w:val="000000" w:themeColor="text1"/>
        </w:rPr>
        <w:t>went down</w:t>
      </w:r>
      <w:del w:id="37" w:author="Luyao Zhang" w:date="2017-01-16T12:09:00Z">
        <w:r w:rsidRPr="008D199C" w:rsidDel="00E55357">
          <w:rPr>
            <w:rFonts w:ascii="Times New Roman" w:hAnsi="Times New Roman" w:cs="Times New Roman"/>
            <w:color w:val="000000" w:themeColor="text1"/>
          </w:rPr>
          <w:delText xml:space="preserve"> of the participants </w:delText>
        </w:r>
        <w:r w:rsidDel="00E55357">
          <w:rPr>
            <w:rFonts w:ascii="Times New Roman" w:hAnsi="Times New Roman" w:cs="Times New Roman"/>
            <w:color w:val="000000" w:themeColor="text1"/>
          </w:rPr>
          <w:delText>endorsing</w:delText>
        </w:r>
        <w:r w:rsidRPr="008D199C" w:rsidDel="00E55357">
          <w:rPr>
            <w:rFonts w:ascii="Times New Roman" w:hAnsi="Times New Roman" w:cs="Times New Roman"/>
            <w:color w:val="000000" w:themeColor="text1"/>
          </w:rPr>
          <w:delText xml:space="preserve"> the item</w:delText>
        </w:r>
      </w:del>
      <w:r w:rsidRPr="008D199C">
        <w:rPr>
          <w:rFonts w:ascii="Times New Roman" w:hAnsi="Times New Roman" w:cs="Times New Roman"/>
          <w:color w:val="000000" w:themeColor="text1"/>
        </w:rPr>
        <w:t>, then the item was considered a negative item, and reversed.</w:t>
      </w:r>
    </w:p>
    <w:p w14:paraId="0E5CBF92" w14:textId="7C6ED7A5"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Well-being scale.</w:t>
      </w:r>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 xml:space="preserve">Based on the ICCs, Items 6, 19, and 20 were excluded from further analyses because of low discrimination. More specifically, Items 6 and 20 were not discriminating enough for the Chinese group, while Item 19 </w:t>
      </w:r>
      <w:r w:rsidR="001C63F4">
        <w:rPr>
          <w:rFonts w:ascii="Times New Roman" w:hAnsi="Times New Roman" w:cs="Times New Roman"/>
          <w:color w:val="000000" w:themeColor="text1"/>
        </w:rPr>
        <w:t>had</w:t>
      </w:r>
      <w:r w:rsidRPr="008D199C">
        <w:rPr>
          <w:rFonts w:ascii="Times New Roman" w:hAnsi="Times New Roman" w:cs="Times New Roman"/>
          <w:color w:val="000000" w:themeColor="text1"/>
        </w:rPr>
        <w:t xml:space="preserve"> flat ICCs in the U.S. group. Among the remaining 17 items, 9 were reversed for both groups based on the ICCs as well as the loadings given</w:t>
      </w:r>
      <w:r w:rsidR="00BE2BFD">
        <w:rPr>
          <w:rFonts w:ascii="Times New Roman" w:hAnsi="Times New Roman" w:cs="Times New Roman"/>
          <w:color w:val="000000" w:themeColor="text1"/>
        </w:rPr>
        <w:t xml:space="preserve"> by a one-factor CFA. Model</w:t>
      </w:r>
      <w:r w:rsidRPr="008D199C">
        <w:rPr>
          <w:rFonts w:ascii="Times New Roman" w:hAnsi="Times New Roman" w:cs="Times New Roman"/>
          <w:color w:val="000000" w:themeColor="text1"/>
        </w:rPr>
        <w:t xml:space="preserve"> fit was then obtained using theses 17 items for both GGUM and SGR, with negative items reversed for the latter. Results of </w:t>
      </w:r>
      <w:ins w:id="38" w:author="Luyao Zhang" w:date="2017-01-16T12:10:00Z">
        <w:r w:rsidR="000A0CE2">
          <w:rPr>
            <w:rFonts w:ascii="Times New Roman" w:hAnsi="Times New Roman" w:cs="Times New Roman"/>
            <w:color w:val="000000" w:themeColor="text1"/>
          </w:rPr>
          <w:t xml:space="preserve">the </w:t>
        </w:r>
      </w:ins>
      <w:r w:rsidRPr="008D199C">
        <w:rPr>
          <w:rFonts w:ascii="Times New Roman" w:hAnsi="Times New Roman" w:cs="Times New Roman"/>
          <w:color w:val="000000" w:themeColor="text1"/>
        </w:rPr>
        <w:t xml:space="preserve">model fit </w:t>
      </w:r>
      <w:ins w:id="39" w:author="Luyao Zhang" w:date="2017-01-16T12:10:00Z">
        <w:r w:rsidR="00A23F84">
          <w:rPr>
            <w:rFonts w:ascii="Times New Roman" w:hAnsi="Times New Roman" w:cs="Times New Roman"/>
            <w:color w:val="000000" w:themeColor="text1"/>
          </w:rPr>
          <w:t xml:space="preserve">analyses </w:t>
        </w:r>
      </w:ins>
      <w:r w:rsidRPr="008D199C">
        <w:rPr>
          <w:rFonts w:ascii="Times New Roman" w:hAnsi="Times New Roman" w:cs="Times New Roman"/>
          <w:color w:val="000000" w:themeColor="text1"/>
        </w:rPr>
        <w:t xml:space="preserve">can be found in Table 1. </w:t>
      </w:r>
    </w:p>
    <w:p w14:paraId="58ECB5EA" w14:textId="592E12B3" w:rsidR="00E00B1F"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Adequate fit is indicated by Chi-square-to-degree-of-freedom ratios less than 3 (Drasgow, Levine, Tsien, Williams, &amp; Mead, 1995; Tay et al., 2011). </w:t>
      </w:r>
      <w:r w:rsidR="00B76BC2">
        <w:rPr>
          <w:rFonts w:ascii="Times New Roman" w:hAnsi="Times New Roman" w:cs="Times New Roman"/>
          <w:color w:val="000000" w:themeColor="text1"/>
        </w:rPr>
        <w:t>Based on this criterion</w:t>
      </w:r>
      <w:r w:rsidRPr="008D199C">
        <w:rPr>
          <w:rFonts w:ascii="Times New Roman" w:hAnsi="Times New Roman" w:cs="Times New Roman"/>
          <w:color w:val="000000" w:themeColor="text1"/>
        </w:rPr>
        <w:t xml:space="preserve">, </w:t>
      </w:r>
      <w:r w:rsidR="00CC0F09">
        <w:rPr>
          <w:rFonts w:ascii="Times New Roman" w:hAnsi="Times New Roman" w:cs="Times New Roman"/>
          <w:color w:val="000000" w:themeColor="text1"/>
        </w:rPr>
        <w:t xml:space="preserve">as shown in Table 1, </w:t>
      </w:r>
      <w:r w:rsidR="00F07E00">
        <w:rPr>
          <w:rFonts w:ascii="Times New Roman" w:hAnsi="Times New Roman" w:cs="Times New Roman"/>
          <w:color w:val="000000" w:themeColor="text1"/>
        </w:rPr>
        <w:t>both GGUM and SGR exhibited</w:t>
      </w:r>
      <w:r w:rsidRPr="008D199C">
        <w:rPr>
          <w:rFonts w:ascii="Times New Roman" w:hAnsi="Times New Roman" w:cs="Times New Roman"/>
          <w:color w:val="000000" w:themeColor="text1"/>
        </w:rPr>
        <w:t xml:space="preserve"> good fit for item singles, but </w:t>
      </w:r>
      <w:del w:id="40" w:author="Luyao Zhang" w:date="2017-01-16T12:13:00Z">
        <w:r w:rsidRPr="008D199C" w:rsidDel="00A80280">
          <w:rPr>
            <w:rFonts w:ascii="Times New Roman" w:hAnsi="Times New Roman" w:cs="Times New Roman"/>
            <w:color w:val="000000" w:themeColor="text1"/>
          </w:rPr>
          <w:delText>misfit</w:delText>
        </w:r>
        <w:r w:rsidR="006B02AB" w:rsidDel="00A80280">
          <w:rPr>
            <w:rFonts w:ascii="Times New Roman" w:hAnsi="Times New Roman" w:cs="Times New Roman"/>
            <w:color w:val="000000" w:themeColor="text1"/>
          </w:rPr>
          <w:delText xml:space="preserve"> to some extent</w:delText>
        </w:r>
      </w:del>
      <w:ins w:id="41" w:author="Luyao Zhang" w:date="2017-01-16T12:13:00Z">
        <w:r w:rsidR="00A80280">
          <w:rPr>
            <w:rFonts w:ascii="Times New Roman" w:hAnsi="Times New Roman" w:cs="Times New Roman"/>
            <w:color w:val="000000" w:themeColor="text1"/>
          </w:rPr>
          <w:t>some misfit</w:t>
        </w:r>
      </w:ins>
      <w:r w:rsidRPr="008D199C">
        <w:rPr>
          <w:rFonts w:ascii="Times New Roman" w:hAnsi="Times New Roman" w:cs="Times New Roman"/>
          <w:color w:val="000000" w:themeColor="text1"/>
        </w:rPr>
        <w:t xml:space="preserve"> for item doubles and triple</w:t>
      </w:r>
      <w:r w:rsidR="00A747E8">
        <w:rPr>
          <w:rFonts w:ascii="Times New Roman" w:hAnsi="Times New Roman" w:cs="Times New Roman"/>
          <w:color w:val="000000" w:themeColor="text1"/>
        </w:rPr>
        <w:t>s</w:t>
      </w:r>
      <w:r w:rsidRPr="008D199C">
        <w:rPr>
          <w:rFonts w:ascii="Times New Roman" w:hAnsi="Times New Roman" w:cs="Times New Roman"/>
          <w:color w:val="000000" w:themeColor="text1"/>
        </w:rPr>
        <w:t>. In the current study, we focus</w:t>
      </w:r>
      <w:r w:rsidR="006D6883">
        <w:rPr>
          <w:rFonts w:ascii="Times New Roman" w:hAnsi="Times New Roman" w:cs="Times New Roman"/>
          <w:color w:val="000000" w:themeColor="text1"/>
        </w:rPr>
        <w:t>ed</w:t>
      </w:r>
      <w:r w:rsidRPr="008D199C">
        <w:rPr>
          <w:rFonts w:ascii="Times New Roman" w:hAnsi="Times New Roman" w:cs="Times New Roman"/>
          <w:color w:val="000000" w:themeColor="text1"/>
        </w:rPr>
        <w:t xml:space="preserve"> on </w:t>
      </w:r>
      <w:r w:rsidR="009B3651">
        <w:rPr>
          <w:rFonts w:ascii="Times New Roman" w:hAnsi="Times New Roman" w:cs="Times New Roman"/>
          <w:color w:val="000000" w:themeColor="text1"/>
        </w:rPr>
        <w:t xml:space="preserve">the </w:t>
      </w:r>
      <w:r w:rsidRPr="008D199C">
        <w:rPr>
          <w:rFonts w:ascii="Times New Roman" w:hAnsi="Times New Roman" w:cs="Times New Roman"/>
          <w:color w:val="000000" w:themeColor="text1"/>
        </w:rPr>
        <w:t>fit of item doubles a</w:t>
      </w:r>
      <w:r w:rsidR="00D439F4">
        <w:rPr>
          <w:rFonts w:ascii="Times New Roman" w:hAnsi="Times New Roman" w:cs="Times New Roman"/>
          <w:color w:val="000000" w:themeColor="text1"/>
        </w:rPr>
        <w:t>nd triples. This is because</w:t>
      </w:r>
      <w:r w:rsidRPr="008D199C">
        <w:rPr>
          <w:rFonts w:ascii="Times New Roman" w:hAnsi="Times New Roman" w:cs="Times New Roman"/>
          <w:color w:val="000000" w:themeColor="text1"/>
        </w:rPr>
        <w:t xml:space="preserve"> </w:t>
      </w:r>
      <w:ins w:id="42" w:author="Luyao Zhang" w:date="2017-01-16T12:15:00Z">
        <w:r w:rsidR="00E9379F">
          <w:rPr>
            <w:rFonts w:ascii="Times New Roman" w:hAnsi="Times New Roman" w:cs="Times New Roman"/>
            <w:color w:val="000000" w:themeColor="text1"/>
          </w:rPr>
          <w:t xml:space="preserve">that </w:t>
        </w:r>
      </w:ins>
      <w:r w:rsidRPr="008D199C">
        <w:rPr>
          <w:rFonts w:ascii="Times New Roman" w:hAnsi="Times New Roman" w:cs="Times New Roman"/>
          <w:color w:val="000000" w:themeColor="text1"/>
        </w:rPr>
        <w:t xml:space="preserve">item singles are insensitive to misfit when item parameters and fit are </w:t>
      </w:r>
      <w:r w:rsidR="00083862">
        <w:rPr>
          <w:rFonts w:ascii="Times New Roman" w:hAnsi="Times New Roman" w:cs="Times New Roman"/>
          <w:color w:val="000000" w:themeColor="text1"/>
        </w:rPr>
        <w:t>computed using the same sample</w:t>
      </w:r>
      <w:r w:rsidR="00B240BE">
        <w:rPr>
          <w:rFonts w:ascii="Times New Roman" w:hAnsi="Times New Roman" w:cs="Times New Roman"/>
          <w:color w:val="000000" w:themeColor="text1"/>
        </w:rPr>
        <w:t xml:space="preserve"> </w:t>
      </w:r>
      <w:r w:rsidR="00B240BE" w:rsidRPr="008D199C">
        <w:rPr>
          <w:rFonts w:ascii="Times New Roman" w:hAnsi="Times New Roman" w:cs="Times New Roman"/>
          <w:color w:val="000000" w:themeColor="text1"/>
        </w:rPr>
        <w:t>(Drasgow et al., 1995)</w:t>
      </w:r>
      <w:r w:rsidR="00B240BE">
        <w:rPr>
          <w:rFonts w:ascii="Times New Roman" w:hAnsi="Times New Roman" w:cs="Times New Roman"/>
          <w:color w:val="000000" w:themeColor="text1"/>
        </w:rPr>
        <w:t xml:space="preserve">. </w:t>
      </w:r>
    </w:p>
    <w:p w14:paraId="5C4BF44B" w14:textId="3B653EA9" w:rsidR="00984A50" w:rsidRPr="008D199C" w:rsidRDefault="00B240BE" w:rsidP="00984A50">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lastRenderedPageBreak/>
        <w:t>I</w:t>
      </w:r>
      <w:r w:rsidR="00984A50" w:rsidRPr="008D199C">
        <w:rPr>
          <w:rFonts w:ascii="Times New Roman" w:hAnsi="Times New Roman" w:cs="Times New Roman"/>
          <w:color w:val="000000" w:themeColor="text1"/>
        </w:rPr>
        <w:t>tem doubles and triples have been found to be sensitive to local independence</w:t>
      </w:r>
      <w:r w:rsidR="000B1405">
        <w:rPr>
          <w:rFonts w:ascii="Times New Roman" w:hAnsi="Times New Roman" w:cs="Times New Roman"/>
          <w:color w:val="000000" w:themeColor="text1"/>
        </w:rPr>
        <w:t>, and f</w:t>
      </w:r>
      <w:r w:rsidR="00984A50" w:rsidRPr="008D199C">
        <w:rPr>
          <w:rFonts w:ascii="Times New Roman" w:hAnsi="Times New Roman" w:cs="Times New Roman"/>
          <w:color w:val="000000" w:themeColor="text1"/>
        </w:rPr>
        <w:t xml:space="preserve">or a 17-item scale measuring a specific personality facet, local dependence is not rare (Chernyshenko et al., 2007), </w:t>
      </w:r>
      <w:r w:rsidR="00B80100">
        <w:rPr>
          <w:rFonts w:ascii="Times New Roman" w:hAnsi="Times New Roman" w:cs="Times New Roman"/>
          <w:color w:val="000000" w:themeColor="text1"/>
        </w:rPr>
        <w:t>so</w:t>
      </w:r>
      <w:r w:rsidR="00984A50" w:rsidRPr="008D199C">
        <w:rPr>
          <w:rFonts w:ascii="Times New Roman" w:hAnsi="Times New Roman" w:cs="Times New Roman"/>
          <w:color w:val="000000" w:themeColor="text1"/>
        </w:rPr>
        <w:t xml:space="preserve"> a higher cutoff for misfit may be more proper (Speer et al., 2016). Also, if there’s misfit for more than one model, relative misfit of the two models can still be compared (Stark et al., 2006b), and as shown in Table 1, </w:t>
      </w:r>
      <w:r w:rsidR="00417BEB">
        <w:rPr>
          <w:rFonts w:ascii="Times New Roman" w:hAnsi="Times New Roman" w:cs="Times New Roman"/>
          <w:color w:val="000000" w:themeColor="text1"/>
        </w:rPr>
        <w:t xml:space="preserve">for </w:t>
      </w:r>
      <w:r w:rsidR="00984A50" w:rsidRPr="008D199C">
        <w:rPr>
          <w:rFonts w:ascii="Times New Roman" w:hAnsi="Times New Roman" w:cs="Times New Roman"/>
          <w:color w:val="000000" w:themeColor="text1"/>
        </w:rPr>
        <w:t>item singles, GGUM fitted</w:t>
      </w:r>
      <w:r w:rsidR="005D342F">
        <w:rPr>
          <w:rFonts w:ascii="Times New Roman" w:hAnsi="Times New Roman" w:cs="Times New Roman"/>
          <w:color w:val="000000" w:themeColor="text1"/>
        </w:rPr>
        <w:t xml:space="preserve"> slightly</w:t>
      </w:r>
      <w:r w:rsidR="00984A50" w:rsidRPr="008D199C">
        <w:rPr>
          <w:rFonts w:ascii="Times New Roman" w:hAnsi="Times New Roman" w:cs="Times New Roman"/>
          <w:color w:val="000000" w:themeColor="text1"/>
        </w:rPr>
        <w:t xml:space="preserve"> bett</w:t>
      </w:r>
      <w:r w:rsidR="0099410E">
        <w:rPr>
          <w:rFonts w:ascii="Times New Roman" w:hAnsi="Times New Roman" w:cs="Times New Roman"/>
          <w:color w:val="000000" w:themeColor="text1"/>
        </w:rPr>
        <w:t xml:space="preserve">er than SGR in </w:t>
      </w:r>
      <w:r w:rsidR="00984A50" w:rsidRPr="008D199C">
        <w:rPr>
          <w:rFonts w:ascii="Times New Roman" w:hAnsi="Times New Roman" w:cs="Times New Roman"/>
          <w:color w:val="000000" w:themeColor="text1"/>
        </w:rPr>
        <w:t xml:space="preserve">the U.S. group, while in the Chinese group, the two models showed </w:t>
      </w:r>
      <w:r w:rsidR="0053376E">
        <w:rPr>
          <w:rFonts w:ascii="Times New Roman" w:hAnsi="Times New Roman" w:cs="Times New Roman"/>
          <w:color w:val="000000" w:themeColor="text1"/>
        </w:rPr>
        <w:t>equally</w:t>
      </w:r>
      <w:r w:rsidR="00081AE7">
        <w:rPr>
          <w:rFonts w:ascii="Times New Roman" w:hAnsi="Times New Roman" w:cs="Times New Roman"/>
          <w:color w:val="000000" w:themeColor="text1"/>
        </w:rPr>
        <w:t xml:space="preserve"> good</w:t>
      </w:r>
      <w:r w:rsidR="00984A50" w:rsidRPr="008D199C">
        <w:rPr>
          <w:rFonts w:ascii="Times New Roman" w:hAnsi="Times New Roman" w:cs="Times New Roman"/>
          <w:color w:val="000000" w:themeColor="text1"/>
        </w:rPr>
        <w:t xml:space="preserve"> fit. In both groups, GGUM fitted better than SGR for item doubles. </w:t>
      </w:r>
      <w:r w:rsidR="00714C52">
        <w:rPr>
          <w:rFonts w:ascii="Times New Roman" w:hAnsi="Times New Roman" w:cs="Times New Roman"/>
          <w:color w:val="000000" w:themeColor="text1"/>
        </w:rPr>
        <w:t xml:space="preserve">For item triples, </w:t>
      </w:r>
      <w:r w:rsidR="00A231EF">
        <w:rPr>
          <w:rFonts w:ascii="Times New Roman" w:hAnsi="Times New Roman" w:cs="Times New Roman"/>
          <w:color w:val="000000" w:themeColor="text1"/>
        </w:rPr>
        <w:t>i</w:t>
      </w:r>
      <w:r w:rsidR="00984A50" w:rsidRPr="008D199C">
        <w:rPr>
          <w:rFonts w:ascii="Times New Roman" w:hAnsi="Times New Roman" w:cs="Times New Roman"/>
          <w:color w:val="000000" w:themeColor="text1"/>
        </w:rPr>
        <w:t xml:space="preserve">n the U.S. group, SGR fitted only faintly better than GGUM, while in the Chinese group, GGUM fitted better than SGR. </w:t>
      </w:r>
    </w:p>
    <w:p w14:paraId="68E7C02E" w14:textId="12553C6F"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Considering that </w:t>
      </w:r>
      <w:r w:rsidR="00A42F11">
        <w:rPr>
          <w:rFonts w:ascii="Times New Roman" w:hAnsi="Times New Roman" w:cs="Times New Roman"/>
          <w:color w:val="000000" w:themeColor="text1"/>
        </w:rPr>
        <w:t xml:space="preserve">in </w:t>
      </w:r>
      <w:r w:rsidRPr="008D199C">
        <w:rPr>
          <w:rFonts w:ascii="Times New Roman" w:hAnsi="Times New Roman" w:cs="Times New Roman"/>
          <w:color w:val="000000" w:themeColor="text1"/>
        </w:rPr>
        <w:t xml:space="preserve">general, </w:t>
      </w:r>
      <w:r w:rsidR="00B154B4">
        <w:rPr>
          <w:rFonts w:ascii="Times New Roman" w:hAnsi="Times New Roman" w:cs="Times New Roman"/>
          <w:color w:val="000000" w:themeColor="text1"/>
        </w:rPr>
        <w:t xml:space="preserve">for the Well-being scale, </w:t>
      </w:r>
      <w:r w:rsidRPr="008D199C">
        <w:rPr>
          <w:rFonts w:ascii="Times New Roman" w:hAnsi="Times New Roman" w:cs="Times New Roman"/>
          <w:color w:val="000000" w:themeColor="text1"/>
        </w:rPr>
        <w:t>p</w:t>
      </w:r>
      <w:r w:rsidR="0098215E">
        <w:rPr>
          <w:rFonts w:ascii="Times New Roman" w:hAnsi="Times New Roman" w:cs="Times New Roman"/>
          <w:color w:val="000000" w:themeColor="text1"/>
        </w:rPr>
        <w:t xml:space="preserve">olytomous GGUM had better model </w:t>
      </w:r>
      <w:r w:rsidRPr="008D199C">
        <w:rPr>
          <w:rFonts w:ascii="Times New Roman" w:hAnsi="Times New Roman" w:cs="Times New Roman"/>
          <w:color w:val="000000" w:themeColor="text1"/>
        </w:rPr>
        <w:t>fit than SGR, and that both models</w:t>
      </w:r>
      <w:r w:rsidR="00CD5B5B">
        <w:rPr>
          <w:rFonts w:ascii="Times New Roman" w:hAnsi="Times New Roman" w:cs="Times New Roman"/>
          <w:color w:val="000000" w:themeColor="text1"/>
        </w:rPr>
        <w:t xml:space="preserve"> showed acceptable, </w:t>
      </w:r>
      <w:commentRangeStart w:id="43"/>
      <w:r w:rsidR="00CD5B5B">
        <w:rPr>
          <w:rFonts w:ascii="Times New Roman" w:hAnsi="Times New Roman" w:cs="Times New Roman"/>
          <w:color w:val="000000" w:themeColor="text1"/>
        </w:rPr>
        <w:t xml:space="preserve">if not </w:t>
      </w:r>
      <w:r w:rsidRPr="008D199C">
        <w:rPr>
          <w:rFonts w:ascii="Times New Roman" w:hAnsi="Times New Roman" w:cs="Times New Roman"/>
          <w:color w:val="000000" w:themeColor="text1"/>
        </w:rPr>
        <w:t>satisfactory fit,</w:t>
      </w:r>
      <w:commentRangeEnd w:id="43"/>
      <w:r w:rsidR="0044720B">
        <w:rPr>
          <w:rStyle w:val="CommentReference"/>
        </w:rPr>
        <w:commentReference w:id="43"/>
      </w:r>
      <w:r w:rsidRPr="008D199C">
        <w:rPr>
          <w:rFonts w:ascii="Times New Roman" w:hAnsi="Times New Roman" w:cs="Times New Roman"/>
          <w:color w:val="000000" w:themeColor="text1"/>
        </w:rPr>
        <w:t xml:space="preserve"> we decided to keep both models for the DIF analyses.</w:t>
      </w:r>
    </w:p>
    <w:p w14:paraId="1DC483DF" w14:textId="03E3A3BC"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We believed that the source of the worse model fit for SGR was the unfolding items on the scale (Stark et al., 2006b). Unfolding items are non-monotonic, and thus violate the assumption of monotonicity underlying SGR and other dominance IRT models. GGUM, assuming non-monotonicity, is capable of modeling unfolding items and thus take advantage of the unfolding property of the item. To identify unfolding items, we went back to the ICCs and item parameter estimates, and noticed one item: Item 17 (“I am positive, but negative thoughts can conquer me sometimes”). Under GGUM, in both groups, Item 17 had discrimination parameters that were not large, yet acceptable (U.S: 0.82; CH: 0.83) and location parameters close to zero (U.S: -0.22; CH: -0.66). Moreover, across the two groups, a lot of the response option functions for this item were bell-curved (Figures </w:t>
      </w:r>
      <w:r w:rsidR="005F1DE0">
        <w:rPr>
          <w:rFonts w:ascii="Times New Roman" w:hAnsi="Times New Roman" w:cs="Times New Roman"/>
          <w:color w:val="000000" w:themeColor="text1"/>
        </w:rPr>
        <w:t>1-2). These characteristics are</w:t>
      </w:r>
      <w:r w:rsidR="00DC6AFA">
        <w:rPr>
          <w:rFonts w:ascii="Times New Roman" w:hAnsi="Times New Roman" w:cs="Times New Roman"/>
          <w:color w:val="000000" w:themeColor="text1"/>
        </w:rPr>
        <w:t xml:space="preserve"> what one should</w:t>
      </w:r>
      <w:r w:rsidR="00FE65F2">
        <w:rPr>
          <w:rFonts w:ascii="Times New Roman" w:hAnsi="Times New Roman" w:cs="Times New Roman"/>
          <w:color w:val="000000" w:themeColor="text1"/>
        </w:rPr>
        <w:t xml:space="preserve"> expect from an item that is</w:t>
      </w:r>
      <w:r w:rsidRPr="008D199C">
        <w:rPr>
          <w:rFonts w:ascii="Times New Roman" w:hAnsi="Times New Roman" w:cs="Times New Roman"/>
          <w:color w:val="000000" w:themeColor="text1"/>
        </w:rPr>
        <w:t xml:space="preserve"> working as an unfolding/intermediate item. Another characteristic of an unfolding item is that it </w:t>
      </w:r>
      <w:del w:id="44" w:author="Luyao Zhang" w:date="2016-12-03T18:24:00Z">
        <w:r w:rsidRPr="008D199C" w:rsidDel="000F1272">
          <w:rPr>
            <w:rFonts w:ascii="Times New Roman" w:hAnsi="Times New Roman" w:cs="Times New Roman"/>
            <w:color w:val="000000" w:themeColor="text1"/>
          </w:rPr>
          <w:delText xml:space="preserve">probabaly </w:delText>
        </w:r>
      </w:del>
      <w:r w:rsidRPr="008D199C">
        <w:rPr>
          <w:rFonts w:ascii="Times New Roman" w:hAnsi="Times New Roman" w:cs="Times New Roman"/>
          <w:color w:val="000000" w:themeColor="text1"/>
        </w:rPr>
        <w:t xml:space="preserve">won’t be modeled </w:t>
      </w:r>
      <w:r w:rsidR="0098606F">
        <w:rPr>
          <w:rFonts w:ascii="Times New Roman" w:hAnsi="Times New Roman" w:cs="Times New Roman"/>
          <w:color w:val="000000" w:themeColor="text1"/>
        </w:rPr>
        <w:t>very well</w:t>
      </w:r>
      <w:r w:rsidRPr="008D199C">
        <w:rPr>
          <w:rFonts w:ascii="Times New Roman" w:hAnsi="Times New Roman" w:cs="Times New Roman"/>
          <w:color w:val="000000" w:themeColor="text1"/>
        </w:rPr>
        <w:t xml:space="preserve"> by the dominance model, because of the non-monotonicity. </w:t>
      </w:r>
      <w:r w:rsidRPr="008D199C">
        <w:rPr>
          <w:rFonts w:ascii="Times New Roman" w:hAnsi="Times New Roman" w:cs="Times New Roman"/>
          <w:color w:val="000000" w:themeColor="text1"/>
        </w:rPr>
        <w:lastRenderedPageBreak/>
        <w:t>Sure enough, by examining the ICCs (Figures 3-4) and item parameters of Item 17 under SGR, we found that this mode</w:t>
      </w:r>
      <w:r w:rsidR="00343126">
        <w:rPr>
          <w:rFonts w:ascii="Times New Roman" w:hAnsi="Times New Roman" w:cs="Times New Roman"/>
          <w:color w:val="000000" w:themeColor="text1"/>
        </w:rPr>
        <w:t>l</w:t>
      </w:r>
      <w:r w:rsidRPr="008D199C">
        <w:rPr>
          <w:rFonts w:ascii="Times New Roman" w:hAnsi="Times New Roman" w:cs="Times New Roman"/>
          <w:color w:val="000000" w:themeColor="text1"/>
        </w:rPr>
        <w:t xml:space="preserve"> was unable to capture the unfolding property, producing minimal discrimination parameters (U.S.: 0.09; CH: 0.06)</w:t>
      </w:r>
      <w:r w:rsidR="005B502C">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and extremely large difficulty parameters (U.S.: -20.67; CH: -43.52). To further assess the effects of Item 17 on model fit and relative model fit, we computed new model fit without Item 17 for the two models (Table 2). As expected, without the unfolding item, </w:t>
      </w:r>
      <w:ins w:id="45" w:author="Luyao Zhang" w:date="2017-01-16T13:03:00Z">
        <w:r w:rsidR="0047724F">
          <w:rPr>
            <w:rFonts w:ascii="Times New Roman" w:hAnsi="Times New Roman" w:cs="Times New Roman"/>
            <w:color w:val="000000" w:themeColor="text1"/>
          </w:rPr>
          <w:t xml:space="preserve">the </w:t>
        </w:r>
      </w:ins>
      <w:r w:rsidRPr="008D199C">
        <w:rPr>
          <w:rFonts w:ascii="Times New Roman" w:hAnsi="Times New Roman" w:cs="Times New Roman"/>
          <w:color w:val="000000" w:themeColor="text1"/>
        </w:rPr>
        <w:t xml:space="preserve">model fit of SGR now became almost as good as GGUM, </w:t>
      </w:r>
      <w:del w:id="46" w:author="Luyao Zhang" w:date="2017-01-16T12:40:00Z">
        <w:r w:rsidRPr="008D199C" w:rsidDel="00B4460E">
          <w:rPr>
            <w:rFonts w:ascii="Times New Roman" w:hAnsi="Times New Roman" w:cs="Times New Roman"/>
            <w:color w:val="000000" w:themeColor="text1"/>
          </w:rPr>
          <w:delText xml:space="preserve">majorly </w:delText>
        </w:r>
      </w:del>
      <w:ins w:id="47" w:author="Luyao Zhang" w:date="2017-01-16T12:40:00Z">
        <w:r w:rsidR="00B4460E">
          <w:rPr>
            <w:rFonts w:ascii="Times New Roman" w:hAnsi="Times New Roman" w:cs="Times New Roman"/>
            <w:color w:val="000000" w:themeColor="text1"/>
          </w:rPr>
          <w:t>mainly</w:t>
        </w:r>
        <w:r w:rsidR="00B4460E" w:rsidRPr="008D199C">
          <w:rPr>
            <w:rFonts w:ascii="Times New Roman" w:hAnsi="Times New Roman" w:cs="Times New Roman"/>
            <w:color w:val="000000" w:themeColor="text1"/>
          </w:rPr>
          <w:t xml:space="preserve"> </w:t>
        </w:r>
      </w:ins>
      <w:r w:rsidRPr="008D199C">
        <w:rPr>
          <w:rFonts w:ascii="Times New Roman" w:hAnsi="Times New Roman" w:cs="Times New Roman"/>
          <w:color w:val="000000" w:themeColor="text1"/>
        </w:rPr>
        <w:t>due t</w:t>
      </w:r>
      <w:r w:rsidR="007D078B">
        <w:rPr>
          <w:rFonts w:ascii="Times New Roman" w:hAnsi="Times New Roman" w:cs="Times New Roman"/>
          <w:color w:val="000000" w:themeColor="text1"/>
        </w:rPr>
        <w:t>o the significant improvement of</w:t>
      </w:r>
      <w:r w:rsidR="00491F39">
        <w:rPr>
          <w:rFonts w:ascii="Times New Roman" w:hAnsi="Times New Roman" w:cs="Times New Roman"/>
          <w:color w:val="000000" w:themeColor="text1"/>
        </w:rPr>
        <w:t xml:space="preserve"> the model fit of</w:t>
      </w:r>
      <w:r w:rsidRPr="008D199C">
        <w:rPr>
          <w:rFonts w:ascii="Times New Roman" w:hAnsi="Times New Roman" w:cs="Times New Roman"/>
          <w:color w:val="000000" w:themeColor="text1"/>
        </w:rPr>
        <w:t xml:space="preserve"> SGR. </w:t>
      </w:r>
    </w:p>
    <w:p w14:paraId="1703CFB7" w14:textId="098EC377" w:rsidR="00984A50" w:rsidRPr="008D199C" w:rsidRDefault="00984A50" w:rsidP="00984A50">
      <w:pPr>
        <w:spacing w:line="480" w:lineRule="auto"/>
        <w:ind w:firstLine="360"/>
        <w:rPr>
          <w:rFonts w:ascii="Times New Roman" w:hAnsi="Times New Roman" w:cs="Times New Roman"/>
          <w:color w:val="000000" w:themeColor="text1"/>
        </w:rPr>
      </w:pPr>
      <w:commentRangeStart w:id="48"/>
      <w:r w:rsidRPr="008D199C">
        <w:rPr>
          <w:rFonts w:ascii="Times New Roman" w:hAnsi="Times New Roman" w:cs="Times New Roman"/>
          <w:color w:val="000000" w:themeColor="text1"/>
        </w:rPr>
        <w:t xml:space="preserve">In order to examine the unfolding item more closely, we tried intensifying the unfolding pattern by having fewer response option functions (ROF) for each item (i.e., dichotomizing the response data). We went through the exact same process as with polytomous data, starting from examining model-data fit </w:t>
      </w:r>
      <w:r w:rsidRPr="008D199C">
        <w:rPr>
          <w:rFonts w:ascii="Times New Roman" w:hAnsi="Times New Roman" w:cs="Times New Roman" w:hint="eastAsia"/>
          <w:color w:val="000000" w:themeColor="text1"/>
        </w:rPr>
        <w:t>under</w:t>
      </w:r>
      <w:r w:rsidRPr="008D199C">
        <w:rPr>
          <w:rFonts w:ascii="Times New Roman" w:hAnsi="Times New Roman" w:cs="Times New Roman"/>
          <w:color w:val="000000" w:themeColor="text1"/>
        </w:rPr>
        <w:t xml:space="preserve"> GGUM with all 20 items. The only difference was that this time we kept Item 19, which was dropped before for low discrimination. Items 6 and 20 were deleted as under polytomous data</w:t>
      </w:r>
      <w:r w:rsidR="001B2965">
        <w:rPr>
          <w:rFonts w:ascii="Times New Roman" w:hAnsi="Times New Roman" w:cs="Times New Roman"/>
          <w:color w:val="000000" w:themeColor="text1"/>
        </w:rPr>
        <w:t>, due to low discrimination</w:t>
      </w:r>
      <w:r w:rsidRPr="008D199C">
        <w:rPr>
          <w:rFonts w:ascii="Times New Roman" w:hAnsi="Times New Roman" w:cs="Times New Roman"/>
          <w:color w:val="000000" w:themeColor="text1"/>
        </w:rPr>
        <w:t>. Model-data fit with</w:t>
      </w:r>
      <w:r w:rsidR="00C353BB">
        <w:rPr>
          <w:rFonts w:ascii="Times New Roman" w:hAnsi="Times New Roman" w:cs="Times New Roman"/>
          <w:color w:val="000000" w:themeColor="text1"/>
        </w:rPr>
        <w:t xml:space="preserve"> these</w:t>
      </w:r>
      <w:r w:rsidRPr="008D199C">
        <w:rPr>
          <w:rFonts w:ascii="Times New Roman" w:hAnsi="Times New Roman" w:cs="Times New Roman"/>
          <w:color w:val="000000" w:themeColor="text1"/>
        </w:rPr>
        <w:t xml:space="preserve"> 18 items for both GGUM and 2PLM was computed, which can be found in Table 3. As sho</w:t>
      </w:r>
      <w:r>
        <w:rPr>
          <w:rFonts w:ascii="Times New Roman" w:hAnsi="Times New Roman" w:cs="Times New Roman"/>
          <w:color w:val="000000" w:themeColor="text1"/>
        </w:rPr>
        <w:t xml:space="preserve">wn in Table 3, </w:t>
      </w:r>
      <w:r w:rsidR="00D37BE8">
        <w:rPr>
          <w:rFonts w:ascii="Times New Roman" w:hAnsi="Times New Roman" w:cs="Times New Roman"/>
          <w:color w:val="000000" w:themeColor="text1"/>
        </w:rPr>
        <w:t>both GGUM and 2PLM</w:t>
      </w:r>
      <w:r w:rsidRPr="008D199C">
        <w:rPr>
          <w:rFonts w:ascii="Times New Roman" w:hAnsi="Times New Roman" w:cs="Times New Roman"/>
          <w:color w:val="000000" w:themeColor="text1"/>
        </w:rPr>
        <w:t xml:space="preserve"> exhibited much better fit than with polytomous data. All combinations of group, model, and item types demonstrated adequate</w:t>
      </w:r>
      <w:r w:rsidR="00573AFB">
        <w:rPr>
          <w:rFonts w:ascii="Times New Roman" w:hAnsi="Times New Roman" w:cs="Times New Roman"/>
          <w:color w:val="000000" w:themeColor="text1"/>
        </w:rPr>
        <w:t xml:space="preserve"> or almost adequate</w:t>
      </w:r>
      <w:r w:rsidRPr="008D199C">
        <w:rPr>
          <w:rFonts w:ascii="Times New Roman" w:hAnsi="Times New Roman" w:cs="Times New Roman"/>
          <w:color w:val="000000" w:themeColor="text1"/>
        </w:rPr>
        <w:t xml:space="preserve"> fit</w:t>
      </w:r>
      <w:r w:rsidR="00D24FC6">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except for item triples for the U.S. grou</w:t>
      </w:r>
      <w:r w:rsidR="00092066">
        <w:rPr>
          <w:rFonts w:ascii="Times New Roman" w:hAnsi="Times New Roman" w:cs="Times New Roman"/>
          <w:color w:val="000000" w:themeColor="text1"/>
        </w:rPr>
        <w:t xml:space="preserve">p under 2PLM, which showed </w:t>
      </w:r>
      <w:r w:rsidR="00CC0C75">
        <w:rPr>
          <w:rFonts w:ascii="Times New Roman" w:hAnsi="Times New Roman" w:cs="Times New Roman"/>
          <w:color w:val="000000" w:themeColor="text1"/>
        </w:rPr>
        <w:t>some</w:t>
      </w:r>
      <w:r w:rsidRPr="008D199C">
        <w:rPr>
          <w:rFonts w:ascii="Times New Roman" w:hAnsi="Times New Roman" w:cs="Times New Roman"/>
          <w:color w:val="000000" w:themeColor="text1"/>
        </w:rPr>
        <w:t xml:space="preserve"> misfit</w:t>
      </w:r>
      <w:r w:rsidR="00A04BDF">
        <w:rPr>
          <w:rFonts w:ascii="Times New Roman" w:hAnsi="Times New Roman" w:cs="Times New Roman"/>
          <w:color w:val="000000" w:themeColor="text1"/>
        </w:rPr>
        <w:t>, but not</w:t>
      </w:r>
      <w:r w:rsidR="00275755">
        <w:rPr>
          <w:rFonts w:ascii="Times New Roman" w:hAnsi="Times New Roman" w:cs="Times New Roman"/>
          <w:color w:val="000000" w:themeColor="text1"/>
        </w:rPr>
        <w:t>hing</w:t>
      </w:r>
      <w:r w:rsidR="00A04BDF">
        <w:rPr>
          <w:rFonts w:ascii="Times New Roman" w:hAnsi="Times New Roman" w:cs="Times New Roman"/>
          <w:color w:val="000000" w:themeColor="text1"/>
        </w:rPr>
        <w:t xml:space="preserve"> severe</w:t>
      </w:r>
      <w:r w:rsidRPr="008D199C">
        <w:rPr>
          <w:rFonts w:ascii="Times New Roman" w:hAnsi="Times New Roman" w:cs="Times New Roman"/>
          <w:color w:val="000000" w:themeColor="text1"/>
        </w:rPr>
        <w:t xml:space="preserve">. Same as when with polytomous data, GGUM fitted </w:t>
      </w:r>
      <w:r w:rsidR="0070376E">
        <w:rPr>
          <w:rFonts w:ascii="Times New Roman" w:hAnsi="Times New Roman" w:cs="Times New Roman"/>
          <w:color w:val="000000" w:themeColor="text1"/>
        </w:rPr>
        <w:t xml:space="preserve">generally </w:t>
      </w:r>
      <w:r w:rsidRPr="008D199C">
        <w:rPr>
          <w:rFonts w:ascii="Times New Roman" w:hAnsi="Times New Roman" w:cs="Times New Roman"/>
          <w:color w:val="000000" w:themeColor="text1"/>
        </w:rPr>
        <w:t xml:space="preserve">better than 2PLM across two groups. </w:t>
      </w:r>
      <w:commentRangeEnd w:id="48"/>
      <w:r w:rsidR="008D52FB">
        <w:rPr>
          <w:rStyle w:val="CommentReference"/>
        </w:rPr>
        <w:commentReference w:id="48"/>
      </w:r>
    </w:p>
    <w:p w14:paraId="084460D2" w14:textId="08836CCB"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Item 17 was again identified via GGUM ICCs and item parameter estimates as the only unfolding item. Under GGUM, the unfolding property of Item 17 was demonstrated through the large discrimination parameters (U.S.: 1.88; CH: 1.41), close-to-zero location parameters (U.S.: -0.01; CH: -0.39), and steep bell-curved ICCs (Figures 5-6). 2PLM, similar to SGR, failed to model the unfolding item by having near zero discrimination (U.S.: 0.05; CH: 0.01), extremely </w:t>
      </w:r>
      <w:r w:rsidRPr="008D199C">
        <w:rPr>
          <w:rFonts w:ascii="Times New Roman" w:hAnsi="Times New Roman" w:cs="Times New Roman"/>
          <w:color w:val="000000" w:themeColor="text1"/>
        </w:rPr>
        <w:lastRenderedPageBreak/>
        <w:t>large difficulty parameters (U.S.: -15.25, CH: -74.35) and flat ICCs’ (Figures 7-8). When Item 17 was dropped,</w:t>
      </w:r>
      <w:ins w:id="49" w:author="Luyao Zhang" w:date="2017-01-16T12:51:00Z">
        <w:r w:rsidR="006943BC">
          <w:rPr>
            <w:rFonts w:ascii="Times New Roman" w:hAnsi="Times New Roman" w:cs="Times New Roman"/>
            <w:color w:val="000000" w:themeColor="text1"/>
          </w:rPr>
          <w:t xml:space="preserve"> the </w:t>
        </w:r>
      </w:ins>
      <w:del w:id="50" w:author="Luyao Zhang" w:date="2017-01-16T12:51:00Z">
        <w:r w:rsidRPr="008D199C" w:rsidDel="006943BC">
          <w:rPr>
            <w:rFonts w:ascii="Times New Roman" w:hAnsi="Times New Roman" w:cs="Times New Roman"/>
            <w:color w:val="000000" w:themeColor="text1"/>
          </w:rPr>
          <w:delText xml:space="preserve"> </w:delText>
        </w:r>
      </w:del>
      <w:r w:rsidRPr="008D199C">
        <w:rPr>
          <w:rFonts w:ascii="Times New Roman" w:hAnsi="Times New Roman" w:cs="Times New Roman"/>
          <w:color w:val="000000" w:themeColor="text1"/>
        </w:rPr>
        <w:t>model fit of 2PLM</w:t>
      </w:r>
      <w:r w:rsidR="00B87609">
        <w:rPr>
          <w:rFonts w:ascii="Times New Roman" w:hAnsi="Times New Roman" w:cs="Times New Roman"/>
          <w:color w:val="000000" w:themeColor="text1"/>
        </w:rPr>
        <w:t xml:space="preserve"> for item doubles and triples in</w:t>
      </w:r>
      <w:r w:rsidRPr="008D199C">
        <w:rPr>
          <w:rFonts w:ascii="Times New Roman" w:hAnsi="Times New Roman" w:cs="Times New Roman"/>
          <w:color w:val="000000" w:themeColor="text1"/>
        </w:rPr>
        <w:t xml:space="preserve"> both groups improved by more than 30% (Table 4), while the improvement for GGUM was trivial.</w:t>
      </w:r>
    </w:p>
    <w:p w14:paraId="42431AC0" w14:textId="578CEFFC"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Curiosity scale.</w:t>
      </w:r>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Item 1 was dropped before any analyses were carried out due to translation error. Items 10 and 12 were also dropped, because no participants endorsed “Strongly disagree”</w:t>
      </w:r>
      <w:del w:id="51" w:author="Luyao Zhang" w:date="2017-01-16T12:51:00Z">
        <w:r w:rsidRPr="008D199C" w:rsidDel="00AD24CE">
          <w:rPr>
            <w:rFonts w:ascii="Times New Roman" w:hAnsi="Times New Roman" w:cs="Times New Roman"/>
            <w:color w:val="000000" w:themeColor="text1"/>
          </w:rPr>
          <w:delText xml:space="preserve"> for them</w:delText>
        </w:r>
      </w:del>
      <w:r w:rsidRPr="008D199C">
        <w:rPr>
          <w:rFonts w:ascii="Times New Roman" w:hAnsi="Times New Roman" w:cs="Times New Roman"/>
          <w:color w:val="000000" w:themeColor="text1"/>
        </w:rPr>
        <w:t xml:space="preserve">, which is a situation that GGUM2004 couldn’t deal with without </w:t>
      </w:r>
      <w:del w:id="52" w:author="Luyao Zhang" w:date="2017-01-16T12:52:00Z">
        <w:r w:rsidR="001D6D7D" w:rsidDel="00CD7C7A">
          <w:rPr>
            <w:rFonts w:ascii="Times New Roman" w:hAnsi="Times New Roman" w:cs="Times New Roman"/>
            <w:color w:val="000000" w:themeColor="text1"/>
          </w:rPr>
          <w:delText xml:space="preserve">us </w:delText>
        </w:r>
        <w:r w:rsidRPr="008D199C" w:rsidDel="00CD7C7A">
          <w:rPr>
            <w:rFonts w:ascii="Times New Roman" w:hAnsi="Times New Roman" w:cs="Times New Roman"/>
            <w:color w:val="000000" w:themeColor="text1"/>
          </w:rPr>
          <w:delText>collapsing the responses</w:delText>
        </w:r>
      </w:del>
      <w:ins w:id="53" w:author="Luyao Zhang" w:date="2017-01-16T12:52:00Z">
        <w:r w:rsidR="00CD7C7A">
          <w:rPr>
            <w:rFonts w:ascii="Times New Roman" w:hAnsi="Times New Roman" w:cs="Times New Roman"/>
            <w:color w:val="000000" w:themeColor="text1"/>
          </w:rPr>
          <w:t>combining response options</w:t>
        </w:r>
      </w:ins>
      <w:r w:rsidRPr="008D199C">
        <w:rPr>
          <w:rFonts w:ascii="Times New Roman" w:hAnsi="Times New Roman" w:cs="Times New Roman"/>
          <w:color w:val="000000" w:themeColor="text1"/>
        </w:rPr>
        <w:t xml:space="preserve">. But we </w:t>
      </w:r>
      <w:r w:rsidR="000E65E7">
        <w:rPr>
          <w:rFonts w:ascii="Times New Roman" w:hAnsi="Times New Roman" w:cs="Times New Roman"/>
          <w:color w:val="000000" w:themeColor="text1"/>
        </w:rPr>
        <w:t>were unable to</w:t>
      </w:r>
      <w:r w:rsidRPr="008D199C">
        <w:rPr>
          <w:rFonts w:ascii="Times New Roman" w:hAnsi="Times New Roman" w:cs="Times New Roman"/>
          <w:color w:val="000000" w:themeColor="text1"/>
        </w:rPr>
        <w:t xml:space="preserve"> </w:t>
      </w:r>
      <w:del w:id="54" w:author="Luyao Zhang" w:date="2017-01-16T12:52:00Z">
        <w:r w:rsidRPr="008D199C" w:rsidDel="00477E09">
          <w:rPr>
            <w:rFonts w:ascii="Times New Roman" w:hAnsi="Times New Roman" w:cs="Times New Roman"/>
            <w:color w:val="000000" w:themeColor="text1"/>
          </w:rPr>
          <w:delText>collapse</w:delText>
        </w:r>
        <w:r w:rsidR="000E65E7" w:rsidDel="00477E09">
          <w:rPr>
            <w:rFonts w:ascii="Times New Roman" w:hAnsi="Times New Roman" w:cs="Times New Roman"/>
            <w:color w:val="000000" w:themeColor="text1"/>
          </w:rPr>
          <w:delText xml:space="preserve"> </w:delText>
        </w:r>
      </w:del>
      <w:ins w:id="55" w:author="Luyao Zhang" w:date="2017-01-16T12:52:00Z">
        <w:r w:rsidR="00477E09">
          <w:rPr>
            <w:rFonts w:ascii="Times New Roman" w:hAnsi="Times New Roman" w:cs="Times New Roman"/>
            <w:color w:val="000000" w:themeColor="text1"/>
          </w:rPr>
          <w:t xml:space="preserve">combine </w:t>
        </w:r>
      </w:ins>
      <w:r w:rsidR="000E65E7">
        <w:rPr>
          <w:rFonts w:ascii="Times New Roman" w:hAnsi="Times New Roman" w:cs="Times New Roman"/>
          <w:color w:val="000000" w:themeColor="text1"/>
        </w:rPr>
        <w:t>the</w:t>
      </w:r>
      <w:r w:rsidRPr="008D199C">
        <w:rPr>
          <w:rFonts w:ascii="Times New Roman" w:hAnsi="Times New Roman" w:cs="Times New Roman"/>
          <w:color w:val="000000" w:themeColor="text1"/>
        </w:rPr>
        <w:t xml:space="preserve"> responses</w:t>
      </w:r>
      <w:r w:rsidR="000825B6">
        <w:rPr>
          <w:rFonts w:ascii="Times New Roman" w:hAnsi="Times New Roman" w:cs="Times New Roman"/>
          <w:color w:val="000000" w:themeColor="text1"/>
        </w:rPr>
        <w:t xml:space="preserve"> of these two items</w:t>
      </w:r>
      <w:r w:rsidRPr="008D199C">
        <w:rPr>
          <w:rFonts w:ascii="Times New Roman" w:hAnsi="Times New Roman" w:cs="Times New Roman"/>
          <w:color w:val="000000" w:themeColor="text1"/>
        </w:rPr>
        <w:t>, because M</w:t>
      </w:r>
      <w:ins w:id="56" w:author="Luyao Zhang" w:date="2016-12-03T18:23:00Z">
        <w:r w:rsidR="00762672">
          <w:rPr>
            <w:rFonts w:ascii="Times New Roman" w:hAnsi="Times New Roman" w:cs="Times New Roman"/>
            <w:color w:val="000000" w:themeColor="text1"/>
          </w:rPr>
          <w:t>ODFIT</w:t>
        </w:r>
      </w:ins>
      <w:del w:id="57" w:author="Luyao Zhang" w:date="2016-12-03T18:23:00Z">
        <w:r w:rsidRPr="008D199C" w:rsidDel="00762672">
          <w:rPr>
            <w:rFonts w:ascii="Times New Roman" w:hAnsi="Times New Roman" w:cs="Times New Roman"/>
            <w:color w:val="000000" w:themeColor="text1"/>
          </w:rPr>
          <w:delText>odfit</w:delText>
        </w:r>
      </w:del>
      <w:r w:rsidRPr="008D199C">
        <w:rPr>
          <w:rFonts w:ascii="Times New Roman" w:hAnsi="Times New Roman" w:cs="Times New Roman"/>
          <w:color w:val="000000" w:themeColor="text1"/>
        </w:rPr>
        <w:t xml:space="preserve"> couldn’t handle scales with inconstant numbers of response categories. However, items having an option that no one endorsed was no problem for Multilog, so we kept the</w:t>
      </w:r>
      <w:del w:id="58" w:author="Luyao Zhang" w:date="2016-12-03T18:25:00Z">
        <w:r w:rsidRPr="008D199C" w:rsidDel="007014AE">
          <w:rPr>
            <w:rFonts w:ascii="Times New Roman" w:hAnsi="Times New Roman" w:cs="Times New Roman"/>
            <w:color w:val="000000" w:themeColor="text1"/>
          </w:rPr>
          <w:delText>s</w:delText>
        </w:r>
      </w:del>
      <w:ins w:id="59" w:author="Luyao Zhang" w:date="2016-12-03T18:25:00Z">
        <w:r w:rsidR="007014AE">
          <w:rPr>
            <w:rFonts w:ascii="Times New Roman" w:hAnsi="Times New Roman" w:cs="Times New Roman"/>
            <w:color w:val="000000" w:themeColor="text1"/>
          </w:rPr>
          <w:t>se</w:t>
        </w:r>
      </w:ins>
      <w:del w:id="60" w:author="Luyao Zhang" w:date="2016-12-03T18:25:00Z">
        <w:r w:rsidRPr="008D199C" w:rsidDel="007014AE">
          <w:rPr>
            <w:rFonts w:ascii="Times New Roman" w:hAnsi="Times New Roman" w:cs="Times New Roman"/>
            <w:color w:val="000000" w:themeColor="text1"/>
          </w:rPr>
          <w:delText>es</w:delText>
        </w:r>
      </w:del>
      <w:r w:rsidRPr="008D199C">
        <w:rPr>
          <w:rFonts w:ascii="Times New Roman" w:hAnsi="Times New Roman" w:cs="Times New Roman"/>
          <w:color w:val="000000" w:themeColor="text1"/>
        </w:rPr>
        <w:t xml:space="preserve"> two items for analyses under SGR. We also excluded Items 9, 16, and 19 from further analyses due to low discrimination in at least one group. To be more specific, Items 9 and 16 had low discrimination parameters for the U.S. group, and all 3 items had flat ICCs in the Chin</w:t>
      </w:r>
      <w:ins w:id="61" w:author="Luyao Zhang" w:date="2017-01-16T12:53:00Z">
        <w:r w:rsidR="007E1E54">
          <w:rPr>
            <w:rFonts w:ascii="Times New Roman" w:hAnsi="Times New Roman" w:cs="Times New Roman"/>
            <w:color w:val="000000" w:themeColor="text1"/>
          </w:rPr>
          <w:t>e</w:t>
        </w:r>
      </w:ins>
      <w:r w:rsidRPr="008D199C">
        <w:rPr>
          <w:rFonts w:ascii="Times New Roman" w:hAnsi="Times New Roman" w:cs="Times New Roman"/>
          <w:color w:val="000000" w:themeColor="text1"/>
        </w:rPr>
        <w:t>se</w:t>
      </w:r>
      <w:del w:id="62" w:author="Luyao Zhang" w:date="2017-01-16T12:53:00Z">
        <w:r w:rsidRPr="008D199C" w:rsidDel="00A05041">
          <w:rPr>
            <w:rFonts w:ascii="Times New Roman" w:hAnsi="Times New Roman" w:cs="Times New Roman"/>
            <w:color w:val="000000" w:themeColor="text1"/>
          </w:rPr>
          <w:delText>s</w:delText>
        </w:r>
      </w:del>
      <w:r w:rsidRPr="008D199C">
        <w:rPr>
          <w:rFonts w:ascii="Times New Roman" w:hAnsi="Times New Roman" w:cs="Times New Roman"/>
          <w:color w:val="000000" w:themeColor="text1"/>
        </w:rPr>
        <w:t xml:space="preserve"> group. Model fit was then computed under GGUM with the remaining 14 items, and under SGR with 17 items (Items 10 and 12 were kept). Table 5 contains the model-data fit results. Both models showed some misfit for item doubles and triples across groups. Compared with SGR, GGUM showed worse fit in the U.S. group, but </w:t>
      </w:r>
      <w:ins w:id="63" w:author="Luyao Zhang" w:date="2017-01-16T12:54:00Z">
        <w:r w:rsidR="00F702A6">
          <w:rPr>
            <w:rFonts w:ascii="Times New Roman" w:hAnsi="Times New Roman" w:cs="Times New Roman"/>
            <w:color w:val="000000" w:themeColor="text1"/>
          </w:rPr>
          <w:t xml:space="preserve">slightly </w:t>
        </w:r>
      </w:ins>
      <w:r w:rsidRPr="008D199C">
        <w:rPr>
          <w:rFonts w:ascii="Times New Roman" w:hAnsi="Times New Roman" w:cs="Times New Roman"/>
          <w:color w:val="000000" w:themeColor="text1"/>
        </w:rPr>
        <w:t xml:space="preserve">better fit in the Chinese group. </w:t>
      </w:r>
    </w:p>
    <w:p w14:paraId="23661603" w14:textId="1ADDB4A9"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Given the fact that the data-model fit was not too bad, we decided to included both models in our DIF analyses. </w:t>
      </w:r>
    </w:p>
    <w:p w14:paraId="1E6737E6" w14:textId="77777777" w:rsidR="00984A50" w:rsidRDefault="00984A50" w:rsidP="00984A50">
      <w:pPr>
        <w:spacing w:line="480" w:lineRule="auto"/>
        <w:ind w:firstLine="420"/>
        <w:rPr>
          <w:rFonts w:ascii="Times New Roman" w:hAnsi="Times New Roman" w:cs="Times New Roman"/>
          <w:color w:val="000000" w:themeColor="text1"/>
        </w:rPr>
      </w:pPr>
      <w:r w:rsidRPr="008D199C">
        <w:rPr>
          <w:rFonts w:ascii="Times New Roman" w:hAnsi="Times New Roman" w:cs="Times New Roman"/>
          <w:color w:val="000000" w:themeColor="text1"/>
        </w:rPr>
        <w:t>By examining the GGUM item parameters and ICCs, in the Chinese group, we were able to identify Item 13 (“I am as curious as anybody else I know”) as a weak non-monotonic item with a pretty low discrimination parameter (0.29), close-to-zero location parameter (-0.69), and bell-curved option response functions (Figure 9) for two of the response categories. The same item, under SGR, had option response functions (Figure 10) that were rather flat, a close-to-zero a-</w:t>
      </w:r>
      <w:r w:rsidRPr="008D199C">
        <w:rPr>
          <w:rFonts w:ascii="Times New Roman" w:hAnsi="Times New Roman" w:cs="Times New Roman"/>
          <w:color w:val="000000" w:themeColor="text1"/>
        </w:rPr>
        <w:lastRenderedPageBreak/>
        <w:t>parameter (0.06), and an extreme b-parameter (-34.31). In the U.S group, however, no item showed identifiable non-monotonicity. All items had location parameters that were very far away from 0, demonstrating monotonicity rather than non-monotonicity. Item 13 had similar ICCs under GGUM and SGM in the U.S. group (Figures 11-12).</w:t>
      </w:r>
    </w:p>
    <w:p w14:paraId="78D83EFA" w14:textId="51F5A6F5"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After Item 13 was removed, we recomputed model-data fit (Table 6). As shown in Table 6, GGUM still fitted worse than SGR for the U.S group, but for the Chinese group, SGR now fitted almost as well as GGUM, m</w:t>
      </w:r>
      <w:ins w:id="64" w:author="Luyao Zhang" w:date="2017-01-16T13:03:00Z">
        <w:r w:rsidR="00182D98">
          <w:rPr>
            <w:rFonts w:ascii="Times New Roman" w:hAnsi="Times New Roman" w:cs="Times New Roman"/>
            <w:color w:val="000000" w:themeColor="text1"/>
          </w:rPr>
          <w:t>ainly</w:t>
        </w:r>
      </w:ins>
      <w:del w:id="65" w:author="Luyao Zhang" w:date="2017-01-16T13:03:00Z">
        <w:r w:rsidRPr="008D199C" w:rsidDel="00182D98">
          <w:rPr>
            <w:rFonts w:ascii="Times New Roman" w:hAnsi="Times New Roman" w:cs="Times New Roman"/>
            <w:color w:val="000000" w:themeColor="text1"/>
          </w:rPr>
          <w:delText>ajorly</w:delText>
        </w:r>
      </w:del>
      <w:r w:rsidRPr="008D199C">
        <w:rPr>
          <w:rFonts w:ascii="Times New Roman" w:hAnsi="Times New Roman" w:cs="Times New Roman"/>
          <w:color w:val="000000" w:themeColor="text1"/>
        </w:rPr>
        <w:t xml:space="preserve"> because </w:t>
      </w:r>
      <w:ins w:id="66" w:author="Luyao Zhang" w:date="2017-01-16T13:03:00Z">
        <w:r w:rsidR="000A7781">
          <w:rPr>
            <w:rFonts w:ascii="Times New Roman" w:hAnsi="Times New Roman" w:cs="Times New Roman"/>
            <w:color w:val="000000" w:themeColor="text1"/>
          </w:rPr>
          <w:t xml:space="preserve">the </w:t>
        </w:r>
      </w:ins>
      <w:r w:rsidRPr="008D199C">
        <w:rPr>
          <w:rFonts w:ascii="Times New Roman" w:hAnsi="Times New Roman" w:cs="Times New Roman"/>
          <w:color w:val="000000" w:themeColor="text1"/>
        </w:rPr>
        <w:t>model fit of GGUM got worse after the unfolding item was removed.</w:t>
      </w:r>
    </w:p>
    <w:p w14:paraId="1AF50784"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Next, we dichotomized the response data for a clearer view of the unfolding item. 19 items were used (Item 1 was dropped due to inaccurate translation). Items 9, 13, and 16 showed poor discrimination, and thus were deleted. Item 13 was a weakly non-monotonic item under polytomous GGUM for the Chinese group. Interestingly, this time, Item 19 exhibited non-monotonicity. Note that Item 19 was deleted under polytomous GGUM due to low discrimination for the Chinese group. Under polytomous GGUM, although Item 19 had poor discrimination for the Chinese group, it was in fact non-monotonic in the U.S. group (Figure 13).</w:t>
      </w:r>
    </w:p>
    <w:p w14:paraId="452E0ED2" w14:textId="478A1AC8" w:rsidR="00984A50" w:rsidRPr="00EC2202"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Therefore, model-data fit was computed in M</w:t>
      </w:r>
      <w:ins w:id="67" w:author="Luyao Zhang" w:date="2016-12-03T18:23:00Z">
        <w:r w:rsidR="00384BBF">
          <w:rPr>
            <w:rFonts w:ascii="Times New Roman" w:hAnsi="Times New Roman" w:cs="Times New Roman"/>
            <w:color w:val="000000" w:themeColor="text1"/>
          </w:rPr>
          <w:t>ODFIT</w:t>
        </w:r>
      </w:ins>
      <w:del w:id="68" w:author="Luyao Zhang" w:date="2016-12-03T18:23:00Z">
        <w:r w:rsidRPr="008D199C" w:rsidDel="00384BBF">
          <w:rPr>
            <w:rFonts w:ascii="Times New Roman" w:hAnsi="Times New Roman" w:cs="Times New Roman"/>
            <w:color w:val="000000" w:themeColor="text1"/>
          </w:rPr>
          <w:delText>odfit</w:delText>
        </w:r>
      </w:del>
      <w:r w:rsidRPr="008D199C">
        <w:rPr>
          <w:rFonts w:ascii="Times New Roman" w:hAnsi="Times New Roman" w:cs="Times New Roman"/>
          <w:color w:val="000000" w:themeColor="text1"/>
        </w:rPr>
        <w:t xml:space="preserve"> without Items 1, 9, 13, and 16 (see Table 7). Again, dichotomous IRT models had much better fit than their polytomous counterparts, with all fit indices smaller than 3, indicating </w:t>
      </w:r>
      <w:del w:id="69" w:author="Luyao Zhang" w:date="2017-01-16T13:04:00Z">
        <w:r w:rsidRPr="008D199C" w:rsidDel="002E414B">
          <w:rPr>
            <w:rFonts w:ascii="Times New Roman" w:hAnsi="Times New Roman" w:cs="Times New Roman"/>
            <w:color w:val="000000" w:themeColor="text1"/>
          </w:rPr>
          <w:delText>ade</w:delText>
        </w:r>
        <w:r w:rsidR="00D16DB9" w:rsidDel="002E414B">
          <w:rPr>
            <w:rFonts w:ascii="Times New Roman" w:hAnsi="Times New Roman" w:cs="Times New Roman"/>
            <w:color w:val="000000" w:themeColor="text1"/>
          </w:rPr>
          <w:delText xml:space="preserve">quate </w:delText>
        </w:r>
      </w:del>
      <w:ins w:id="70" w:author="Luyao Zhang" w:date="2017-01-16T13:04:00Z">
        <w:r w:rsidR="002E414B">
          <w:rPr>
            <w:rFonts w:ascii="Times New Roman" w:hAnsi="Times New Roman" w:cs="Times New Roman"/>
            <w:color w:val="000000" w:themeColor="text1"/>
          </w:rPr>
          <w:t xml:space="preserve">excellent </w:t>
        </w:r>
      </w:ins>
      <w:r w:rsidR="00D16DB9">
        <w:rPr>
          <w:rFonts w:ascii="Times New Roman" w:hAnsi="Times New Roman" w:cs="Times New Roman"/>
          <w:color w:val="000000" w:themeColor="text1"/>
        </w:rPr>
        <w:t xml:space="preserve">fit. The GGUM fitted </w:t>
      </w:r>
      <w:r w:rsidR="00010C10">
        <w:rPr>
          <w:rFonts w:ascii="Times New Roman" w:hAnsi="Times New Roman" w:cs="Times New Roman"/>
          <w:color w:val="000000" w:themeColor="text1"/>
        </w:rPr>
        <w:t>a little</w:t>
      </w:r>
      <w:r w:rsidRPr="008D199C">
        <w:rPr>
          <w:rFonts w:ascii="Times New Roman" w:hAnsi="Times New Roman" w:cs="Times New Roman"/>
          <w:color w:val="000000" w:themeColor="text1"/>
        </w:rPr>
        <w:t xml:space="preserve"> better than 2PLM. Item 19 was identified as an unfolding item in both groups under GGUM (Figures 14-15), </w:t>
      </w:r>
      <w:r w:rsidR="00F24E59">
        <w:rPr>
          <w:rFonts w:ascii="Times New Roman" w:hAnsi="Times New Roman" w:cs="Times New Roman"/>
          <w:color w:val="000000" w:themeColor="text1"/>
        </w:rPr>
        <w:t xml:space="preserve">with </w:t>
      </w:r>
      <w:r w:rsidRPr="008D199C">
        <w:rPr>
          <w:rFonts w:ascii="Times New Roman" w:hAnsi="Times New Roman" w:cs="Times New Roman"/>
          <w:color w:val="000000" w:themeColor="text1"/>
        </w:rPr>
        <w:t>acceptable yet not large discrimination parameters (U.S.: 0.63; CH: 0.58)</w:t>
      </w:r>
      <w:r w:rsidR="00A85346">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and close-to-zero location parameters (U.S.: 0.17; CH: -0.07). ICCs (Figures 16-17) of the same item under 2PLM showed that the model did not capture the non-monotonicity as well as dichotomous GGUM, but the general misfit was not worth worrying about. This was probably </w:t>
      </w:r>
      <w:r w:rsidRPr="008D199C">
        <w:rPr>
          <w:rFonts w:ascii="Times New Roman" w:hAnsi="Times New Roman" w:cs="Times New Roman"/>
          <w:color w:val="000000" w:themeColor="text1"/>
        </w:rPr>
        <w:lastRenderedPageBreak/>
        <w:t>because that Item 19 was not that discriminating even under GGU</w:t>
      </w:r>
      <w:r w:rsidR="00F96F4D">
        <w:rPr>
          <w:rFonts w:ascii="Times New Roman" w:hAnsi="Times New Roman" w:cs="Times New Roman"/>
          <w:color w:val="000000" w:themeColor="text1"/>
        </w:rPr>
        <w:t xml:space="preserve">M. When Item 19 was removed, </w:t>
      </w:r>
      <w:r w:rsidR="003B19EA">
        <w:rPr>
          <w:rFonts w:ascii="Times New Roman" w:hAnsi="Times New Roman" w:cs="Times New Roman"/>
          <w:color w:val="000000" w:themeColor="text1"/>
        </w:rPr>
        <w:t xml:space="preserve">fit became almost </w:t>
      </w:r>
      <w:r w:rsidR="0083202C">
        <w:rPr>
          <w:rFonts w:ascii="Times New Roman" w:hAnsi="Times New Roman" w:cs="Times New Roman"/>
          <w:color w:val="000000" w:themeColor="text1"/>
        </w:rPr>
        <w:t>equally good for both models.</w:t>
      </w:r>
    </w:p>
    <w:p w14:paraId="12FB6D27" w14:textId="77777777" w:rsidR="00984A50" w:rsidRDefault="00984A50" w:rsidP="00984A50">
      <w:pPr>
        <w:spacing w:line="480" w:lineRule="auto"/>
        <w:outlineLvl w:val="0"/>
        <w:rPr>
          <w:ins w:id="71" w:author="Luyao Zhang" w:date="2017-01-16T13:07:00Z"/>
          <w:rFonts w:ascii="Times New Roman" w:hAnsi="Times New Roman" w:cs="Times New Roman"/>
          <w:b/>
          <w:color w:val="000000" w:themeColor="text1"/>
        </w:rPr>
      </w:pPr>
      <w:r w:rsidRPr="008D199C">
        <w:rPr>
          <w:rFonts w:ascii="Times New Roman" w:hAnsi="Times New Roman" w:cs="Times New Roman"/>
          <w:b/>
          <w:color w:val="000000" w:themeColor="text1"/>
        </w:rPr>
        <w:t>DIF</w:t>
      </w:r>
    </w:p>
    <w:p w14:paraId="417E9A96" w14:textId="5B1B101E" w:rsidR="00372320" w:rsidRPr="008D199C" w:rsidDel="00592F11" w:rsidRDefault="00372320" w:rsidP="00984A50">
      <w:pPr>
        <w:spacing w:line="480" w:lineRule="auto"/>
        <w:outlineLvl w:val="0"/>
        <w:rPr>
          <w:del w:id="72" w:author="Luyao Zhang" w:date="2017-01-16T13:08:00Z"/>
          <w:rFonts w:ascii="Times New Roman" w:hAnsi="Times New Roman" w:cs="Times New Roman"/>
          <w:b/>
          <w:color w:val="000000" w:themeColor="text1"/>
        </w:rPr>
      </w:pPr>
    </w:p>
    <w:p w14:paraId="529722FF" w14:textId="1EE8C36B"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Well-being scale.</w:t>
      </w:r>
      <w:ins w:id="73" w:author="Luyao Zhang" w:date="2017-01-16T13:07:00Z">
        <w:r w:rsidR="002C699C">
          <w:rPr>
            <w:rFonts w:ascii="Times New Roman" w:hAnsi="Times New Roman" w:cs="Times New Roman"/>
            <w:b/>
            <w:color w:val="000000" w:themeColor="text1"/>
          </w:rPr>
          <w:t xml:space="preserve"> </w:t>
        </w:r>
      </w:ins>
      <w:del w:id="74" w:author="Luyao Zhang" w:date="2017-01-16T13:07:00Z">
        <w:r w:rsidRPr="008D199C" w:rsidDel="00381718">
          <w:rPr>
            <w:rFonts w:ascii="Times New Roman" w:hAnsi="Times New Roman" w:cs="Times New Roman"/>
            <w:color w:val="000000" w:themeColor="text1"/>
          </w:rPr>
          <w:delText xml:space="preserve"> </w:delText>
        </w:r>
      </w:del>
      <w:r w:rsidR="000931F3">
        <w:rPr>
          <w:rFonts w:ascii="Times New Roman" w:hAnsi="Times New Roman" w:cs="Times New Roman"/>
          <w:color w:val="000000" w:themeColor="text1"/>
        </w:rPr>
        <w:t>With</w:t>
      </w:r>
      <w:r w:rsidRPr="008D199C">
        <w:rPr>
          <w:rFonts w:ascii="Times New Roman" w:hAnsi="Times New Roman" w:cs="Times New Roman"/>
          <w:color w:val="000000" w:themeColor="text1"/>
        </w:rPr>
        <w:t xml:space="preserve"> the constr</w:t>
      </w:r>
      <w:r w:rsidR="00CA270B">
        <w:rPr>
          <w:rFonts w:ascii="Times New Roman" w:hAnsi="Times New Roman" w:cs="Times New Roman"/>
          <w:color w:val="000000" w:themeColor="text1"/>
        </w:rPr>
        <w:t>ained baseline approach under</w:t>
      </w:r>
      <w:r w:rsidRPr="008D199C">
        <w:rPr>
          <w:rFonts w:ascii="Times New Roman" w:hAnsi="Times New Roman" w:cs="Times New Roman"/>
          <w:color w:val="000000" w:themeColor="text1"/>
        </w:rPr>
        <w:t xml:space="preserve"> </w:t>
      </w:r>
      <w:ins w:id="75" w:author="Luyao Zhang" w:date="2017-01-16T13:08:00Z">
        <w:r w:rsidR="00997786">
          <w:rPr>
            <w:rFonts w:ascii="Times New Roman" w:hAnsi="Times New Roman" w:cs="Times New Roman"/>
            <w:color w:val="000000" w:themeColor="text1"/>
          </w:rPr>
          <w:t xml:space="preserve">polytomous </w:t>
        </w:r>
      </w:ins>
      <w:r w:rsidRPr="008D199C">
        <w:rPr>
          <w:rFonts w:ascii="Times New Roman" w:hAnsi="Times New Roman" w:cs="Times New Roman"/>
          <w:color w:val="000000" w:themeColor="text1"/>
        </w:rPr>
        <w:t xml:space="preserve">GGUM, when we freed a different item each time, GGUM2004 reported multiple times that the matrices were too ill-conditioned and thus the inverse may have been inaccurate. Being unable to obtain trustworthy linking items, we turned to ICCs and effect sizes, and </w:t>
      </w:r>
      <w:r w:rsidR="001D3D7A">
        <w:rPr>
          <w:rFonts w:ascii="Times New Roman" w:hAnsi="Times New Roman" w:cs="Times New Roman"/>
          <w:color w:val="000000" w:themeColor="text1"/>
        </w:rPr>
        <w:t xml:space="preserve">were able to </w:t>
      </w:r>
      <w:r w:rsidR="006C05D4">
        <w:rPr>
          <w:rFonts w:ascii="Times New Roman" w:hAnsi="Times New Roman" w:cs="Times New Roman"/>
          <w:color w:val="000000" w:themeColor="text1"/>
        </w:rPr>
        <w:t>identify</w:t>
      </w:r>
      <w:r w:rsidRPr="008D199C">
        <w:rPr>
          <w:rFonts w:ascii="Times New Roman" w:hAnsi="Times New Roman" w:cs="Times New Roman"/>
          <w:color w:val="000000" w:themeColor="text1"/>
        </w:rPr>
        <w:t xml:space="preserve"> at least one item as the linking item for the free baseline analysis. However, during the free baseline analysis, </w:t>
      </w:r>
      <w:ins w:id="76" w:author="Luyao Zhang" w:date="2017-01-16T13:10:00Z">
        <w:r w:rsidR="00B37239">
          <w:rPr>
            <w:rFonts w:ascii="Times New Roman" w:hAnsi="Times New Roman" w:cs="Times New Roman"/>
            <w:color w:val="000000" w:themeColor="text1"/>
          </w:rPr>
          <w:t xml:space="preserve">under polytomous GGUM, </w:t>
        </w:r>
      </w:ins>
      <w:r w:rsidRPr="008D199C">
        <w:rPr>
          <w:rFonts w:ascii="Times New Roman" w:hAnsi="Times New Roman" w:cs="Times New Roman"/>
          <w:color w:val="000000" w:themeColor="text1"/>
        </w:rPr>
        <w:t>many of the matrices again turned out to have been too ill-conditioned to produce</w:t>
      </w:r>
      <w:del w:id="77" w:author="Luyao Zhang" w:date="2017-01-16T13:11:00Z">
        <w:r w:rsidRPr="008D199C" w:rsidDel="00856070">
          <w:rPr>
            <w:rFonts w:ascii="Times New Roman" w:hAnsi="Times New Roman" w:cs="Times New Roman"/>
            <w:color w:val="000000" w:themeColor="text1"/>
          </w:rPr>
          <w:delText>d</w:delText>
        </w:r>
      </w:del>
      <w:r w:rsidRPr="008D199C">
        <w:rPr>
          <w:rFonts w:ascii="Times New Roman" w:hAnsi="Times New Roman" w:cs="Times New Roman"/>
          <w:color w:val="000000" w:themeColor="text1"/>
        </w:rPr>
        <w:t xml:space="preserve"> </w:t>
      </w:r>
      <w:r w:rsidR="00AB36B7">
        <w:rPr>
          <w:rFonts w:ascii="Times New Roman" w:hAnsi="Times New Roman" w:cs="Times New Roman"/>
          <w:color w:val="000000" w:themeColor="text1"/>
        </w:rPr>
        <w:t>accurate</w:t>
      </w:r>
      <w:r w:rsidRPr="008D199C">
        <w:rPr>
          <w:rFonts w:ascii="Times New Roman" w:hAnsi="Times New Roman" w:cs="Times New Roman"/>
          <w:color w:val="000000" w:themeColor="text1"/>
        </w:rPr>
        <w:t xml:space="preserve"> results. Therefore, we had to drop the GGUM from our DIF analyses.</w:t>
      </w:r>
    </w:p>
    <w:p w14:paraId="0B266276" w14:textId="77777777" w:rsidR="00984A50" w:rsidRDefault="00984A50" w:rsidP="00984A50">
      <w:pPr>
        <w:spacing w:line="480" w:lineRule="auto"/>
        <w:ind w:firstLine="360"/>
        <w:rPr>
          <w:ins w:id="78" w:author="Luyao Zhang" w:date="2017-01-18T09:43:00Z"/>
          <w:rFonts w:ascii="Times New Roman" w:eastAsia="Times New Roman" w:hAnsi="Times New Roman" w:cs="Times New Roman"/>
          <w:color w:val="000000" w:themeColor="text1"/>
          <w:shd w:val="clear" w:color="auto" w:fill="FFFFFF"/>
        </w:rPr>
      </w:pPr>
      <w:r w:rsidRPr="008D199C">
        <w:rPr>
          <w:rFonts w:ascii="Times New Roman" w:hAnsi="Times New Roman" w:cs="Times New Roman"/>
          <w:color w:val="000000" w:themeColor="text1"/>
        </w:rPr>
        <w:t xml:space="preserve">Table 9 presents the DIF results obtained with SGR, and Nye’s DIF effect size measure for the Well-being scale. Items 6, 19, and 20 were dropped from the analysis because they had low discrimination. Under SGR, all items had significant DIF according to the constrained baseline approach, and thus the item with the smallest negative twice the difference between log-likelihood after and before it was freed (31.8; critical value with Bonferroni correction: 16.06; </w:t>
      </w:r>
      <w:r w:rsidRPr="008D199C">
        <w:rPr>
          <w:rFonts w:ascii="Times New Roman" w:hAnsi="Times New Roman" w:cs="Times New Roman"/>
          <w:i/>
          <w:color w:val="000000" w:themeColor="text1"/>
        </w:rPr>
        <w:t>df</w:t>
      </w:r>
      <w:r w:rsidRPr="008D199C">
        <w:rPr>
          <w:rFonts w:ascii="Times New Roman" w:hAnsi="Times New Roman" w:cs="Times New Roman"/>
          <w:color w:val="000000" w:themeColor="text1"/>
        </w:rPr>
        <w:t xml:space="preserve"> </w:t>
      </w:r>
      <w:r w:rsidRPr="008D199C">
        <w:rPr>
          <w:rFonts w:ascii="Times New Roman" w:hAnsi="Times New Roman" w:cs="Times New Roman"/>
          <w:i/>
          <w:color w:val="000000" w:themeColor="text1"/>
        </w:rPr>
        <w:t>=</w:t>
      </w:r>
      <w:r w:rsidRPr="008D199C">
        <w:rPr>
          <w:rFonts w:ascii="Times New Roman" w:hAnsi="Times New Roman" w:cs="Times New Roman"/>
          <w:color w:val="000000" w:themeColor="text1"/>
        </w:rPr>
        <w:t xml:space="preserve"> 4) was chosen as the linking item for the free baseline approach. The free baseline approach, with an ideal Type I error rate, also identified all the non-linking items as DIF items. Therefore, all items were flagged as DIF items under SGR using a NHST paradigm. H</w:t>
      </w:r>
      <w:r w:rsidRPr="008D199C">
        <w:rPr>
          <w:rFonts w:ascii="Times New Roman" w:hAnsi="Times New Roman" w:cs="Times New Roman" w:hint="eastAsia"/>
          <w:color w:val="000000" w:themeColor="text1"/>
        </w:rPr>
        <w:t>owever</w:t>
      </w:r>
      <w:r w:rsidRPr="008D199C">
        <w:rPr>
          <w:rFonts w:ascii="Times New Roman" w:hAnsi="Times New Roman" w:cs="Times New Roman"/>
          <w:color w:val="000000" w:themeColor="text1"/>
        </w:rPr>
        <w:t xml:space="preserve">, based on Cohen’s (1992) guidelines for interpreting effect size, 4 out of the 17 items showed a negligible DIF effect size smaller than .2 (Items 3, 9, 16, and 17), 2 items exhibited moderate DIF (i.e., .5 </w:t>
      </w:r>
      <w:r w:rsidRPr="008D199C">
        <w:rPr>
          <w:rFonts w:ascii="Times New Roman" w:eastAsia="Times New Roman" w:hAnsi="Times New Roman" w:cs="Times New Roman"/>
          <w:color w:val="000000" w:themeColor="text1"/>
          <w:shd w:val="clear" w:color="auto" w:fill="FFFFFF"/>
        </w:rPr>
        <w:t>≤</w:t>
      </w:r>
      <w:r w:rsidRPr="008D199C">
        <w:rPr>
          <w:rFonts w:ascii="Times New Roman" w:hAnsi="Times New Roman" w:cs="Times New Roman"/>
          <w:i/>
          <w:color w:val="000000" w:themeColor="text1"/>
        </w:rPr>
        <w:t xml:space="preserve"> d</w:t>
      </w:r>
      <w:r w:rsidRPr="008D199C">
        <w:rPr>
          <w:rFonts w:ascii="Times New Roman" w:hAnsi="Times New Roman" w:cs="Times New Roman"/>
          <w:color w:val="000000" w:themeColor="text1"/>
        </w:rPr>
        <w:t xml:space="preserve"> &lt; .8; Items 5 and 7), only 2 items exhibited large DIF (i.e., 0.8 </w:t>
      </w:r>
      <w:r w:rsidRPr="008D199C">
        <w:rPr>
          <w:rFonts w:ascii="Times New Roman" w:eastAsia="Times New Roman" w:hAnsi="Times New Roman" w:cs="Times New Roman"/>
          <w:color w:val="000000" w:themeColor="text1"/>
          <w:shd w:val="clear" w:color="auto" w:fill="FFFFFF"/>
        </w:rPr>
        <w:t xml:space="preserve">≤ </w:t>
      </w:r>
      <w:r w:rsidRPr="008D199C">
        <w:rPr>
          <w:rFonts w:ascii="Times New Roman" w:eastAsia="Times New Roman" w:hAnsi="Times New Roman" w:cs="Times New Roman"/>
          <w:i/>
          <w:color w:val="000000" w:themeColor="text1"/>
          <w:shd w:val="clear" w:color="auto" w:fill="FFFFFF"/>
        </w:rPr>
        <w:t>d</w:t>
      </w:r>
      <w:r w:rsidRPr="008D199C">
        <w:rPr>
          <w:rFonts w:ascii="Times New Roman" w:eastAsia="Times New Roman" w:hAnsi="Times New Roman" w:cs="Times New Roman"/>
          <w:color w:val="000000" w:themeColor="text1"/>
          <w:shd w:val="clear" w:color="auto" w:fill="FFFFFF"/>
        </w:rPr>
        <w:t xml:space="preserve">; Items 10 and 15), and the remaining 9 items showed small DIF (.2 ≤ </w:t>
      </w:r>
      <w:r w:rsidRPr="008D199C">
        <w:rPr>
          <w:rFonts w:ascii="Times New Roman" w:eastAsia="Times New Roman" w:hAnsi="Times New Roman" w:cs="Times New Roman"/>
          <w:i/>
          <w:color w:val="000000" w:themeColor="text1"/>
          <w:shd w:val="clear" w:color="auto" w:fill="FFFFFF"/>
        </w:rPr>
        <w:t xml:space="preserve">d </w:t>
      </w:r>
      <w:r w:rsidRPr="008D199C">
        <w:rPr>
          <w:rFonts w:ascii="Times New Roman" w:eastAsia="Times New Roman" w:hAnsi="Times New Roman" w:cs="Times New Roman"/>
          <w:color w:val="000000" w:themeColor="text1"/>
          <w:shd w:val="clear" w:color="auto" w:fill="FFFFFF"/>
        </w:rPr>
        <w:t xml:space="preserve">&lt; .5). </w:t>
      </w:r>
    </w:p>
    <w:p w14:paraId="13FB5B26" w14:textId="6C202A49" w:rsidR="00F94499" w:rsidRPr="009902D6" w:rsidRDefault="00F94499" w:rsidP="00984A50">
      <w:pPr>
        <w:spacing w:line="480" w:lineRule="auto"/>
        <w:ind w:firstLine="360"/>
        <w:rPr>
          <w:rFonts w:ascii="Times New Roman" w:eastAsia="Times New Roman" w:hAnsi="Times New Roman" w:cs="Times New Roman"/>
          <w:color w:val="000000" w:themeColor="text1"/>
        </w:rPr>
      </w:pPr>
      <w:ins w:id="79" w:author="Luyao Zhang" w:date="2017-01-18T09:43:00Z">
        <w:r>
          <w:rPr>
            <w:rFonts w:ascii="Times New Roman" w:eastAsia="Times New Roman" w:hAnsi="Times New Roman" w:cs="Times New Roman"/>
            <w:color w:val="000000" w:themeColor="text1"/>
            <w:shd w:val="clear" w:color="auto" w:fill="FFFFFF"/>
          </w:rPr>
          <w:lastRenderedPageBreak/>
          <w:t xml:space="preserve">Although we were not able to compute DIF </w:t>
        </w:r>
        <w:r w:rsidR="00EF1772">
          <w:rPr>
            <w:rFonts w:ascii="Times New Roman" w:eastAsia="Times New Roman" w:hAnsi="Times New Roman" w:cs="Times New Roman"/>
            <w:color w:val="000000" w:themeColor="text1"/>
            <w:shd w:val="clear" w:color="auto" w:fill="FFFFFF"/>
          </w:rPr>
          <w:t>under</w:t>
        </w:r>
        <w:r>
          <w:rPr>
            <w:rFonts w:ascii="Times New Roman" w:eastAsia="Times New Roman" w:hAnsi="Times New Roman" w:cs="Times New Roman"/>
            <w:color w:val="000000" w:themeColor="text1"/>
            <w:shd w:val="clear" w:color="auto" w:fill="FFFFFF"/>
          </w:rPr>
          <w:t xml:space="preserve"> polytomous GGUM, we </w:t>
        </w:r>
        <w:r w:rsidR="00782AD9">
          <w:rPr>
            <w:rFonts w:ascii="Times New Roman" w:eastAsia="Times New Roman" w:hAnsi="Times New Roman" w:cs="Times New Roman"/>
            <w:color w:val="000000" w:themeColor="text1"/>
            <w:shd w:val="clear" w:color="auto" w:fill="FFFFFF"/>
          </w:rPr>
          <w:t xml:space="preserve">managed to obtain the Differential Test Functioning (DTF) </w:t>
        </w:r>
        <w:r w:rsidR="00B8779C">
          <w:rPr>
            <w:rFonts w:ascii="Times New Roman" w:eastAsia="Times New Roman" w:hAnsi="Times New Roman" w:cs="Times New Roman"/>
            <w:color w:val="000000" w:themeColor="text1"/>
            <w:shd w:val="clear" w:color="auto" w:fill="FFFFFF"/>
          </w:rPr>
          <w:t>by combining the test characteristic curves (TCC)</w:t>
        </w:r>
      </w:ins>
      <w:ins w:id="80" w:author="Luyao Zhang" w:date="2017-01-18T09:44:00Z">
        <w:r w:rsidR="009A2FBC">
          <w:rPr>
            <w:rFonts w:ascii="Times New Roman" w:eastAsia="Times New Roman" w:hAnsi="Times New Roman" w:cs="Times New Roman"/>
            <w:color w:val="000000" w:themeColor="text1"/>
            <w:shd w:val="clear" w:color="auto" w:fill="FFFFFF"/>
          </w:rPr>
          <w:t xml:space="preserve"> of the t</w:t>
        </w:r>
        <w:r w:rsidR="00B67DB8">
          <w:rPr>
            <w:rFonts w:ascii="Times New Roman" w:eastAsia="Times New Roman" w:hAnsi="Times New Roman" w:cs="Times New Roman"/>
            <w:color w:val="000000" w:themeColor="text1"/>
            <w:shd w:val="clear" w:color="auto" w:fill="FFFFFF"/>
          </w:rPr>
          <w:t xml:space="preserve">wo groups. </w:t>
        </w:r>
        <w:r w:rsidR="00F367AE">
          <w:rPr>
            <w:rFonts w:ascii="Times New Roman" w:eastAsia="Times New Roman" w:hAnsi="Times New Roman" w:cs="Times New Roman"/>
            <w:color w:val="000000" w:themeColor="text1"/>
            <w:shd w:val="clear" w:color="auto" w:fill="FFFFFF"/>
          </w:rPr>
          <w:t xml:space="preserve">As shown in Figure </w:t>
        </w:r>
      </w:ins>
      <w:ins w:id="81" w:author="Luyao Zhang" w:date="2017-01-18T09:45:00Z">
        <w:r w:rsidR="008E5951">
          <w:rPr>
            <w:rFonts w:ascii="Times New Roman" w:eastAsia="Times New Roman" w:hAnsi="Times New Roman" w:cs="Times New Roman"/>
            <w:color w:val="000000" w:themeColor="text1"/>
            <w:shd w:val="clear" w:color="auto" w:fill="FFFFFF"/>
          </w:rPr>
          <w:t xml:space="preserve">18, </w:t>
        </w:r>
        <w:r w:rsidR="0061475E">
          <w:rPr>
            <w:rFonts w:ascii="Times New Roman" w:eastAsia="Times New Roman" w:hAnsi="Times New Roman" w:cs="Times New Roman"/>
            <w:color w:val="000000" w:themeColor="text1"/>
            <w:shd w:val="clear" w:color="auto" w:fill="FFFFFF"/>
          </w:rPr>
          <w:t>under GGUM,</w:t>
        </w:r>
        <w:r w:rsidR="00796B99">
          <w:rPr>
            <w:rFonts w:ascii="Times New Roman" w:eastAsia="Times New Roman" w:hAnsi="Times New Roman" w:cs="Times New Roman"/>
            <w:color w:val="000000" w:themeColor="text1"/>
            <w:shd w:val="clear" w:color="auto" w:fill="FFFFFF"/>
          </w:rPr>
          <w:t xml:space="preserve"> the scale </w:t>
        </w:r>
        <w:r w:rsidR="00BC55F9">
          <w:rPr>
            <w:rFonts w:ascii="Times New Roman" w:eastAsia="Times New Roman" w:hAnsi="Times New Roman" w:cs="Times New Roman"/>
            <w:color w:val="000000" w:themeColor="text1"/>
            <w:shd w:val="clear" w:color="auto" w:fill="FFFFFF"/>
          </w:rPr>
          <w:t>exhibited very small</w:t>
        </w:r>
        <w:r w:rsidR="00B15615">
          <w:rPr>
            <w:rFonts w:ascii="Times New Roman" w:eastAsia="Times New Roman" w:hAnsi="Times New Roman" w:cs="Times New Roman"/>
            <w:color w:val="000000" w:themeColor="text1"/>
            <w:shd w:val="clear" w:color="auto" w:fill="FFFFFF"/>
          </w:rPr>
          <w:t xml:space="preserve"> DTF</w:t>
        </w:r>
        <w:r w:rsidR="00BC0877">
          <w:rPr>
            <w:rFonts w:ascii="Times New Roman" w:eastAsia="Times New Roman" w:hAnsi="Times New Roman" w:cs="Times New Roman"/>
            <w:color w:val="000000" w:themeColor="text1"/>
            <w:shd w:val="clear" w:color="auto" w:fill="FFFFFF"/>
          </w:rPr>
          <w:t xml:space="preserve">, as the two </w:t>
        </w:r>
      </w:ins>
      <w:ins w:id="82" w:author="Luyao Zhang" w:date="2017-01-18T10:29:00Z">
        <w:r w:rsidR="001E7D04">
          <w:rPr>
            <w:rFonts w:ascii="Times New Roman" w:eastAsia="Times New Roman" w:hAnsi="Times New Roman" w:cs="Times New Roman"/>
            <w:color w:val="000000" w:themeColor="text1"/>
            <w:shd w:val="clear" w:color="auto" w:fill="FFFFFF"/>
          </w:rPr>
          <w:t xml:space="preserve">pretty straight </w:t>
        </w:r>
      </w:ins>
      <w:ins w:id="83" w:author="Luyao Zhang" w:date="2017-01-18T09:45:00Z">
        <w:r w:rsidR="00BC0877">
          <w:rPr>
            <w:rFonts w:ascii="Times New Roman" w:eastAsia="Times New Roman" w:hAnsi="Times New Roman" w:cs="Times New Roman"/>
            <w:color w:val="000000" w:themeColor="text1"/>
            <w:shd w:val="clear" w:color="auto" w:fill="FFFFFF"/>
          </w:rPr>
          <w:t xml:space="preserve">TCCs almost </w:t>
        </w:r>
      </w:ins>
      <w:ins w:id="84" w:author="Luyao Zhang" w:date="2017-01-18T09:47:00Z">
        <w:r w:rsidR="009E70AA">
          <w:rPr>
            <w:rFonts w:ascii="Times New Roman" w:eastAsia="Times New Roman" w:hAnsi="Times New Roman" w:cs="Times New Roman"/>
            <w:color w:val="000000" w:themeColor="text1"/>
            <w:shd w:val="clear" w:color="auto" w:fill="FFFFFF"/>
          </w:rPr>
          <w:t>completely overlapped.</w:t>
        </w:r>
        <w:r w:rsidR="00966E92">
          <w:rPr>
            <w:rFonts w:ascii="Times New Roman" w:eastAsia="Times New Roman" w:hAnsi="Times New Roman" w:cs="Times New Roman"/>
            <w:color w:val="000000" w:themeColor="text1"/>
            <w:shd w:val="clear" w:color="auto" w:fill="FFFFFF"/>
          </w:rPr>
          <w:t xml:space="preserve"> DTF under </w:t>
        </w:r>
      </w:ins>
      <w:ins w:id="85" w:author="Luyao Zhang" w:date="2017-01-18T09:48:00Z">
        <w:r w:rsidR="0000750A">
          <w:rPr>
            <w:rFonts w:ascii="Times New Roman" w:eastAsia="Times New Roman" w:hAnsi="Times New Roman" w:cs="Times New Roman"/>
            <w:color w:val="000000" w:themeColor="text1"/>
            <w:shd w:val="clear" w:color="auto" w:fill="FFFFFF"/>
          </w:rPr>
          <w:t>SGR</w:t>
        </w:r>
        <w:r w:rsidR="00102C5F">
          <w:rPr>
            <w:rFonts w:ascii="Times New Roman" w:eastAsia="Times New Roman" w:hAnsi="Times New Roman" w:cs="Times New Roman"/>
            <w:color w:val="000000" w:themeColor="text1"/>
            <w:shd w:val="clear" w:color="auto" w:fill="FFFFFF"/>
          </w:rPr>
          <w:t xml:space="preserve"> (Figure 19)</w:t>
        </w:r>
        <w:r w:rsidR="001276A5">
          <w:rPr>
            <w:rFonts w:ascii="Times New Roman" w:eastAsia="Times New Roman" w:hAnsi="Times New Roman" w:cs="Times New Roman"/>
            <w:color w:val="000000" w:themeColor="text1"/>
            <w:shd w:val="clear" w:color="auto" w:fill="FFFFFF"/>
          </w:rPr>
          <w:t>, on the other hand, was</w:t>
        </w:r>
        <w:r w:rsidR="0000750A">
          <w:rPr>
            <w:rFonts w:ascii="Times New Roman" w:eastAsia="Times New Roman" w:hAnsi="Times New Roman" w:cs="Times New Roman"/>
            <w:color w:val="000000" w:themeColor="text1"/>
            <w:shd w:val="clear" w:color="auto" w:fill="FFFFFF"/>
          </w:rPr>
          <w:t xml:space="preserve"> larger</w:t>
        </w:r>
      </w:ins>
      <w:ins w:id="86" w:author="Luyao Zhang" w:date="2017-01-18T09:52:00Z">
        <w:r w:rsidR="001276A5">
          <w:rPr>
            <w:rFonts w:ascii="Times New Roman" w:eastAsia="Times New Roman" w:hAnsi="Times New Roman" w:cs="Times New Roman"/>
            <w:color w:val="000000" w:themeColor="text1"/>
            <w:shd w:val="clear" w:color="auto" w:fill="FFFFFF"/>
          </w:rPr>
          <w:t xml:space="preserve"> and </w:t>
        </w:r>
        <w:r w:rsidR="00883EE3">
          <w:rPr>
            <w:rFonts w:ascii="Times New Roman" w:eastAsia="Times New Roman" w:hAnsi="Times New Roman" w:cs="Times New Roman"/>
            <w:color w:val="000000" w:themeColor="text1"/>
            <w:shd w:val="clear" w:color="auto" w:fill="FFFFFF"/>
          </w:rPr>
          <w:t>non</w:t>
        </w:r>
        <w:r w:rsidR="008021B8">
          <w:rPr>
            <w:rFonts w:ascii="Times New Roman" w:eastAsia="Times New Roman" w:hAnsi="Times New Roman" w:cs="Times New Roman"/>
            <w:color w:val="000000" w:themeColor="text1"/>
            <w:shd w:val="clear" w:color="auto" w:fill="FFFFFF"/>
          </w:rPr>
          <w:t>-</w:t>
        </w:r>
        <w:r w:rsidR="00883EE3">
          <w:rPr>
            <w:rFonts w:ascii="Times New Roman" w:eastAsia="Times New Roman" w:hAnsi="Times New Roman" w:cs="Times New Roman"/>
            <w:color w:val="000000" w:themeColor="text1"/>
            <w:shd w:val="clear" w:color="auto" w:fill="FFFFFF"/>
          </w:rPr>
          <w:t>uniform.</w:t>
        </w:r>
        <w:r w:rsidR="00D37EEF">
          <w:rPr>
            <w:rFonts w:ascii="Times New Roman" w:eastAsia="Times New Roman" w:hAnsi="Times New Roman" w:cs="Times New Roman"/>
            <w:color w:val="000000" w:themeColor="text1"/>
            <w:shd w:val="clear" w:color="auto" w:fill="FFFFFF"/>
          </w:rPr>
          <w:t xml:space="preserve"> </w:t>
        </w:r>
      </w:ins>
      <w:ins w:id="87" w:author="Luyao Zhang" w:date="2017-01-18T10:01:00Z">
        <w:r w:rsidR="00805B23">
          <w:rPr>
            <w:rFonts w:ascii="Times New Roman" w:eastAsia="Times New Roman" w:hAnsi="Times New Roman" w:cs="Times New Roman"/>
            <w:color w:val="000000" w:themeColor="text1"/>
            <w:shd w:val="clear" w:color="auto" w:fill="FFFFFF"/>
          </w:rPr>
          <w:t xml:space="preserve">When the well-being level was below </w:t>
        </w:r>
      </w:ins>
      <w:ins w:id="88" w:author="Luyao Zhang" w:date="2017-01-18T10:04:00Z">
        <w:r w:rsidR="003500FC">
          <w:rPr>
            <w:rFonts w:ascii="Times New Roman" w:eastAsia="Times New Roman" w:hAnsi="Times New Roman" w:cs="Times New Roman"/>
            <w:color w:val="000000" w:themeColor="text1"/>
            <w:shd w:val="clear" w:color="auto" w:fill="FFFFFF"/>
          </w:rPr>
          <w:t>0</w:t>
        </w:r>
      </w:ins>
      <w:ins w:id="89" w:author="Luyao Zhang" w:date="2017-01-18T10:01:00Z">
        <w:r w:rsidR="00805B23">
          <w:rPr>
            <w:rFonts w:ascii="Times New Roman" w:eastAsia="Times New Roman" w:hAnsi="Times New Roman" w:cs="Times New Roman"/>
            <w:color w:val="000000" w:themeColor="text1"/>
            <w:shd w:val="clear" w:color="auto" w:fill="FFFFFF"/>
          </w:rPr>
          <w:t xml:space="preserve">, the Chinese participants had lower </w:t>
        </w:r>
        <w:r w:rsidR="003500FC">
          <w:rPr>
            <w:rFonts w:ascii="Times New Roman" w:eastAsia="Times New Roman" w:hAnsi="Times New Roman" w:cs="Times New Roman"/>
            <w:color w:val="000000" w:themeColor="text1"/>
            <w:shd w:val="clear" w:color="auto" w:fill="FFFFFF"/>
          </w:rPr>
          <w:t>true score</w:t>
        </w:r>
      </w:ins>
      <w:ins w:id="90" w:author="Luyao Zhang" w:date="2017-01-18T10:04:00Z">
        <w:r w:rsidR="00E20892">
          <w:rPr>
            <w:rFonts w:ascii="Times New Roman" w:eastAsia="Times New Roman" w:hAnsi="Times New Roman" w:cs="Times New Roman"/>
            <w:color w:val="000000" w:themeColor="text1"/>
            <w:shd w:val="clear" w:color="auto" w:fill="FFFFFF"/>
          </w:rPr>
          <w:t>s</w:t>
        </w:r>
      </w:ins>
      <w:ins w:id="91" w:author="Luyao Zhang" w:date="2017-01-18T10:01:00Z">
        <w:r w:rsidR="003500FC">
          <w:rPr>
            <w:rFonts w:ascii="Times New Roman" w:eastAsia="Times New Roman" w:hAnsi="Times New Roman" w:cs="Times New Roman"/>
            <w:color w:val="000000" w:themeColor="text1"/>
            <w:shd w:val="clear" w:color="auto" w:fill="FFFFFF"/>
          </w:rPr>
          <w:t>, whereas their true scores were higher</w:t>
        </w:r>
        <w:r w:rsidR="006D1626">
          <w:rPr>
            <w:rFonts w:ascii="Times New Roman" w:eastAsia="Times New Roman" w:hAnsi="Times New Roman" w:cs="Times New Roman"/>
            <w:color w:val="000000" w:themeColor="text1"/>
            <w:shd w:val="clear" w:color="auto" w:fill="FFFFFF"/>
          </w:rPr>
          <w:t xml:space="preserve"> than the U.S. participants when the ability level was above 0.</w:t>
        </w:r>
      </w:ins>
      <w:ins w:id="92" w:author="Luyao Zhang" w:date="2017-01-18T10:29:00Z">
        <w:r w:rsidR="005B1277">
          <w:rPr>
            <w:rFonts w:ascii="Times New Roman" w:eastAsia="Times New Roman" w:hAnsi="Times New Roman" w:cs="Times New Roman"/>
            <w:color w:val="000000" w:themeColor="text1"/>
            <w:shd w:val="clear" w:color="auto" w:fill="FFFFFF"/>
          </w:rPr>
          <w:t xml:space="preserve"> The</w:t>
        </w:r>
        <w:r w:rsidR="00C43915">
          <w:rPr>
            <w:rFonts w:ascii="Times New Roman" w:eastAsia="Times New Roman" w:hAnsi="Times New Roman" w:cs="Times New Roman"/>
            <w:color w:val="000000" w:themeColor="text1"/>
            <w:shd w:val="clear" w:color="auto" w:fill="FFFFFF"/>
          </w:rPr>
          <w:t xml:space="preserve"> two TCCs </w:t>
        </w:r>
      </w:ins>
      <w:ins w:id="93" w:author="Luyao Zhang" w:date="2017-01-18T10:31:00Z">
        <w:r w:rsidR="00EC2074">
          <w:rPr>
            <w:rFonts w:ascii="Times New Roman" w:eastAsia="Times New Roman" w:hAnsi="Times New Roman" w:cs="Times New Roman"/>
            <w:color w:val="000000" w:themeColor="text1"/>
            <w:shd w:val="clear" w:color="auto" w:fill="FFFFFF"/>
          </w:rPr>
          <w:t>were</w:t>
        </w:r>
        <w:r w:rsidR="00E8509A">
          <w:rPr>
            <w:rFonts w:ascii="Times New Roman" w:eastAsia="Times New Roman" w:hAnsi="Times New Roman" w:cs="Times New Roman"/>
            <w:color w:val="000000" w:themeColor="text1"/>
            <w:shd w:val="clear" w:color="auto" w:fill="FFFFFF"/>
          </w:rPr>
          <w:t xml:space="preserve"> very slightly S-shaped.</w:t>
        </w:r>
      </w:ins>
    </w:p>
    <w:p w14:paraId="5A9C09D4" w14:textId="3146E905" w:rsidR="00984A50"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Curiosity scale.</w:t>
      </w:r>
      <w:r w:rsidRPr="008D199C">
        <w:rPr>
          <w:rFonts w:ascii="Times New Roman" w:hAnsi="Times New Roman" w:cs="Times New Roman"/>
          <w:color w:val="000000" w:themeColor="text1"/>
        </w:rPr>
        <w:t xml:space="preserve"> </w:t>
      </w:r>
      <w:r w:rsidR="00544B88">
        <w:rPr>
          <w:rFonts w:ascii="Times New Roman" w:hAnsi="Times New Roman" w:cs="Times New Roman"/>
          <w:color w:val="000000" w:themeColor="text1"/>
        </w:rPr>
        <w:t>For</w:t>
      </w:r>
      <w:r w:rsidRPr="008D199C">
        <w:rPr>
          <w:rFonts w:ascii="Times New Roman" w:hAnsi="Times New Roman" w:cs="Times New Roman"/>
          <w:color w:val="000000" w:themeColor="text1"/>
        </w:rPr>
        <w:t xml:space="preserve"> the Curiosity scale, </w:t>
      </w:r>
      <w:r w:rsidR="00B5658F">
        <w:rPr>
          <w:rFonts w:ascii="Times New Roman" w:hAnsi="Times New Roman" w:cs="Times New Roman"/>
          <w:color w:val="000000" w:themeColor="text1"/>
        </w:rPr>
        <w:t xml:space="preserve">with both baseline approaches, </w:t>
      </w:r>
      <w:r w:rsidR="00CD5DCB">
        <w:rPr>
          <w:rFonts w:ascii="Times New Roman" w:hAnsi="Times New Roman" w:cs="Times New Roman"/>
          <w:color w:val="000000" w:themeColor="text1"/>
        </w:rPr>
        <w:t xml:space="preserve">many of the </w:t>
      </w:r>
      <w:r w:rsidRPr="008D199C">
        <w:rPr>
          <w:rFonts w:ascii="Times New Roman" w:hAnsi="Times New Roman" w:cs="Times New Roman"/>
          <w:color w:val="000000" w:themeColor="text1"/>
        </w:rPr>
        <w:t xml:space="preserve">matrices </w:t>
      </w:r>
      <w:r w:rsidR="00925DEB">
        <w:rPr>
          <w:rFonts w:ascii="Times New Roman" w:hAnsi="Times New Roman" w:cs="Times New Roman"/>
          <w:color w:val="000000" w:themeColor="text1"/>
        </w:rPr>
        <w:t>were reported to have be</w:t>
      </w:r>
      <w:r w:rsidR="003143A1">
        <w:rPr>
          <w:rFonts w:ascii="Times New Roman" w:hAnsi="Times New Roman" w:cs="Times New Roman"/>
          <w:color w:val="000000" w:themeColor="text1"/>
        </w:rPr>
        <w:t>en</w:t>
      </w:r>
      <w:r w:rsidR="00CD5DCB">
        <w:rPr>
          <w:rFonts w:ascii="Times New Roman" w:hAnsi="Times New Roman" w:cs="Times New Roman"/>
          <w:color w:val="000000" w:themeColor="text1"/>
        </w:rPr>
        <w:t xml:space="preserve"> ill-conditioned</w:t>
      </w:r>
      <w:r w:rsidR="001E4007">
        <w:rPr>
          <w:rFonts w:ascii="Times New Roman" w:hAnsi="Times New Roman" w:cs="Times New Roman"/>
          <w:color w:val="000000" w:themeColor="text1"/>
        </w:rPr>
        <w:t>, so</w:t>
      </w:r>
      <w:r w:rsidRPr="008D199C">
        <w:rPr>
          <w:rFonts w:ascii="Times New Roman" w:hAnsi="Times New Roman" w:cs="Times New Roman"/>
          <w:color w:val="000000" w:themeColor="text1"/>
        </w:rPr>
        <w:t xml:space="preserve"> eventually we had to exclude the GGUM from the analyses again.</w:t>
      </w:r>
    </w:p>
    <w:p w14:paraId="1BDDD2FB" w14:textId="77777777" w:rsidR="00B31BC2" w:rsidRDefault="00984A50" w:rsidP="00984A50">
      <w:pPr>
        <w:spacing w:line="480" w:lineRule="auto"/>
        <w:ind w:firstLine="360"/>
        <w:rPr>
          <w:ins w:id="94" w:author="Luyao Zhang" w:date="2017-01-18T10:06:00Z"/>
          <w:rFonts w:ascii="Times New Roman" w:hAnsi="Times New Roman" w:cs="Times New Roman"/>
          <w:color w:val="000000" w:themeColor="text1"/>
        </w:rPr>
      </w:pPr>
      <w:r w:rsidRPr="008D199C">
        <w:rPr>
          <w:rFonts w:ascii="Times New Roman" w:hAnsi="Times New Roman" w:cs="Times New Roman"/>
          <w:color w:val="000000" w:themeColor="text1"/>
        </w:rPr>
        <w:t xml:space="preserve">As shown in Table 10, when SGR was applied, except for Item 12, all the other items were found to have significant DIF. With the exact same set of items, according to DIF effect sizes, 4 out of the 17 items had negligible DIF (Items 2, 5, 7, and 20), 4 exhibited small DIF (Items 3, 6, 8, and 12), only 2 showed large DIF (Items 11 and 17), and the other 6 items exhibited moderate </w:t>
      </w:r>
      <w:commentRangeStart w:id="95"/>
      <w:r w:rsidRPr="008D199C">
        <w:rPr>
          <w:rFonts w:ascii="Times New Roman" w:hAnsi="Times New Roman" w:cs="Times New Roman"/>
          <w:color w:val="000000" w:themeColor="text1"/>
        </w:rPr>
        <w:t>DIF</w:t>
      </w:r>
      <w:commentRangeEnd w:id="95"/>
      <w:r w:rsidR="00E06B1D">
        <w:rPr>
          <w:rStyle w:val="CommentReference"/>
        </w:rPr>
        <w:commentReference w:id="95"/>
      </w:r>
      <w:r w:rsidRPr="008D199C">
        <w:rPr>
          <w:rFonts w:ascii="Times New Roman" w:hAnsi="Times New Roman" w:cs="Times New Roman"/>
          <w:color w:val="000000" w:themeColor="text1"/>
        </w:rPr>
        <w:t>.</w:t>
      </w:r>
    </w:p>
    <w:p w14:paraId="2F31F65D" w14:textId="33BD96AE" w:rsidR="00984A50" w:rsidRPr="00195DB1" w:rsidRDefault="00714613" w:rsidP="00984A50">
      <w:pPr>
        <w:spacing w:line="480" w:lineRule="auto"/>
        <w:ind w:firstLine="360"/>
        <w:rPr>
          <w:rFonts w:ascii="Times New Roman" w:hAnsi="Times New Roman" w:cs="Times New Roman"/>
          <w:color w:val="000000" w:themeColor="text1"/>
        </w:rPr>
      </w:pPr>
      <w:ins w:id="96" w:author="Luyao Zhang" w:date="2017-01-18T10:07:00Z">
        <w:r>
          <w:rPr>
            <w:rFonts w:ascii="Times New Roman" w:hAnsi="Times New Roman" w:cs="Times New Roman"/>
            <w:color w:val="000000" w:themeColor="text1"/>
          </w:rPr>
          <w:t xml:space="preserve">TCCs were also computed for </w:t>
        </w:r>
      </w:ins>
      <w:ins w:id="97" w:author="Luyao Zhang" w:date="2017-01-18T10:08:00Z">
        <w:r w:rsidR="00FF6F90">
          <w:rPr>
            <w:rFonts w:ascii="Times New Roman" w:hAnsi="Times New Roman" w:cs="Times New Roman"/>
            <w:color w:val="000000" w:themeColor="text1"/>
          </w:rPr>
          <w:t xml:space="preserve">the two groups, and </w:t>
        </w:r>
        <w:r w:rsidR="003E7E2C">
          <w:rPr>
            <w:rFonts w:ascii="Times New Roman" w:hAnsi="Times New Roman" w:cs="Times New Roman"/>
            <w:color w:val="000000" w:themeColor="text1"/>
          </w:rPr>
          <w:t xml:space="preserve">were combined </w:t>
        </w:r>
        <w:r w:rsidR="00901EFB">
          <w:rPr>
            <w:rFonts w:ascii="Times New Roman" w:hAnsi="Times New Roman" w:cs="Times New Roman"/>
            <w:color w:val="000000" w:themeColor="text1"/>
          </w:rPr>
          <w:t>to represent</w:t>
        </w:r>
        <w:r w:rsidR="00DA1473">
          <w:rPr>
            <w:rFonts w:ascii="Times New Roman" w:hAnsi="Times New Roman" w:cs="Times New Roman"/>
            <w:color w:val="000000" w:themeColor="text1"/>
          </w:rPr>
          <w:t xml:space="preserve"> the DTF (Figures </w:t>
        </w:r>
      </w:ins>
      <w:ins w:id="98" w:author="Luyao Zhang" w:date="2017-01-18T10:07:00Z">
        <w:r w:rsidR="006C0425">
          <w:rPr>
            <w:rFonts w:ascii="Times New Roman" w:hAnsi="Times New Roman" w:cs="Times New Roman"/>
            <w:color w:val="000000" w:themeColor="text1"/>
          </w:rPr>
          <w:t>20-21).</w:t>
        </w:r>
      </w:ins>
      <w:ins w:id="99" w:author="Luyao Zhang" w:date="2017-01-18T10:08:00Z">
        <w:r w:rsidR="005A2181">
          <w:rPr>
            <w:rFonts w:ascii="Times New Roman" w:hAnsi="Times New Roman" w:cs="Times New Roman"/>
            <w:color w:val="000000" w:themeColor="text1"/>
          </w:rPr>
          <w:t xml:space="preserve"> </w:t>
        </w:r>
      </w:ins>
      <w:ins w:id="100" w:author="Luyao Zhang" w:date="2017-01-18T10:09:00Z">
        <w:r w:rsidR="00254430">
          <w:rPr>
            <w:rFonts w:ascii="Times New Roman" w:hAnsi="Times New Roman" w:cs="Times New Roman"/>
            <w:color w:val="000000" w:themeColor="text1"/>
          </w:rPr>
          <w:t>In</w:t>
        </w:r>
        <w:r w:rsidR="004A35CF">
          <w:rPr>
            <w:rFonts w:ascii="Times New Roman" w:hAnsi="Times New Roman" w:cs="Times New Roman"/>
            <w:color w:val="000000" w:themeColor="text1"/>
          </w:rPr>
          <w:t xml:space="preserve"> general, under GGUM, the scale showed smaller DTF than under SGR, </w:t>
        </w:r>
        <w:r w:rsidR="00907A38">
          <w:rPr>
            <w:rFonts w:ascii="Times New Roman" w:hAnsi="Times New Roman" w:cs="Times New Roman"/>
            <w:color w:val="000000" w:themeColor="text1"/>
          </w:rPr>
          <w:t>and</w:t>
        </w:r>
        <w:r w:rsidR="007E3354">
          <w:rPr>
            <w:rFonts w:ascii="Times New Roman" w:hAnsi="Times New Roman" w:cs="Times New Roman"/>
            <w:color w:val="000000" w:themeColor="text1"/>
          </w:rPr>
          <w:t xml:space="preserve"> </w:t>
        </w:r>
        <w:r w:rsidR="002B5724">
          <w:rPr>
            <w:rFonts w:ascii="Times New Roman" w:hAnsi="Times New Roman" w:cs="Times New Roman"/>
            <w:color w:val="000000" w:themeColor="text1"/>
          </w:rPr>
          <w:t xml:space="preserve">DTF under </w:t>
        </w:r>
        <w:r w:rsidR="000665BA">
          <w:rPr>
            <w:rFonts w:ascii="Times New Roman" w:hAnsi="Times New Roman" w:cs="Times New Roman"/>
            <w:color w:val="000000" w:themeColor="text1"/>
          </w:rPr>
          <w:t xml:space="preserve">both models </w:t>
        </w:r>
        <w:r w:rsidR="00CD6EE6">
          <w:rPr>
            <w:rFonts w:ascii="Times New Roman" w:hAnsi="Times New Roman" w:cs="Times New Roman"/>
            <w:color w:val="000000" w:themeColor="text1"/>
          </w:rPr>
          <w:t xml:space="preserve">were non-uniform. </w:t>
        </w:r>
      </w:ins>
      <w:ins w:id="101" w:author="Luyao Zhang" w:date="2017-01-18T10:13:00Z">
        <w:r w:rsidR="00DE5B17">
          <w:rPr>
            <w:rFonts w:ascii="Times New Roman" w:hAnsi="Times New Roman" w:cs="Times New Roman"/>
            <w:color w:val="000000" w:themeColor="text1"/>
          </w:rPr>
          <w:t>The two TCCs crossed</w:t>
        </w:r>
        <w:r w:rsidR="009848B1">
          <w:rPr>
            <w:rFonts w:ascii="Times New Roman" w:hAnsi="Times New Roman" w:cs="Times New Roman"/>
            <w:color w:val="000000" w:themeColor="text1"/>
          </w:rPr>
          <w:t xml:space="preserve"> </w:t>
        </w:r>
        <w:r w:rsidR="00C35B37">
          <w:rPr>
            <w:rFonts w:ascii="Times New Roman" w:hAnsi="Times New Roman" w:cs="Times New Roman"/>
            <w:color w:val="000000" w:themeColor="text1"/>
          </w:rPr>
          <w:t xml:space="preserve">at almost the same ability level </w:t>
        </w:r>
      </w:ins>
      <w:ins w:id="102" w:author="Luyao Zhang" w:date="2017-01-18T10:14:00Z">
        <w:r w:rsidR="00570DDE">
          <w:rPr>
            <w:rFonts w:ascii="Times New Roman" w:hAnsi="Times New Roman" w:cs="Times New Roman"/>
            <w:color w:val="000000" w:themeColor="text1"/>
          </w:rPr>
          <w:t xml:space="preserve">(i.e., approximately </w:t>
        </w:r>
        <w:r w:rsidR="001407C3">
          <w:rPr>
            <w:rFonts w:ascii="Times New Roman" w:hAnsi="Times New Roman" w:cs="Times New Roman"/>
            <w:color w:val="000000" w:themeColor="text1"/>
          </w:rPr>
          <w:t>-2.</w:t>
        </w:r>
        <w:r w:rsidR="00CF63F3">
          <w:rPr>
            <w:rFonts w:ascii="Times New Roman" w:hAnsi="Times New Roman" w:cs="Times New Roman"/>
            <w:color w:val="000000" w:themeColor="text1"/>
          </w:rPr>
          <w:t>25)</w:t>
        </w:r>
        <w:r w:rsidR="00A169CE">
          <w:rPr>
            <w:rFonts w:ascii="Times New Roman" w:hAnsi="Times New Roman" w:cs="Times New Roman"/>
            <w:color w:val="000000" w:themeColor="text1"/>
          </w:rPr>
          <w:t xml:space="preserve"> </w:t>
        </w:r>
        <w:r w:rsidR="008934ED">
          <w:rPr>
            <w:rFonts w:ascii="Times New Roman" w:hAnsi="Times New Roman" w:cs="Times New Roman"/>
            <w:color w:val="000000" w:themeColor="text1"/>
          </w:rPr>
          <w:t>under the two models</w:t>
        </w:r>
        <w:r w:rsidR="00683539">
          <w:rPr>
            <w:rFonts w:ascii="Times New Roman" w:hAnsi="Times New Roman" w:cs="Times New Roman"/>
            <w:color w:val="000000" w:themeColor="text1"/>
          </w:rPr>
          <w:t xml:space="preserve">. </w:t>
        </w:r>
        <w:r w:rsidR="00782EAA">
          <w:rPr>
            <w:rFonts w:ascii="Times New Roman" w:hAnsi="Times New Roman" w:cs="Times New Roman"/>
            <w:color w:val="000000" w:themeColor="text1"/>
          </w:rPr>
          <w:t xml:space="preserve">Below this </w:t>
        </w:r>
        <w:r w:rsidR="00094E0E">
          <w:rPr>
            <w:rFonts w:ascii="Times New Roman" w:hAnsi="Times New Roman" w:cs="Times New Roman"/>
            <w:color w:val="000000" w:themeColor="text1"/>
          </w:rPr>
          <w:t xml:space="preserve">ability point, </w:t>
        </w:r>
        <w:r w:rsidR="0065200E">
          <w:rPr>
            <w:rFonts w:ascii="Times New Roman" w:hAnsi="Times New Roman" w:cs="Times New Roman"/>
            <w:color w:val="000000" w:themeColor="text1"/>
          </w:rPr>
          <w:t>the</w:t>
        </w:r>
        <w:r w:rsidR="00316E88">
          <w:rPr>
            <w:rFonts w:ascii="Times New Roman" w:hAnsi="Times New Roman" w:cs="Times New Roman"/>
            <w:color w:val="000000" w:themeColor="text1"/>
          </w:rPr>
          <w:t xml:space="preserve"> Chinese participants had very slightly </w:t>
        </w:r>
      </w:ins>
      <w:ins w:id="103" w:author="Luyao Zhang" w:date="2017-01-18T10:16:00Z">
        <w:r w:rsidR="00A8420D">
          <w:rPr>
            <w:rFonts w:ascii="Times New Roman" w:hAnsi="Times New Roman" w:cs="Times New Roman"/>
            <w:color w:val="000000" w:themeColor="text1"/>
          </w:rPr>
          <w:t xml:space="preserve">lower </w:t>
        </w:r>
      </w:ins>
      <w:ins w:id="104" w:author="Luyao Zhang" w:date="2017-01-18T10:14:00Z">
        <w:r w:rsidR="00316E88">
          <w:rPr>
            <w:rFonts w:ascii="Times New Roman" w:hAnsi="Times New Roman" w:cs="Times New Roman"/>
            <w:color w:val="000000" w:themeColor="text1"/>
          </w:rPr>
          <w:t>true score</w:t>
        </w:r>
      </w:ins>
      <w:ins w:id="105" w:author="Luyao Zhang" w:date="2017-01-18T10:16:00Z">
        <w:r w:rsidR="00460F7E">
          <w:rPr>
            <w:rFonts w:ascii="Times New Roman" w:hAnsi="Times New Roman" w:cs="Times New Roman"/>
            <w:color w:val="000000" w:themeColor="text1"/>
          </w:rPr>
          <w:t>s</w:t>
        </w:r>
      </w:ins>
      <w:ins w:id="106" w:author="Luyao Zhang" w:date="2017-01-18T10:14:00Z">
        <w:r w:rsidR="00316E88">
          <w:rPr>
            <w:rFonts w:ascii="Times New Roman" w:hAnsi="Times New Roman" w:cs="Times New Roman"/>
            <w:color w:val="000000" w:themeColor="text1"/>
          </w:rPr>
          <w:t xml:space="preserve"> than the American participants, but the trend </w:t>
        </w:r>
      </w:ins>
      <w:ins w:id="107" w:author="Luyao Zhang" w:date="2017-01-18T10:15:00Z">
        <w:r w:rsidR="007F033B">
          <w:rPr>
            <w:rFonts w:ascii="Times New Roman" w:hAnsi="Times New Roman" w:cs="Times New Roman"/>
            <w:color w:val="000000" w:themeColor="text1"/>
          </w:rPr>
          <w:t>reversed</w:t>
        </w:r>
        <w:r w:rsidR="005E73A9">
          <w:rPr>
            <w:rFonts w:ascii="Times New Roman" w:hAnsi="Times New Roman" w:cs="Times New Roman"/>
            <w:color w:val="000000" w:themeColor="text1"/>
          </w:rPr>
          <w:t xml:space="preserve"> </w:t>
        </w:r>
        <w:r w:rsidR="00B55343">
          <w:rPr>
            <w:rFonts w:ascii="Times New Roman" w:hAnsi="Times New Roman" w:cs="Times New Roman"/>
            <w:color w:val="000000" w:themeColor="text1"/>
          </w:rPr>
          <w:t>past this point, and the difference</w:t>
        </w:r>
        <w:r w:rsidR="00873225">
          <w:rPr>
            <w:rFonts w:ascii="Times New Roman" w:hAnsi="Times New Roman" w:cs="Times New Roman"/>
            <w:color w:val="000000" w:themeColor="text1"/>
          </w:rPr>
          <w:t>s</w:t>
        </w:r>
        <w:r w:rsidR="00B55343">
          <w:rPr>
            <w:rFonts w:ascii="Times New Roman" w:hAnsi="Times New Roman" w:cs="Times New Roman"/>
            <w:color w:val="000000" w:themeColor="text1"/>
          </w:rPr>
          <w:t xml:space="preserve"> </w:t>
        </w:r>
        <w:r w:rsidR="006F5DD9">
          <w:rPr>
            <w:rFonts w:ascii="Times New Roman" w:hAnsi="Times New Roman" w:cs="Times New Roman"/>
            <w:color w:val="000000" w:themeColor="text1"/>
          </w:rPr>
          <w:t xml:space="preserve">in the true scores </w:t>
        </w:r>
        <w:r w:rsidR="00B55343">
          <w:rPr>
            <w:rFonts w:ascii="Times New Roman" w:hAnsi="Times New Roman" w:cs="Times New Roman"/>
            <w:color w:val="000000" w:themeColor="text1"/>
          </w:rPr>
          <w:t>became larger.</w:t>
        </w:r>
      </w:ins>
      <w:del w:id="108" w:author="Luyao Zhang" w:date="2017-01-18T10:08:00Z">
        <w:r w:rsidR="00984A50" w:rsidRPr="00195DB1" w:rsidDel="006C0425">
          <w:rPr>
            <w:rFonts w:ascii="Times New Roman" w:hAnsi="Times New Roman" w:cs="Times New Roman"/>
            <w:color w:val="000000" w:themeColor="text1"/>
          </w:rPr>
          <w:delText xml:space="preserve"> </w:delText>
        </w:r>
      </w:del>
    </w:p>
    <w:p w14:paraId="2AC51A4A" w14:textId="77777777" w:rsidR="00984A50" w:rsidRPr="00195DB1" w:rsidRDefault="00984A50" w:rsidP="00984A50">
      <w:pPr>
        <w:spacing w:line="480" w:lineRule="auto"/>
        <w:rPr>
          <w:rFonts w:ascii="Times New Roman" w:hAnsi="Times New Roman" w:cs="Times New Roman"/>
          <w:color w:val="000000" w:themeColor="text1"/>
        </w:rPr>
      </w:pPr>
    </w:p>
    <w:p w14:paraId="668E4DD1" w14:textId="77777777" w:rsidR="00984A50" w:rsidRDefault="00984A50" w:rsidP="00984A50">
      <w:r>
        <w:br w:type="page"/>
      </w:r>
    </w:p>
    <w:p w14:paraId="7C4C28F5" w14:textId="77777777" w:rsidR="00984A50" w:rsidRPr="00F4675C" w:rsidRDefault="00984A50" w:rsidP="00984A50">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lastRenderedPageBreak/>
        <w:t>CHAPTER 4</w:t>
      </w:r>
    </w:p>
    <w:p w14:paraId="10CC3DA3" w14:textId="77777777" w:rsidR="00984A50" w:rsidRPr="00F4675C" w:rsidRDefault="00984A50" w:rsidP="00984A50">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t>DISCUSSION</w:t>
      </w:r>
    </w:p>
    <w:p w14:paraId="066548CC" w14:textId="7D530B64"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revealed that GGUM and SGR had comparable model fit with the CPS data. For the Well-being scale, with </w:t>
      </w:r>
      <w:r w:rsidR="00A820F5">
        <w:rPr>
          <w:rFonts w:ascii="Times New Roman" w:hAnsi="Times New Roman" w:cs="Times New Roman"/>
          <w:color w:val="000000" w:themeColor="text1"/>
        </w:rPr>
        <w:t xml:space="preserve">as few as just </w:t>
      </w:r>
      <w:r w:rsidRPr="00F4675C">
        <w:rPr>
          <w:rFonts w:ascii="Times New Roman" w:hAnsi="Times New Roman" w:cs="Times New Roman" w:hint="eastAsia"/>
          <w:color w:val="000000" w:themeColor="text1"/>
        </w:rPr>
        <w:t>one</w:t>
      </w:r>
      <w:r w:rsidRPr="00F4675C">
        <w:rPr>
          <w:rFonts w:ascii="Times New Roman" w:hAnsi="Times New Roman" w:cs="Times New Roman"/>
          <w:color w:val="000000" w:themeColor="text1"/>
        </w:rPr>
        <w:t xml:space="preserve"> unfolding item showing properties of a good</w:t>
      </w:r>
      <w:r w:rsidR="00C35225">
        <w:rPr>
          <w:rFonts w:ascii="Times New Roman" w:hAnsi="Times New Roman" w:cs="Times New Roman"/>
          <w:color w:val="000000" w:themeColor="text1"/>
        </w:rPr>
        <w:t xml:space="preserve"> non-mono</w:t>
      </w:r>
      <w:r w:rsidR="000C0A68">
        <w:rPr>
          <w:rFonts w:ascii="Times New Roman" w:hAnsi="Times New Roman" w:cs="Times New Roman"/>
          <w:color w:val="000000" w:themeColor="text1"/>
        </w:rPr>
        <w:t>tonic item, GGUM managed to achieve</w:t>
      </w:r>
      <w:r w:rsidRPr="00F4675C">
        <w:rPr>
          <w:rFonts w:ascii="Times New Roman" w:hAnsi="Times New Roman" w:cs="Times New Roman"/>
          <w:color w:val="000000" w:themeColor="text1"/>
        </w:rPr>
        <w:t xml:space="preserve"> equally good or better fit than SGR across </w:t>
      </w:r>
      <w:r w:rsidR="00BF57CB">
        <w:rPr>
          <w:rFonts w:ascii="Times New Roman" w:hAnsi="Times New Roman" w:cs="Times New Roman"/>
          <w:color w:val="000000" w:themeColor="text1"/>
        </w:rPr>
        <w:t xml:space="preserve">the </w:t>
      </w:r>
      <w:r w:rsidRPr="00F4675C">
        <w:rPr>
          <w:rFonts w:ascii="Times New Roman" w:hAnsi="Times New Roman" w:cs="Times New Roman"/>
          <w:color w:val="000000" w:themeColor="text1"/>
        </w:rPr>
        <w:t xml:space="preserve">two groups. For the Curiosity scale, GGUM fitted better than SGR in the Chinese group, while worse than SGR in the U.S. group. Removal of the unfolding item greatly improved </w:t>
      </w:r>
      <w:ins w:id="109" w:author="Luyao Zhang" w:date="2017-01-16T13:03:00Z">
        <w:r w:rsidR="006308A3">
          <w:rPr>
            <w:rFonts w:ascii="Times New Roman" w:hAnsi="Times New Roman" w:cs="Times New Roman"/>
            <w:color w:val="000000" w:themeColor="text1"/>
          </w:rPr>
          <w:t xml:space="preserve">the </w:t>
        </w:r>
      </w:ins>
      <w:r w:rsidRPr="00F4675C">
        <w:rPr>
          <w:rFonts w:ascii="Times New Roman" w:hAnsi="Times New Roman" w:cs="Times New Roman"/>
          <w:color w:val="000000" w:themeColor="text1"/>
        </w:rPr>
        <w:t xml:space="preserve">model fit of SGR. Although </w:t>
      </w:r>
      <w:ins w:id="110" w:author="Luyao Zhang" w:date="2017-01-16T13:03:00Z">
        <w:r w:rsidR="00FD1989">
          <w:rPr>
            <w:rFonts w:ascii="Times New Roman" w:hAnsi="Times New Roman" w:cs="Times New Roman"/>
            <w:color w:val="000000" w:themeColor="text1"/>
          </w:rPr>
          <w:t xml:space="preserve">the </w:t>
        </w:r>
      </w:ins>
      <w:r w:rsidRPr="00F4675C">
        <w:rPr>
          <w:rFonts w:ascii="Times New Roman" w:hAnsi="Times New Roman" w:cs="Times New Roman"/>
          <w:color w:val="000000" w:themeColor="text1"/>
        </w:rPr>
        <w:t>model fit of GGUM improved slightly when the unfolding item was removed, the exten</w:t>
      </w:r>
      <w:ins w:id="111" w:author="Luyao Zhang" w:date="2016-12-03T18:25:00Z">
        <w:r w:rsidR="00367181">
          <w:rPr>
            <w:rFonts w:ascii="Times New Roman" w:hAnsi="Times New Roman" w:cs="Times New Roman"/>
            <w:color w:val="000000" w:themeColor="text1"/>
          </w:rPr>
          <w:t>t</w:t>
        </w:r>
      </w:ins>
      <w:del w:id="112" w:author="Luyao Zhang" w:date="2016-12-03T18:25:00Z">
        <w:r w:rsidRPr="00F4675C" w:rsidDel="00367181">
          <w:rPr>
            <w:rFonts w:ascii="Times New Roman" w:hAnsi="Times New Roman" w:cs="Times New Roman"/>
            <w:color w:val="000000" w:themeColor="text1"/>
          </w:rPr>
          <w:delText>d</w:delText>
        </w:r>
      </w:del>
      <w:r w:rsidRPr="00F4675C">
        <w:rPr>
          <w:rFonts w:ascii="Times New Roman" w:hAnsi="Times New Roman" w:cs="Times New Roman"/>
          <w:color w:val="000000" w:themeColor="text1"/>
        </w:rPr>
        <w:t xml:space="preserve"> was a lot less than that of SGR. These findings were inconsistent with Speer et al. (2016), where SGR surpassed GGUM for items doubles and triples for all types of scales, even the non-monotonic scales. </w:t>
      </w:r>
      <w:r w:rsidR="00C27BC6">
        <w:rPr>
          <w:rFonts w:ascii="Times New Roman" w:hAnsi="Times New Roman" w:cs="Times New Roman"/>
          <w:color w:val="000000" w:themeColor="text1"/>
        </w:rPr>
        <w:t>In their study, w</w:t>
      </w:r>
      <w:r w:rsidRPr="00F4675C">
        <w:rPr>
          <w:rFonts w:ascii="Times New Roman" w:hAnsi="Times New Roman" w:cs="Times New Roman"/>
          <w:color w:val="000000" w:themeColor="text1"/>
        </w:rPr>
        <w:t xml:space="preserve">hether an item was non-monotonic was based on expert ratings. </w:t>
      </w:r>
      <w:r w:rsidR="000048E9">
        <w:rPr>
          <w:rFonts w:ascii="Times New Roman" w:hAnsi="Times New Roman" w:cs="Times New Roman"/>
          <w:color w:val="000000" w:themeColor="text1"/>
        </w:rPr>
        <w:t>S</w:t>
      </w:r>
      <w:r w:rsidR="001A6392">
        <w:rPr>
          <w:rFonts w:ascii="Times New Roman" w:hAnsi="Times New Roman" w:cs="Times New Roman"/>
          <w:color w:val="000000" w:themeColor="text1"/>
        </w:rPr>
        <w:t>ince no ICCs or</w:t>
      </w:r>
      <w:r w:rsidRPr="00F4675C">
        <w:rPr>
          <w:rFonts w:ascii="Times New Roman" w:hAnsi="Times New Roman" w:cs="Times New Roman"/>
          <w:color w:val="000000" w:themeColor="text1"/>
        </w:rPr>
        <w:t xml:space="preserve"> item parameters were presented in the Speer et al. (2016), we doubt whether items rated high in non-monotonicity actually worked as unfolding items (i.e., having unfolding ICCs, acceptable alpha paramters, and close-to-zero delta parameters). According to the current study, having more working unfolding items will likely to harm the fit for SGR, but </w:t>
      </w:r>
      <w:r w:rsidR="00466F33">
        <w:rPr>
          <w:rFonts w:ascii="Times New Roman" w:hAnsi="Times New Roman" w:cs="Times New Roman"/>
          <w:color w:val="000000" w:themeColor="text1"/>
        </w:rPr>
        <w:t>not</w:t>
      </w:r>
      <w:ins w:id="113" w:author="Luyao Zhang" w:date="2017-01-16T13:26:00Z">
        <w:r w:rsidR="00D46042">
          <w:rPr>
            <w:rFonts w:ascii="Times New Roman" w:hAnsi="Times New Roman" w:cs="Times New Roman"/>
            <w:color w:val="000000" w:themeColor="text1"/>
          </w:rPr>
          <w:t xml:space="preserve"> or not as much as</w:t>
        </w:r>
      </w:ins>
      <w:r w:rsidR="00466F33">
        <w:rPr>
          <w:rFonts w:ascii="Times New Roman" w:hAnsi="Times New Roman" w:cs="Times New Roman"/>
          <w:color w:val="000000" w:themeColor="text1"/>
        </w:rPr>
        <w:t xml:space="preserve"> </w:t>
      </w:r>
      <w:r w:rsidR="00AB4278">
        <w:rPr>
          <w:rFonts w:ascii="Times New Roman" w:hAnsi="Times New Roman" w:cs="Times New Roman"/>
          <w:color w:val="000000" w:themeColor="text1"/>
        </w:rPr>
        <w:t>for</w:t>
      </w:r>
      <w:r w:rsidRPr="00F4675C">
        <w:rPr>
          <w:rFonts w:ascii="Times New Roman" w:hAnsi="Times New Roman" w:cs="Times New Roman"/>
          <w:color w:val="000000" w:themeColor="text1"/>
        </w:rPr>
        <w:t xml:space="preserve"> GGUM.</w:t>
      </w:r>
    </w:p>
    <w:p w14:paraId="76A65E86" w14:textId="77777777" w:rsidR="00984A50" w:rsidRDefault="00984A50" w:rsidP="00984A50">
      <w:pPr>
        <w:spacing w:line="480" w:lineRule="auto"/>
        <w:ind w:firstLine="360"/>
        <w:rPr>
          <w:ins w:id="114" w:author="Luyao Zhang" w:date="2017-01-18T10:18:00Z"/>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also demonstrated that the SGR, as a dominance IRT model, is applicable for DIF analysis of personality tests in a cross-cultural setting. However, when the sample size is large as in our study, the NHST paradigm became so sensitive that even a small DIF could lead to rejection to the null hypothesis. As a result, given by the log-likelihood ratio test, all items on the Well-being scale and 15 out of 16 items on the Curiosity scale were identified to have significant DIF across the two groups. When DIF effect sizes were examined with Nye’s (2011) </w:t>
      </w:r>
      <w:r w:rsidRPr="00F4675C">
        <w:rPr>
          <w:rFonts w:ascii="Times New Roman" w:hAnsi="Times New Roman" w:cs="Times New Roman"/>
          <w:color w:val="000000" w:themeColor="text1"/>
        </w:rPr>
        <w:lastRenderedPageBreak/>
        <w:t xml:space="preserve">method, not surprisingly, the Well-being and Curiosity scales each had only 2 items with large DIF, while all the other items flagged DIF under NHST only had small to moderate DIF. </w:t>
      </w:r>
    </w:p>
    <w:p w14:paraId="3E334717" w14:textId="3B001649" w:rsidR="00EA0B93" w:rsidRDefault="00AE51DD" w:rsidP="00984A50">
      <w:pPr>
        <w:spacing w:line="480" w:lineRule="auto"/>
        <w:ind w:firstLine="360"/>
        <w:rPr>
          <w:ins w:id="115" w:author="Luyao Zhang" w:date="2017-01-18T10:18:00Z"/>
          <w:rFonts w:ascii="Times New Roman" w:hAnsi="Times New Roman" w:cs="Times New Roman"/>
          <w:color w:val="000000" w:themeColor="text1"/>
        </w:rPr>
      </w:pPr>
      <w:ins w:id="116" w:author="Luyao Zhang" w:date="2017-01-18T10:20:00Z">
        <w:r>
          <w:rPr>
            <w:rFonts w:ascii="Times New Roman" w:hAnsi="Times New Roman" w:cs="Times New Roman"/>
            <w:color w:val="000000" w:themeColor="text1"/>
          </w:rPr>
          <w:t xml:space="preserve">The </w:t>
        </w:r>
        <w:r w:rsidR="00605F53">
          <w:rPr>
            <w:rFonts w:ascii="Times New Roman" w:hAnsi="Times New Roman" w:cs="Times New Roman"/>
            <w:color w:val="000000" w:themeColor="text1"/>
          </w:rPr>
          <w:t xml:space="preserve">fact that </w:t>
        </w:r>
        <w:r w:rsidR="00F32430">
          <w:rPr>
            <w:rFonts w:ascii="Times New Roman" w:hAnsi="Times New Roman" w:cs="Times New Roman"/>
            <w:color w:val="000000" w:themeColor="text1"/>
          </w:rPr>
          <w:t xml:space="preserve">in our study, both scales were shown to have smaller DTF </w:t>
        </w:r>
      </w:ins>
      <w:ins w:id="117" w:author="Luyao Zhang" w:date="2017-01-18T10:21:00Z">
        <w:r w:rsidR="00E24BFF">
          <w:rPr>
            <w:rFonts w:ascii="Times New Roman" w:hAnsi="Times New Roman" w:cs="Times New Roman"/>
            <w:color w:val="000000" w:themeColor="text1"/>
          </w:rPr>
          <w:t xml:space="preserve">under GGUM than </w:t>
        </w:r>
        <w:r w:rsidR="00584C65">
          <w:rPr>
            <w:rFonts w:ascii="Times New Roman" w:hAnsi="Times New Roman" w:cs="Times New Roman"/>
            <w:color w:val="000000" w:themeColor="text1"/>
          </w:rPr>
          <w:t>SGR</w:t>
        </w:r>
      </w:ins>
      <w:ins w:id="118" w:author="Luyao Zhang" w:date="2017-01-18T10:40:00Z">
        <w:r w:rsidR="002268AD">
          <w:rPr>
            <w:rFonts w:ascii="Times New Roman" w:hAnsi="Times New Roman" w:cs="Times New Roman"/>
            <w:color w:val="000000" w:themeColor="text1"/>
          </w:rPr>
          <w:t>, pointed out to us the importance of</w:t>
        </w:r>
        <w:r w:rsidR="004853B5">
          <w:rPr>
            <w:rFonts w:ascii="Times New Roman" w:hAnsi="Times New Roman" w:cs="Times New Roman"/>
            <w:color w:val="000000" w:themeColor="text1"/>
          </w:rPr>
          <w:t xml:space="preserve"> considering</w:t>
        </w:r>
        <w:r w:rsidR="008B6B29">
          <w:rPr>
            <w:rFonts w:ascii="Times New Roman" w:hAnsi="Times New Roman" w:cs="Times New Roman"/>
            <w:color w:val="000000" w:themeColor="text1"/>
          </w:rPr>
          <w:t xml:space="preserve"> the use of GGUM in DIF analyses </w:t>
        </w:r>
      </w:ins>
      <w:ins w:id="119" w:author="Luyao Zhang" w:date="2017-01-18T10:42:00Z">
        <w:r w:rsidR="0006337E">
          <w:rPr>
            <w:rFonts w:ascii="Times New Roman" w:hAnsi="Times New Roman" w:cs="Times New Roman"/>
            <w:color w:val="000000" w:themeColor="text1"/>
          </w:rPr>
          <w:t xml:space="preserve">using personality data. </w:t>
        </w:r>
        <w:r w:rsidR="00B352CD">
          <w:rPr>
            <w:rFonts w:ascii="Times New Roman" w:hAnsi="Times New Roman" w:cs="Times New Roman"/>
            <w:color w:val="000000" w:themeColor="text1"/>
          </w:rPr>
          <w:t>Apparently in the current study</w:t>
        </w:r>
        <w:r w:rsidR="00095E9C">
          <w:rPr>
            <w:rFonts w:ascii="Times New Roman" w:hAnsi="Times New Roman" w:cs="Times New Roman"/>
            <w:color w:val="000000" w:themeColor="text1"/>
          </w:rPr>
          <w:t xml:space="preserve">, according to GGUM, </w:t>
        </w:r>
      </w:ins>
      <w:ins w:id="120" w:author="Luyao Zhang" w:date="2017-01-18T10:43:00Z">
        <w:r w:rsidR="00297B5C">
          <w:rPr>
            <w:rFonts w:ascii="Times New Roman" w:hAnsi="Times New Roman" w:cs="Times New Roman"/>
            <w:color w:val="000000" w:themeColor="text1"/>
          </w:rPr>
          <w:t xml:space="preserve">the </w:t>
        </w:r>
        <w:r w:rsidR="00121C10">
          <w:rPr>
            <w:rFonts w:ascii="Times New Roman" w:hAnsi="Times New Roman" w:cs="Times New Roman"/>
            <w:color w:val="000000" w:themeColor="text1"/>
          </w:rPr>
          <w:t>scales are more culturally equivalent than when they are examined with SGR.</w:t>
        </w:r>
      </w:ins>
    </w:p>
    <w:p w14:paraId="75AECEAA" w14:textId="5F6559F8" w:rsidR="001728DA" w:rsidRPr="00F4675C" w:rsidDel="004F0CF8" w:rsidRDefault="001728DA" w:rsidP="00984A50">
      <w:pPr>
        <w:spacing w:line="480" w:lineRule="auto"/>
        <w:ind w:firstLine="360"/>
        <w:rPr>
          <w:del w:id="121" w:author="Luyao Zhang" w:date="2017-01-18T10:18:00Z"/>
          <w:rFonts w:ascii="Times New Roman" w:hAnsi="Times New Roman" w:cs="Times New Roman"/>
          <w:color w:val="000000" w:themeColor="text1"/>
        </w:rPr>
      </w:pPr>
    </w:p>
    <w:p w14:paraId="67851F28" w14:textId="585954F1"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Due to ill-conditioned matrices, we were n</w:t>
      </w:r>
      <w:r w:rsidR="00D4420B">
        <w:rPr>
          <w:rFonts w:ascii="Times New Roman" w:hAnsi="Times New Roman" w:cs="Times New Roman"/>
          <w:color w:val="000000" w:themeColor="text1"/>
        </w:rPr>
        <w:t xml:space="preserve">ot able to carry out the </w:t>
      </w:r>
      <w:r w:rsidR="00AF1BF6">
        <w:rPr>
          <w:rFonts w:ascii="Times New Roman" w:hAnsi="Times New Roman" w:cs="Times New Roman"/>
          <w:color w:val="000000" w:themeColor="text1"/>
        </w:rPr>
        <w:t>DIF anal</w:t>
      </w:r>
      <w:r w:rsidR="00D4420B">
        <w:rPr>
          <w:rFonts w:ascii="Times New Roman" w:hAnsi="Times New Roman" w:cs="Times New Roman"/>
          <w:color w:val="000000" w:themeColor="text1"/>
        </w:rPr>
        <w:t>ys</w:t>
      </w:r>
      <w:ins w:id="122" w:author="Luyao Zhang" w:date="2016-12-03T18:26:00Z">
        <w:r w:rsidR="00846F4D">
          <w:rPr>
            <w:rFonts w:ascii="Times New Roman" w:hAnsi="Times New Roman" w:cs="Times New Roman"/>
            <w:color w:val="000000" w:themeColor="text1"/>
          </w:rPr>
          <w:t>i</w:t>
        </w:r>
      </w:ins>
      <w:del w:id="123" w:author="Luyao Zhang" w:date="2016-12-03T18:26:00Z">
        <w:r w:rsidR="00D4420B" w:rsidDel="00846F4D">
          <w:rPr>
            <w:rFonts w:ascii="Times New Roman" w:hAnsi="Times New Roman" w:cs="Times New Roman"/>
            <w:color w:val="000000" w:themeColor="text1"/>
          </w:rPr>
          <w:delText>e</w:delText>
        </w:r>
      </w:del>
      <w:r w:rsidR="00496EB4">
        <w:rPr>
          <w:rFonts w:ascii="Times New Roman" w:hAnsi="Times New Roman" w:cs="Times New Roman"/>
          <w:color w:val="000000" w:themeColor="text1"/>
        </w:rPr>
        <w:t>s with constrained or</w:t>
      </w:r>
      <w:r w:rsidRPr="00F4675C">
        <w:rPr>
          <w:rFonts w:ascii="Times New Roman" w:hAnsi="Times New Roman" w:cs="Times New Roman"/>
          <w:color w:val="000000" w:themeColor="text1"/>
        </w:rPr>
        <w:t xml:space="preserve"> free baseline approach under GGUM. This was because results obtained from ill-conditioned matrices could not be trusted. We were unable to find any studies mentioning getting ill-conditioned matrix warnings with GGUM2004, but problems have been reported of having singular </w:t>
      </w:r>
      <w:r w:rsidR="00F906C8">
        <w:rPr>
          <w:rFonts w:ascii="Times New Roman" w:hAnsi="Times New Roman" w:cs="Times New Roman"/>
          <w:color w:val="000000" w:themeColor="text1"/>
        </w:rPr>
        <w:t>or invertible matrices with the model</w:t>
      </w:r>
      <w:r w:rsidRPr="00F4675C">
        <w:rPr>
          <w:rFonts w:ascii="Times New Roman" w:hAnsi="Times New Roman" w:cs="Times New Roman"/>
          <w:color w:val="000000" w:themeColor="text1"/>
        </w:rPr>
        <w:t>, which led to the authors deleting those data sets from the</w:t>
      </w:r>
      <w:r w:rsidR="00600612">
        <w:rPr>
          <w:rFonts w:ascii="Times New Roman" w:hAnsi="Times New Roman" w:cs="Times New Roman"/>
          <w:color w:val="000000" w:themeColor="text1"/>
        </w:rPr>
        <w:t>ir</w:t>
      </w:r>
      <w:r w:rsidRPr="00F4675C">
        <w:rPr>
          <w:rFonts w:ascii="Times New Roman" w:hAnsi="Times New Roman" w:cs="Times New Roman"/>
          <w:color w:val="000000" w:themeColor="text1"/>
        </w:rPr>
        <w:t xml:space="preserve"> simulation</w:t>
      </w:r>
      <w:r w:rsidR="00600612">
        <w:rPr>
          <w:rFonts w:ascii="Times New Roman" w:hAnsi="Times New Roman" w:cs="Times New Roman"/>
          <w:color w:val="000000" w:themeColor="text1"/>
        </w:rPr>
        <w:t xml:space="preserve"> study</w:t>
      </w:r>
      <w:r w:rsidRPr="00F4675C">
        <w:rPr>
          <w:rFonts w:ascii="Times New Roman" w:hAnsi="Times New Roman" w:cs="Times New Roman"/>
          <w:color w:val="000000" w:themeColor="text1"/>
        </w:rPr>
        <w:t xml:space="preserve"> (Carter &amp; Zickar, 2011a). We would like to point out that, in GGUM2004, the warning for an ill-conditioned matrix will only appear in a command window, and stay on for about 2 seconds before the window closes normally. No warnings will be shown in the GGUM2004 output file, and all results</w:t>
      </w:r>
      <w:r w:rsidR="00E909F1">
        <w:rPr>
          <w:rFonts w:ascii="Times New Roman" w:hAnsi="Times New Roman" w:cs="Times New Roman"/>
          <w:color w:val="000000" w:themeColor="text1"/>
        </w:rPr>
        <w:t>,</w:t>
      </w:r>
      <w:r w:rsidRPr="00F4675C">
        <w:rPr>
          <w:rFonts w:ascii="Times New Roman" w:hAnsi="Times New Roman" w:cs="Times New Roman"/>
          <w:color w:val="000000" w:themeColor="text1"/>
        </w:rPr>
        <w:t xml:space="preserve"> including the fit indices and time spent carrying out the analysis will be computed </w:t>
      </w:r>
      <w:del w:id="124" w:author="Luyao Zhang" w:date="2017-01-16T13:27:00Z">
        <w:r w:rsidR="009E3563" w:rsidDel="00AA7AD8">
          <w:rPr>
            <w:rFonts w:ascii="Times New Roman" w:hAnsi="Times New Roman" w:cs="Times New Roman"/>
            <w:color w:val="000000" w:themeColor="text1"/>
          </w:rPr>
          <w:delText>normally</w:delText>
        </w:r>
      </w:del>
      <w:ins w:id="125" w:author="Luyao Zhang" w:date="2017-01-16T13:27:00Z">
        <w:r w:rsidR="00AA7AD8">
          <w:rPr>
            <w:rFonts w:ascii="Times New Roman" w:hAnsi="Times New Roman" w:cs="Times New Roman"/>
            <w:color w:val="000000" w:themeColor="text1"/>
          </w:rPr>
          <w:t>as usual</w:t>
        </w:r>
      </w:ins>
      <w:r w:rsidRPr="00F4675C">
        <w:rPr>
          <w:rFonts w:ascii="Times New Roman" w:hAnsi="Times New Roman" w:cs="Times New Roman"/>
          <w:color w:val="000000" w:themeColor="text1"/>
        </w:rPr>
        <w:t xml:space="preserve">. Therefore, when an automated program (e.g., constrained baseline models) is left running unsupervised in GGUM2004, it is possible that the results are inaccurate because of ill-conditioned matrices, yet the </w:t>
      </w:r>
      <w:r w:rsidR="00443633">
        <w:rPr>
          <w:rFonts w:ascii="Times New Roman" w:hAnsi="Times New Roman" w:cs="Times New Roman"/>
          <w:color w:val="000000" w:themeColor="text1"/>
        </w:rPr>
        <w:t xml:space="preserve">executive </w:t>
      </w:r>
      <w:r w:rsidRPr="00F4675C">
        <w:rPr>
          <w:rFonts w:ascii="Times New Roman" w:hAnsi="Times New Roman" w:cs="Times New Roman"/>
          <w:color w:val="000000" w:themeColor="text1"/>
        </w:rPr>
        <w:t xml:space="preserve">output </w:t>
      </w:r>
      <w:r w:rsidR="00596AD0">
        <w:rPr>
          <w:rFonts w:ascii="Times New Roman" w:hAnsi="Times New Roman" w:cs="Times New Roman"/>
          <w:color w:val="000000" w:themeColor="text1"/>
        </w:rPr>
        <w:t xml:space="preserve">still </w:t>
      </w:r>
      <w:r w:rsidRPr="00F4675C">
        <w:rPr>
          <w:rFonts w:ascii="Times New Roman" w:hAnsi="Times New Roman" w:cs="Times New Roman"/>
          <w:color w:val="000000" w:themeColor="text1"/>
        </w:rPr>
        <w:t>looks</w:t>
      </w:r>
      <w:ins w:id="126" w:author="Luyao Zhang" w:date="2017-01-16T13:27:00Z">
        <w:r w:rsidR="0047520E">
          <w:rPr>
            <w:rFonts w:ascii="Times New Roman" w:hAnsi="Times New Roman" w:cs="Times New Roman"/>
            <w:color w:val="000000" w:themeColor="text1"/>
          </w:rPr>
          <w:t xml:space="preserve"> </w:t>
        </w:r>
      </w:ins>
      <w:ins w:id="127" w:author="Luyao Zhang" w:date="2017-01-16T13:28:00Z">
        <w:r w:rsidR="0047520E">
          <w:rPr>
            <w:rFonts w:ascii="Times New Roman" w:hAnsi="Times New Roman" w:cs="Times New Roman"/>
            <w:color w:val="000000" w:themeColor="text1"/>
          </w:rPr>
          <w:t>normal</w:t>
        </w:r>
      </w:ins>
      <w:del w:id="128" w:author="Luyao Zhang" w:date="2017-01-16T13:28:00Z">
        <w:r w:rsidRPr="00F4675C" w:rsidDel="0047520E">
          <w:rPr>
            <w:rFonts w:ascii="Times New Roman" w:hAnsi="Times New Roman" w:cs="Times New Roman"/>
            <w:color w:val="000000" w:themeColor="text1"/>
          </w:rPr>
          <w:delText xml:space="preserve"> </w:delText>
        </w:r>
      </w:del>
      <w:del w:id="129" w:author="Luyao Zhang" w:date="2017-01-16T13:27:00Z">
        <w:r w:rsidR="00596AD0" w:rsidDel="008F72B8">
          <w:rPr>
            <w:rFonts w:ascii="Times New Roman" w:hAnsi="Times New Roman" w:cs="Times New Roman"/>
            <w:color w:val="000000" w:themeColor="text1"/>
          </w:rPr>
          <w:delText>perfectly</w:delText>
        </w:r>
        <w:r w:rsidRPr="00F4675C" w:rsidDel="008F72B8">
          <w:rPr>
            <w:rFonts w:ascii="Times New Roman" w:hAnsi="Times New Roman" w:cs="Times New Roman"/>
            <w:color w:val="000000" w:themeColor="text1"/>
          </w:rPr>
          <w:delText xml:space="preserve"> </w:delText>
        </w:r>
      </w:del>
      <w:del w:id="130" w:author="Luyao Zhang" w:date="2017-01-16T13:28:00Z">
        <w:r w:rsidRPr="00F4675C" w:rsidDel="0047520E">
          <w:rPr>
            <w:rFonts w:ascii="Times New Roman" w:hAnsi="Times New Roman" w:cs="Times New Roman"/>
            <w:color w:val="000000" w:themeColor="text1"/>
          </w:rPr>
          <w:delText>normal</w:delText>
        </w:r>
      </w:del>
      <w:r w:rsidRPr="00F4675C">
        <w:rPr>
          <w:rFonts w:ascii="Times New Roman" w:hAnsi="Times New Roman" w:cs="Times New Roman"/>
          <w:color w:val="000000" w:themeColor="text1"/>
        </w:rPr>
        <w:t>. We suggest that researchers supervise</w:t>
      </w:r>
      <w:r w:rsidR="000F2CEF">
        <w:rPr>
          <w:rFonts w:ascii="Times New Roman" w:hAnsi="Times New Roman" w:cs="Times New Roman"/>
          <w:color w:val="000000" w:themeColor="text1"/>
        </w:rPr>
        <w:t xml:space="preserve"> the whole process, and </w:t>
      </w:r>
      <w:r w:rsidRPr="00F4675C">
        <w:rPr>
          <w:rFonts w:ascii="Times New Roman" w:hAnsi="Times New Roman" w:cs="Times New Roman"/>
          <w:color w:val="000000" w:themeColor="text1"/>
        </w:rPr>
        <w:t xml:space="preserve">examine the item parameter standard errors carefully. Standard errors that are too large or too close to zero may indicate ill-conditioned matrices, but not necessarily. GGUM2004 should be improved upon so that output files could include warnings about singular or ill-conditioned matrices. </w:t>
      </w:r>
      <w:r w:rsidR="00D76469">
        <w:rPr>
          <w:rFonts w:ascii="Times New Roman" w:hAnsi="Times New Roman" w:cs="Times New Roman"/>
          <w:color w:val="000000" w:themeColor="text1"/>
        </w:rPr>
        <w:t xml:space="preserve">Having to drop </w:t>
      </w:r>
      <w:r w:rsidRPr="00F4675C">
        <w:rPr>
          <w:rFonts w:ascii="Times New Roman" w:hAnsi="Times New Roman" w:cs="Times New Roman"/>
          <w:color w:val="000000" w:themeColor="text1"/>
        </w:rPr>
        <w:t xml:space="preserve">GGUM </w:t>
      </w:r>
      <w:r w:rsidR="00D76469">
        <w:rPr>
          <w:rFonts w:ascii="Times New Roman" w:hAnsi="Times New Roman" w:cs="Times New Roman"/>
          <w:color w:val="000000" w:themeColor="text1"/>
        </w:rPr>
        <w:t xml:space="preserve">from the current </w:t>
      </w:r>
      <w:r w:rsidR="000761A0">
        <w:rPr>
          <w:rFonts w:ascii="Times New Roman" w:hAnsi="Times New Roman" w:cs="Times New Roman"/>
          <w:color w:val="000000" w:themeColor="text1"/>
        </w:rPr>
        <w:t>study was disappointing.</w:t>
      </w:r>
    </w:p>
    <w:p w14:paraId="790931B2" w14:textId="77777777" w:rsidR="00984A50" w:rsidRPr="00D72AE4" w:rsidRDefault="00984A50" w:rsidP="00984A50">
      <w:pPr>
        <w:spacing w:line="480" w:lineRule="auto"/>
        <w:rPr>
          <w:rFonts w:ascii="Times New Roman" w:hAnsi="Times New Roman" w:cs="Times New Roman"/>
          <w:b/>
          <w:color w:val="000000" w:themeColor="text1"/>
        </w:rPr>
      </w:pPr>
      <w:r w:rsidRPr="00D72AE4">
        <w:rPr>
          <w:rFonts w:ascii="Times New Roman" w:hAnsi="Times New Roman" w:cs="Times New Roman"/>
          <w:b/>
          <w:color w:val="000000" w:themeColor="text1"/>
        </w:rPr>
        <w:lastRenderedPageBreak/>
        <w:t>Future research</w:t>
      </w:r>
    </w:p>
    <w:p w14:paraId="70C476A4" w14:textId="77777777" w:rsidR="00984A50" w:rsidRPr="00F4675C"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In the future, simulation studies should be carried out, with the hope of identifying the factors that may cause singular or ill-conditioned matrices, and exploring solutions for such conditions other than simply giving up the model. This will be particularly important for studies using real data, where it’s almost impossible to delete the problematic data sets and proceed with the normal ones. </w:t>
      </w:r>
    </w:p>
    <w:p w14:paraId="3C0870E2" w14:textId="0D266D1E"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More attention should be paid to applying the GGUM to real data, especially personality data obtained cross-culturally, </w:t>
      </w:r>
      <w:ins w:id="131" w:author="Luyao Zhang" w:date="2017-01-16T13:28:00Z">
        <w:r w:rsidR="001C2869">
          <w:rPr>
            <w:rFonts w:ascii="Times New Roman" w:hAnsi="Times New Roman" w:cs="Times New Roman"/>
            <w:color w:val="000000" w:themeColor="text1"/>
          </w:rPr>
          <w:t xml:space="preserve">rather </w:t>
        </w:r>
      </w:ins>
      <w:r w:rsidRPr="00F4675C">
        <w:rPr>
          <w:rFonts w:ascii="Times New Roman" w:hAnsi="Times New Roman" w:cs="Times New Roman"/>
          <w:color w:val="000000" w:themeColor="text1"/>
        </w:rPr>
        <w:t>than only to simulation studies. Moreover, how and why various types of unfolding, or intermediate items work or not work should be closely examined, given the importance of such items to the fit of the GGUM, which was demonstrated in the current study.</w:t>
      </w:r>
    </w:p>
    <w:p w14:paraId="2ADF58F5" w14:textId="77777777" w:rsidR="00984A50" w:rsidRPr="006E3CCA" w:rsidRDefault="00984A50" w:rsidP="00984A50">
      <w:pPr>
        <w:spacing w:line="480" w:lineRule="auto"/>
        <w:rPr>
          <w:rFonts w:ascii="Times New Roman" w:hAnsi="Times New Roman" w:cs="Times New Roman"/>
          <w:b/>
          <w:color w:val="000000" w:themeColor="text1"/>
        </w:rPr>
      </w:pPr>
      <w:r w:rsidRPr="006E3CCA">
        <w:rPr>
          <w:rFonts w:ascii="Times New Roman" w:hAnsi="Times New Roman" w:cs="Times New Roman"/>
          <w:b/>
          <w:color w:val="000000" w:themeColor="text1"/>
        </w:rPr>
        <w:t>Conclusion</w:t>
      </w:r>
    </w:p>
    <w:p w14:paraId="55647416" w14:textId="44B3902A" w:rsidR="00984A50" w:rsidRDefault="00984A50" w:rsidP="00984A50">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Although by applying the dominance IRT model and NHST, we found significant DIF on almost all items on the Well-being and Curiosity scales of the CPS, DIF effect size measures told a different story by demonstrating that only 2 items on each scale had large DIF. Also, contrast</w:t>
      </w:r>
      <w:r w:rsidR="008954F7">
        <w:rPr>
          <w:rFonts w:ascii="Times New Roman" w:hAnsi="Times New Roman" w:cs="Times New Roman"/>
          <w:color w:val="000000" w:themeColor="text1"/>
        </w:rPr>
        <w:t>ed</w:t>
      </w:r>
      <w:r w:rsidR="007C2B57">
        <w:rPr>
          <w:rFonts w:ascii="Times New Roman" w:hAnsi="Times New Roman" w:cs="Times New Roman"/>
          <w:color w:val="000000" w:themeColor="text1"/>
        </w:rPr>
        <w:t xml:space="preserve"> </w:t>
      </w:r>
      <w:r>
        <w:rPr>
          <w:rFonts w:ascii="Times New Roman" w:hAnsi="Times New Roman" w:cs="Times New Roman"/>
          <w:color w:val="000000" w:themeColor="text1"/>
        </w:rPr>
        <w:t>to LaPalme et al. (2016), and Speer et al. (2016), we found that the GGUM fitted better or almost as well as the dominance model, which is in line with previous studies advocating the application of GGUM in personality research (e.g., D</w:t>
      </w:r>
      <w:r>
        <w:rPr>
          <w:rFonts w:ascii="Times New Roman" w:hAnsi="Times New Roman" w:cs="Times New Roman" w:hint="eastAsia"/>
          <w:color w:val="000000" w:themeColor="text1"/>
        </w:rPr>
        <w:t xml:space="preserve">rasgow et al., 2010; </w:t>
      </w:r>
      <w:r>
        <w:rPr>
          <w:rFonts w:ascii="Times New Roman" w:hAnsi="Times New Roman" w:cs="Times New Roman"/>
          <w:color w:val="000000" w:themeColor="text1"/>
        </w:rPr>
        <w:t xml:space="preserve">Stark et al., 2006b). </w:t>
      </w:r>
    </w:p>
    <w:p w14:paraId="09C65BF8" w14:textId="77777777" w:rsidR="00984A50" w:rsidRDefault="00984A50" w:rsidP="00984A50">
      <w:pPr>
        <w:spacing w:line="480" w:lineRule="auto"/>
        <w:ind w:left="432" w:hanging="432"/>
        <w:rPr>
          <w:b/>
          <w:color w:val="000000" w:themeColor="text1"/>
          <w:sz w:val="18"/>
          <w:szCs w:val="18"/>
        </w:rPr>
      </w:pPr>
      <w:r>
        <w:rPr>
          <w:b/>
          <w:color w:val="000000" w:themeColor="text1"/>
          <w:sz w:val="18"/>
          <w:szCs w:val="18"/>
        </w:rPr>
        <w:br w:type="page"/>
      </w:r>
    </w:p>
    <w:p w14:paraId="19C2E2C2" w14:textId="77777777" w:rsidR="00984A50" w:rsidRPr="0045055E" w:rsidRDefault="00984A50" w:rsidP="00984A50">
      <w:pPr>
        <w:spacing w:line="480" w:lineRule="auto"/>
        <w:ind w:left="432" w:hanging="432"/>
        <w:jc w:val="center"/>
        <w:rPr>
          <w:rFonts w:ascii="Times New Roman" w:hAnsi="Times New Roman" w:cs="Times New Roman"/>
          <w:b/>
          <w:color w:val="000000" w:themeColor="text1"/>
        </w:rPr>
      </w:pPr>
      <w:r w:rsidRPr="0045055E">
        <w:rPr>
          <w:rFonts w:ascii="Times New Roman" w:hAnsi="Times New Roman" w:cs="Times New Roman"/>
          <w:b/>
          <w:color w:val="000000" w:themeColor="text1"/>
        </w:rPr>
        <w:lastRenderedPageBreak/>
        <w:t>References</w:t>
      </w:r>
    </w:p>
    <w:p w14:paraId="6481DFA7" w14:textId="77777777" w:rsidR="00984A50" w:rsidRPr="0036798C" w:rsidRDefault="00984A50" w:rsidP="00984A50">
      <w:pPr>
        <w:spacing w:line="480" w:lineRule="auto"/>
        <w:ind w:left="432" w:hanging="432"/>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Andrich, D. (1988). The application of an unfolding model of the PIRT type to the measurement of attitude.</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Applied Psychological Measurement,</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12</w:t>
      </w:r>
      <w:r w:rsidRPr="0036798C">
        <w:rPr>
          <w:rFonts w:ascii="Times New Roman" w:hAnsi="Times New Roman" w:cs="Times New Roman"/>
          <w:color w:val="000000" w:themeColor="text1"/>
          <w:sz w:val="22"/>
          <w:szCs w:val="22"/>
        </w:rPr>
        <w:t>(1), 33-51. Retrieved from http://search.proquest.com.proxy2.library.illinois.edu/docview/617442870?accountid=14553</w:t>
      </w:r>
    </w:p>
    <w:p w14:paraId="656DE5D4"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Baranik, L. E., Lakey, C. E., Lance, C. E., Hua, W., Meade, A. W., Hu, C., &amp; Michalos, A. (2008). Examining the differential item functioning of the Rosenberg self-esteem scale across eight countries.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Social Psychology,38</w:t>
      </w:r>
      <w:r w:rsidRPr="0036798C">
        <w:rPr>
          <w:rFonts w:ascii="Times New Roman" w:eastAsia="Times New Roman" w:hAnsi="Times New Roman" w:cs="Times New Roman"/>
          <w:color w:val="000000" w:themeColor="text1"/>
          <w:sz w:val="22"/>
          <w:szCs w:val="22"/>
        </w:rPr>
        <w:t>(7), 1867-1904. Retrieved from http://search.proquest.com.proxy2.library.illinois.edu/docview/622038181?accountid=14553</w:t>
      </w:r>
    </w:p>
    <w:p w14:paraId="4416DFE4" w14:textId="77777777" w:rsidR="00984A50" w:rsidRPr="0036798C" w:rsidRDefault="00984A50" w:rsidP="00984A50">
      <w:pPr>
        <w:spacing w:line="480" w:lineRule="auto"/>
        <w:ind w:left="432" w:hanging="432"/>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Barrick, M. R., &amp; Mount, M. K. (1991). The big five personality dimensions and job performance: A meta-analysis.</w:t>
      </w:r>
      <w:r w:rsidRPr="0036798C">
        <w:rPr>
          <w:rFonts w:ascii="Times New Roman" w:hAnsi="Times New Roman" w:cs="Times New Roman"/>
          <w:i/>
          <w:iCs/>
          <w:color w:val="000000" w:themeColor="text1"/>
          <w:sz w:val="22"/>
          <w:szCs w:val="22"/>
        </w:rPr>
        <w:t> Personnel Psychology, 44</w:t>
      </w:r>
      <w:r w:rsidRPr="0036798C">
        <w:rPr>
          <w:rFonts w:ascii="Times New Roman" w:hAnsi="Times New Roman" w:cs="Times New Roman"/>
          <w:color w:val="000000" w:themeColor="text1"/>
          <w:sz w:val="22"/>
          <w:szCs w:val="22"/>
        </w:rPr>
        <w:t>(1), 1-26. Retrieved from http://search.proquest.com.proxy2.library.illinois.edu/docview/617946789?accountid=14553</w:t>
      </w:r>
    </w:p>
    <w:p w14:paraId="3C97FA8E" w14:textId="77777777" w:rsidR="00984A50" w:rsidRPr="0036798C" w:rsidRDefault="00984A50" w:rsidP="00984A50">
      <w:pPr>
        <w:spacing w:line="480" w:lineRule="auto"/>
        <w:ind w:left="432" w:hanging="432"/>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Borman, W. C., Penner, L. A., Allen, T. D., &amp; Motowidlo, S. J. (2001). Personality predictors of citizenship performance. International Journal of Selection and Assessment, 9(1-2), 52-69. doi:http://dx.doi.org.proxy2.library.illinois.edu/10.1111/1468-2389.00163</w:t>
      </w:r>
    </w:p>
    <w:p w14:paraId="2D73F36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Broadfoot, A. A. (2008).</w:t>
      </w:r>
      <w:r w:rsidRPr="0036798C">
        <w:rPr>
          <w:rStyle w:val="apple-converted-space"/>
          <w:color w:val="000000" w:themeColor="text1"/>
          <w:sz w:val="22"/>
          <w:szCs w:val="22"/>
        </w:rPr>
        <w:t> </w:t>
      </w:r>
      <w:r w:rsidRPr="0036798C">
        <w:rPr>
          <w:i/>
          <w:iCs/>
          <w:color w:val="000000" w:themeColor="text1"/>
          <w:sz w:val="22"/>
          <w:szCs w:val="22"/>
        </w:rPr>
        <w:t>Comparing the dominance approach to the ideal-point approach in the measurement and predictability of personality</w:t>
      </w:r>
      <w:r w:rsidRPr="0036798C">
        <w:rPr>
          <w:rStyle w:val="apple-converted-space"/>
          <w:i/>
          <w:iCs/>
          <w:color w:val="000000" w:themeColor="text1"/>
          <w:sz w:val="22"/>
          <w:szCs w:val="22"/>
        </w:rPr>
        <w:t> </w:t>
      </w:r>
      <w:r w:rsidRPr="0036798C">
        <w:rPr>
          <w:color w:val="000000" w:themeColor="text1"/>
          <w:sz w:val="22"/>
          <w:szCs w:val="22"/>
        </w:rPr>
        <w:t>Available from PsycINFO. (621760437; 2008-99240-116). Retrieved from http://search.proquest.com.proxy2.library.illinois.edu/docview/621760437?accountid=14553</w:t>
      </w:r>
    </w:p>
    <w:p w14:paraId="544E6E4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Cao, M., Drasgow, F., &amp; Cho, S. (2015). Developing ideal intermediate personality items for the ideal point model.</w:t>
      </w:r>
      <w:r w:rsidRPr="0036798C">
        <w:rPr>
          <w:rStyle w:val="apple-converted-space"/>
          <w:i/>
          <w:iCs/>
          <w:color w:val="000000" w:themeColor="text1"/>
          <w:sz w:val="22"/>
          <w:szCs w:val="22"/>
        </w:rPr>
        <w:t> </w:t>
      </w:r>
      <w:r w:rsidRPr="0036798C">
        <w:rPr>
          <w:i/>
          <w:iCs/>
          <w:color w:val="000000" w:themeColor="text1"/>
          <w:sz w:val="22"/>
          <w:szCs w:val="22"/>
        </w:rPr>
        <w:t>Organizational Research Methods,</w:t>
      </w:r>
      <w:r w:rsidRPr="0036798C">
        <w:rPr>
          <w:rStyle w:val="apple-converted-space"/>
          <w:i/>
          <w:iCs/>
          <w:color w:val="000000" w:themeColor="text1"/>
          <w:sz w:val="22"/>
          <w:szCs w:val="22"/>
        </w:rPr>
        <w:t> </w:t>
      </w:r>
      <w:r w:rsidRPr="0036798C">
        <w:rPr>
          <w:i/>
          <w:iCs/>
          <w:color w:val="000000" w:themeColor="text1"/>
          <w:sz w:val="22"/>
          <w:szCs w:val="22"/>
        </w:rPr>
        <w:t>18</w:t>
      </w:r>
      <w:r w:rsidRPr="0036798C">
        <w:rPr>
          <w:color w:val="000000" w:themeColor="text1"/>
          <w:sz w:val="22"/>
          <w:szCs w:val="22"/>
        </w:rPr>
        <w:t>(2), 252. Retrieved from http://search.proquest.com.proxy2.library.illinois.edu/docview/1661369275?accountid=14553</w:t>
      </w:r>
    </w:p>
    <w:p w14:paraId="5FE9267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Carter, N. T., Dalal, D., Zickar, M. J., &amp; Adams, J. E. (2009, April). Do vague quantifiers induce unfolding in personality items? Paper presented at the 24th Annual Meeting of the Society for Industrial and Organizational Psychology, New Orleans, LA.</w:t>
      </w:r>
    </w:p>
    <w:p w14:paraId="0E7524BB"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Carter, N. T., &amp; Zickar, M. J. (2011a). The influence of dimensionality on parameter estimation accuracy in the generalized graded unfolding model.</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Educational and Psychological Measurement,</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71</w:t>
      </w:r>
      <w:r w:rsidRPr="0036798C">
        <w:rPr>
          <w:rFonts w:ascii="Times New Roman" w:eastAsia="Times New Roman" w:hAnsi="Times New Roman" w:cs="Times New Roman"/>
          <w:color w:val="000000" w:themeColor="text1"/>
          <w:sz w:val="22"/>
          <w:szCs w:val="22"/>
          <w:shd w:val="clear" w:color="auto" w:fill="FFFFFF"/>
        </w:rPr>
        <w:t xml:space="preserve">(5), </w:t>
      </w:r>
      <w:r w:rsidRPr="0036798C">
        <w:rPr>
          <w:rFonts w:ascii="Times New Roman" w:eastAsia="Times New Roman" w:hAnsi="Times New Roman" w:cs="Times New Roman"/>
          <w:color w:val="000000" w:themeColor="text1"/>
          <w:sz w:val="22"/>
          <w:szCs w:val="22"/>
          <w:shd w:val="clear" w:color="auto" w:fill="FFFFFF"/>
        </w:rPr>
        <w:lastRenderedPageBreak/>
        <w:t>765-788. Retrieved from http://search.proquest.com.proxy2.library.illinois.edu/docview/904017569?accountid=14553</w:t>
      </w:r>
    </w:p>
    <w:p w14:paraId="3F0EE5B0"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Carter, N. T., &amp; Zickar, M. J. (2011b). A comparison of the LR and DFIT frameworks of differential functioning applied to the generalized graded unfolding model.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35</w:t>
      </w:r>
      <w:r w:rsidRPr="0036798C">
        <w:rPr>
          <w:color w:val="000000" w:themeColor="text1"/>
          <w:sz w:val="22"/>
          <w:szCs w:val="22"/>
        </w:rPr>
        <w:t>(8), 623-642. Retrieved from http://search.proquest.com.proxy2.library.illinois.edu/docview/920225667?accountid=14553</w:t>
      </w:r>
    </w:p>
    <w:p w14:paraId="398E5CE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Stark, S., Chan, K., Drasgow, F., &amp; Williams, B. (2001). Fitting item response theory models to two personality inventories: Issues and insights.</w:t>
      </w:r>
      <w:r w:rsidRPr="0036798C">
        <w:rPr>
          <w:rStyle w:val="apple-converted-space"/>
          <w:i/>
          <w:iCs/>
          <w:color w:val="000000" w:themeColor="text1"/>
          <w:sz w:val="22"/>
          <w:szCs w:val="22"/>
        </w:rPr>
        <w:t> </w:t>
      </w:r>
      <w:r w:rsidRPr="0036798C">
        <w:rPr>
          <w:i/>
          <w:iCs/>
          <w:color w:val="000000" w:themeColor="text1"/>
          <w:sz w:val="22"/>
          <w:szCs w:val="22"/>
        </w:rPr>
        <w:t>Multivariate Behavioral Research,</w:t>
      </w:r>
      <w:r w:rsidRPr="0036798C">
        <w:rPr>
          <w:rStyle w:val="apple-converted-space"/>
          <w:i/>
          <w:iCs/>
          <w:color w:val="000000" w:themeColor="text1"/>
          <w:sz w:val="22"/>
          <w:szCs w:val="22"/>
        </w:rPr>
        <w:t> </w:t>
      </w:r>
      <w:r w:rsidRPr="0036798C">
        <w:rPr>
          <w:i/>
          <w:iCs/>
          <w:color w:val="000000" w:themeColor="text1"/>
          <w:sz w:val="22"/>
          <w:szCs w:val="22"/>
        </w:rPr>
        <w:t>36</w:t>
      </w:r>
      <w:r w:rsidRPr="0036798C">
        <w:rPr>
          <w:color w:val="000000" w:themeColor="text1"/>
          <w:sz w:val="22"/>
          <w:szCs w:val="22"/>
        </w:rPr>
        <w:t>(4), 523-562. Retrieved from http://search.proquest.com.proxy2.library.illinois.edu/docview/62286753?accountid=14553</w:t>
      </w:r>
    </w:p>
    <w:p w14:paraId="258F5DE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(2003).</w:t>
      </w:r>
      <w:r w:rsidRPr="0036798C">
        <w:rPr>
          <w:rStyle w:val="apple-converted-space"/>
          <w:color w:val="000000" w:themeColor="text1"/>
          <w:sz w:val="22"/>
          <w:szCs w:val="22"/>
        </w:rPr>
        <w:t> </w:t>
      </w:r>
      <w:r w:rsidRPr="0036798C">
        <w:rPr>
          <w:i/>
          <w:iCs/>
          <w:color w:val="000000" w:themeColor="text1"/>
          <w:sz w:val="22"/>
          <w:szCs w:val="22"/>
        </w:rPr>
        <w:t>Applications of ideal point approaches to scale construction and scoring in personality measurement: The development of a six-faceted measure of conscientiousness</w:t>
      </w:r>
      <w:r w:rsidRPr="0036798C">
        <w:rPr>
          <w:rStyle w:val="apple-converted-space"/>
          <w:i/>
          <w:iCs/>
          <w:color w:val="000000" w:themeColor="text1"/>
          <w:sz w:val="22"/>
          <w:szCs w:val="22"/>
        </w:rPr>
        <w:t> </w:t>
      </w:r>
      <w:r w:rsidRPr="0036798C">
        <w:rPr>
          <w:color w:val="000000" w:themeColor="text1"/>
          <w:sz w:val="22"/>
          <w:szCs w:val="22"/>
        </w:rPr>
        <w:t>Available from PsycINFO. (620233080; 2003-95010-007). Retrieved from http://search.proquest.com.proxy2.library.illinois.edu/docview/620233080?accountid=14553</w:t>
      </w:r>
    </w:p>
    <w:p w14:paraId="0811C85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Stark, S., Drasgow, F., &amp; Roberts, B. W. (2007). Constructing personality scales under the assumptions of an ideal point response process: Toward increasing the flexibility of personality measures.</w:t>
      </w:r>
      <w:r w:rsidRPr="0036798C">
        <w:rPr>
          <w:rStyle w:val="apple-converted-space"/>
          <w:i/>
          <w:iCs/>
          <w:color w:val="000000" w:themeColor="text1"/>
          <w:sz w:val="22"/>
          <w:szCs w:val="22"/>
        </w:rPr>
        <w:t> </w:t>
      </w:r>
      <w:r w:rsidRPr="0036798C">
        <w:rPr>
          <w:i/>
          <w:iCs/>
          <w:color w:val="000000" w:themeColor="text1"/>
          <w:sz w:val="22"/>
          <w:szCs w:val="22"/>
        </w:rPr>
        <w:t>Psychological Assessment,</w:t>
      </w:r>
      <w:r w:rsidRPr="0036798C">
        <w:rPr>
          <w:rStyle w:val="apple-converted-space"/>
          <w:i/>
          <w:iCs/>
          <w:color w:val="000000" w:themeColor="text1"/>
          <w:sz w:val="22"/>
          <w:szCs w:val="22"/>
        </w:rPr>
        <w:t> </w:t>
      </w:r>
      <w:r w:rsidRPr="0036798C">
        <w:rPr>
          <w:i/>
          <w:iCs/>
          <w:color w:val="000000" w:themeColor="text1"/>
          <w:sz w:val="22"/>
          <w:szCs w:val="22"/>
        </w:rPr>
        <w:t>19</w:t>
      </w:r>
      <w:r w:rsidRPr="0036798C">
        <w:rPr>
          <w:color w:val="000000" w:themeColor="text1"/>
          <w:sz w:val="22"/>
          <w:szCs w:val="22"/>
        </w:rPr>
        <w:t>(1), 88-106. Retrieved from http://search.proquest.com.proxy2.library.illinois.edu/docview/621651554?accountid=14553</w:t>
      </w:r>
    </w:p>
    <w:p w14:paraId="2D3FD3F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Cohen, J. (1990). Things I have learned (so far).</w:t>
      </w:r>
      <w:r w:rsidRPr="0036798C">
        <w:rPr>
          <w:rStyle w:val="apple-converted-space"/>
          <w:i/>
          <w:iCs/>
          <w:color w:val="000000" w:themeColor="text1"/>
          <w:sz w:val="22"/>
          <w:szCs w:val="22"/>
        </w:rPr>
        <w:t> </w:t>
      </w:r>
      <w:r w:rsidRPr="0036798C">
        <w:rPr>
          <w:i/>
          <w:iCs/>
          <w:color w:val="000000" w:themeColor="text1"/>
          <w:sz w:val="22"/>
          <w:szCs w:val="22"/>
        </w:rPr>
        <w:t>American Psychologist,</w:t>
      </w:r>
      <w:r w:rsidRPr="0036798C">
        <w:rPr>
          <w:rStyle w:val="apple-converted-space"/>
          <w:i/>
          <w:iCs/>
          <w:color w:val="000000" w:themeColor="text1"/>
          <w:sz w:val="22"/>
          <w:szCs w:val="22"/>
        </w:rPr>
        <w:t> </w:t>
      </w:r>
      <w:r w:rsidRPr="0036798C">
        <w:rPr>
          <w:i/>
          <w:iCs/>
          <w:color w:val="000000" w:themeColor="text1"/>
          <w:sz w:val="22"/>
          <w:szCs w:val="22"/>
        </w:rPr>
        <w:t>45</w:t>
      </w:r>
      <w:r w:rsidRPr="0036798C">
        <w:rPr>
          <w:color w:val="000000" w:themeColor="text1"/>
          <w:sz w:val="22"/>
          <w:szCs w:val="22"/>
        </w:rPr>
        <w:t>, 1304. Retrieved from http://search.proquest.com.proxy2.library.illinois.edu/docview/1289808194?accountid=14553</w:t>
      </w:r>
    </w:p>
    <w:p w14:paraId="04B3E8E7"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Cohen, J. (1992). A power primer.</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Psychological Bulletin,</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112</w:t>
      </w:r>
      <w:r w:rsidRPr="0036798C">
        <w:rPr>
          <w:rFonts w:ascii="Times New Roman" w:hAnsi="Times New Roman" w:cs="Times New Roman"/>
          <w:color w:val="000000" w:themeColor="text1"/>
          <w:sz w:val="22"/>
          <w:szCs w:val="22"/>
        </w:rPr>
        <w:t>(1), 155-159. Retrieved from http://search.proquest.com.proxy2.library.illinois.edu/docview/614317877?accountid=14553</w:t>
      </w:r>
    </w:p>
    <w:p w14:paraId="04FA998C"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Conn, S. &amp; Rieke, M. L. (Eds.). (1994). </w:t>
      </w:r>
      <w:r w:rsidRPr="0036798C">
        <w:rPr>
          <w:rFonts w:ascii="Times New Roman" w:hAnsi="Times New Roman" w:cs="Times New Roman"/>
          <w:i/>
          <w:iCs/>
          <w:color w:val="000000" w:themeColor="text1"/>
          <w:sz w:val="22"/>
          <w:szCs w:val="22"/>
        </w:rPr>
        <w:t xml:space="preserve">The 16PF fifth edition technical manual. </w:t>
      </w:r>
      <w:r w:rsidRPr="0036798C">
        <w:rPr>
          <w:rFonts w:ascii="Times New Roman" w:hAnsi="Times New Roman" w:cs="Times New Roman"/>
          <w:color w:val="000000" w:themeColor="text1"/>
          <w:sz w:val="22"/>
          <w:szCs w:val="22"/>
        </w:rPr>
        <w:t xml:space="preserve">Champaign, IL: Institute for Personality and Ability Testing. </w:t>
      </w:r>
    </w:p>
    <w:p w14:paraId="1CE1491B" w14:textId="77777777" w:rsidR="00984A50" w:rsidRPr="0036798C" w:rsidRDefault="00984A50" w:rsidP="00984A50">
      <w:pPr>
        <w:widowControl w:val="0"/>
        <w:autoSpaceDE w:val="0"/>
        <w:autoSpaceDN w:val="0"/>
        <w:adjustRightInd w:val="0"/>
        <w:spacing w:line="480" w:lineRule="auto"/>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Coombs, C. H. (1964). A theory of data. New York: Wiley. </w:t>
      </w:r>
    </w:p>
    <w:p w14:paraId="09BE61F6"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lastRenderedPageBreak/>
        <w:t>Drasgow, F. (1984). Scrutinizing psychological tests: Measurement equivalence and equivalent relations with external variables are the central issues.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Psychological Bulletin,</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95</w:t>
      </w:r>
      <w:r w:rsidRPr="0036798C">
        <w:rPr>
          <w:rFonts w:ascii="Times New Roman" w:eastAsia="Times New Roman" w:hAnsi="Times New Roman" w:cs="Times New Roman"/>
          <w:color w:val="000000" w:themeColor="text1"/>
          <w:sz w:val="22"/>
          <w:szCs w:val="22"/>
        </w:rPr>
        <w:t>(1), 134-135. Retrieved from http://search.proquest.com.proxy2.library.illinois.edu/docview/616876597?accountid=14553</w:t>
      </w:r>
    </w:p>
    <w:p w14:paraId="67C0C2F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Drasgow, F., &amp; Kanfer, R. (1985). Equivalence of psychological measurement in heterogeneous populations.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70</w:t>
      </w:r>
      <w:r w:rsidRPr="0036798C">
        <w:rPr>
          <w:rFonts w:ascii="Times New Roman" w:eastAsia="Times New Roman" w:hAnsi="Times New Roman" w:cs="Times New Roman"/>
          <w:color w:val="000000" w:themeColor="text1"/>
          <w:sz w:val="22"/>
          <w:szCs w:val="22"/>
        </w:rPr>
        <w:t>(4), 662-680. Retrieved from http://search.proquest.com.proxy2.library.illinois.edu/docview/614284143?accountid=14553</w:t>
      </w:r>
    </w:p>
    <w:p w14:paraId="6904DBE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Drasgow, F., &amp; Hulin, C. L. (1990). Item response theory. In M. D. Dunnette, &amp; L. M. Hough (Eds.),</w:t>
      </w:r>
      <w:r w:rsidRPr="0036798C">
        <w:rPr>
          <w:rStyle w:val="apple-converted-space"/>
          <w:color w:val="000000" w:themeColor="text1"/>
          <w:sz w:val="22"/>
          <w:szCs w:val="22"/>
        </w:rPr>
        <w:t> </w:t>
      </w:r>
      <w:r w:rsidRPr="0036798C">
        <w:rPr>
          <w:i/>
          <w:iCs/>
          <w:color w:val="000000" w:themeColor="text1"/>
          <w:sz w:val="22"/>
          <w:szCs w:val="22"/>
        </w:rPr>
        <w:t>Handbook of industrial and organizational psychology. (2nd ed.)</w:t>
      </w:r>
      <w:r w:rsidRPr="0036798C">
        <w:rPr>
          <w:color w:val="000000" w:themeColor="text1"/>
          <w:sz w:val="22"/>
          <w:szCs w:val="22"/>
        </w:rPr>
        <w:t xml:space="preserve"> (pp. 577-636) Consulting Psychologists Press, Palo Alto, CA. Retrieved from http://search.proquest.com.proxy2.library.illinois.edu/docview/618385638?accountid=14553</w:t>
      </w:r>
    </w:p>
    <w:p w14:paraId="7A74A951"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Drasgow, F., Chernyshenko, O. S., &amp; Stark, S. (2010). 75 years after Likert: Thurstone was right!</w:t>
      </w:r>
      <w:r w:rsidRPr="0036798C">
        <w:rPr>
          <w:rStyle w:val="apple-converted-space"/>
          <w:i/>
          <w:iCs/>
          <w:color w:val="000000" w:themeColor="text1"/>
          <w:sz w:val="22"/>
          <w:szCs w:val="22"/>
        </w:rPr>
        <w:t> </w:t>
      </w:r>
      <w:r w:rsidRPr="0036798C">
        <w:rPr>
          <w:i/>
          <w:iCs/>
          <w:color w:val="000000" w:themeColor="text1"/>
          <w:sz w:val="22"/>
          <w:szCs w:val="22"/>
        </w:rPr>
        <w:t>Industrial and Organizational Psychology: Perspectives on Science and Practice,</w:t>
      </w:r>
      <w:r w:rsidRPr="0036798C">
        <w:rPr>
          <w:rStyle w:val="apple-converted-space"/>
          <w:i/>
          <w:iCs/>
          <w:color w:val="000000" w:themeColor="text1"/>
          <w:sz w:val="22"/>
          <w:szCs w:val="22"/>
        </w:rPr>
        <w:t> </w:t>
      </w:r>
      <w:r w:rsidRPr="0036798C">
        <w:rPr>
          <w:i/>
          <w:iCs/>
          <w:color w:val="000000" w:themeColor="text1"/>
          <w:sz w:val="22"/>
          <w:szCs w:val="22"/>
        </w:rPr>
        <w:t>3</w:t>
      </w:r>
      <w:r w:rsidRPr="0036798C">
        <w:rPr>
          <w:color w:val="000000" w:themeColor="text1"/>
          <w:sz w:val="22"/>
          <w:szCs w:val="22"/>
        </w:rPr>
        <w:t>(4), 465-476. Retrieved from http://search.proquest.com.proxy2.library.illinois.edu/docview/822369070?accountid=14553</w:t>
      </w:r>
    </w:p>
    <w:p w14:paraId="6890936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Ellis, B. B., Becker, P., &amp; Kimmel, H. D. (1993). An item response theory evaluation of an English version of the trier personality inventory (TPI).</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Cross-Cultural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24</w:t>
      </w:r>
      <w:r w:rsidRPr="0036798C">
        <w:rPr>
          <w:rFonts w:ascii="Times New Roman" w:eastAsia="Times New Roman" w:hAnsi="Times New Roman" w:cs="Times New Roman"/>
          <w:color w:val="000000" w:themeColor="text1"/>
          <w:sz w:val="22"/>
          <w:szCs w:val="22"/>
        </w:rPr>
        <w:t>(2), 133-148. Retrieved from http://search.proquest.com.proxy2.library.illinois.edu/docview/618336031?accountid=14553</w:t>
      </w:r>
    </w:p>
    <w:p w14:paraId="0D74479E"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Goldberg, L. R. (1992). The development of markers for the big-five factor structure. </w:t>
      </w:r>
      <w:r w:rsidRPr="0036798C">
        <w:rPr>
          <w:i/>
          <w:iCs/>
          <w:color w:val="000000" w:themeColor="text1"/>
          <w:sz w:val="22"/>
          <w:szCs w:val="22"/>
        </w:rPr>
        <w:t>Psychological Assessment,</w:t>
      </w:r>
      <w:r w:rsidRPr="0036798C">
        <w:rPr>
          <w:rStyle w:val="apple-converted-space"/>
          <w:i/>
          <w:iCs/>
          <w:color w:val="000000" w:themeColor="text1"/>
          <w:sz w:val="22"/>
          <w:szCs w:val="22"/>
        </w:rPr>
        <w:t> </w:t>
      </w:r>
      <w:r w:rsidRPr="0036798C">
        <w:rPr>
          <w:i/>
          <w:iCs/>
          <w:color w:val="000000" w:themeColor="text1"/>
          <w:sz w:val="22"/>
          <w:szCs w:val="22"/>
        </w:rPr>
        <w:t>4</w:t>
      </w:r>
      <w:r w:rsidRPr="0036798C">
        <w:rPr>
          <w:color w:val="000000" w:themeColor="text1"/>
          <w:sz w:val="22"/>
          <w:szCs w:val="22"/>
        </w:rPr>
        <w:t>(1), 26-42. Retrieved from http://search.proquest.com.proxy2.library.illinois.edu/docview/618123922?accountid=14553</w:t>
      </w:r>
    </w:p>
    <w:p w14:paraId="40EC2069"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Goldberg, L. R., Johnson, J. A., Eber, H. W., Hogan, R., Ashton, M. C., Cloninger, C. R., &amp; Gough, H. G. (2006). The international personality item pool and the future of public-domain personality measures.</w:t>
      </w:r>
      <w:r w:rsidRPr="0036798C">
        <w:rPr>
          <w:rStyle w:val="apple-converted-space"/>
          <w:i/>
          <w:iCs/>
          <w:color w:val="000000" w:themeColor="text1"/>
          <w:sz w:val="22"/>
          <w:szCs w:val="22"/>
        </w:rPr>
        <w:t> </w:t>
      </w:r>
      <w:r w:rsidRPr="0036798C">
        <w:rPr>
          <w:i/>
          <w:iCs/>
          <w:color w:val="000000" w:themeColor="text1"/>
          <w:sz w:val="22"/>
          <w:szCs w:val="22"/>
        </w:rPr>
        <w:t>Journal of Research in Personality,</w:t>
      </w:r>
      <w:r w:rsidRPr="0036798C">
        <w:rPr>
          <w:rStyle w:val="apple-converted-space"/>
          <w:i/>
          <w:iCs/>
          <w:color w:val="000000" w:themeColor="text1"/>
          <w:sz w:val="22"/>
          <w:szCs w:val="22"/>
        </w:rPr>
        <w:t> </w:t>
      </w:r>
      <w:r w:rsidRPr="0036798C">
        <w:rPr>
          <w:i/>
          <w:iCs/>
          <w:color w:val="000000" w:themeColor="text1"/>
          <w:sz w:val="22"/>
          <w:szCs w:val="22"/>
        </w:rPr>
        <w:t>40</w:t>
      </w:r>
      <w:r w:rsidRPr="0036798C">
        <w:rPr>
          <w:color w:val="000000" w:themeColor="text1"/>
          <w:sz w:val="22"/>
          <w:szCs w:val="22"/>
        </w:rPr>
        <w:t>(1), 84-96. Retrieved from http://search.proquest.com.proxy2.library.illinois.edu/docview/621074376?accountid=14553</w:t>
      </w:r>
    </w:p>
    <w:p w14:paraId="3DA435D6"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Hambleton, R. K., Swaminathan, H., &amp; Rogers, H. J. (1991).</w:t>
      </w:r>
      <w:r w:rsidRPr="0036798C">
        <w:rPr>
          <w:rStyle w:val="apple-converted-space"/>
          <w:color w:val="000000" w:themeColor="text1"/>
          <w:sz w:val="22"/>
          <w:szCs w:val="22"/>
        </w:rPr>
        <w:t> </w:t>
      </w:r>
      <w:r w:rsidRPr="0036798C">
        <w:rPr>
          <w:i/>
          <w:iCs/>
          <w:color w:val="000000" w:themeColor="text1"/>
          <w:sz w:val="22"/>
          <w:szCs w:val="22"/>
        </w:rPr>
        <w:t>Fundamentals of item response theory.</w:t>
      </w:r>
      <w:r w:rsidRPr="0036798C">
        <w:rPr>
          <w:rStyle w:val="apple-converted-space"/>
          <w:color w:val="000000" w:themeColor="text1"/>
          <w:sz w:val="22"/>
          <w:szCs w:val="22"/>
        </w:rPr>
        <w:t> </w:t>
      </w:r>
      <w:r w:rsidRPr="0036798C">
        <w:rPr>
          <w:color w:val="000000" w:themeColor="text1"/>
          <w:sz w:val="22"/>
          <w:szCs w:val="22"/>
        </w:rPr>
        <w:t>Sage Publications, Inc, Thousand Oaks, CA. Retrieved from http://search.proquest.com.proxy2.library.illinois.edu/docview/618050327?accountid=14553</w:t>
      </w:r>
    </w:p>
    <w:p w14:paraId="5FB2167A" w14:textId="77777777" w:rsidR="00984A50" w:rsidRPr="0036798C" w:rsidRDefault="00984A50" w:rsidP="00984A50">
      <w:pPr>
        <w:spacing w:line="480" w:lineRule="auto"/>
        <w:ind w:left="432" w:hanging="432"/>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Hogan, J., &amp; Holland, B. (2003). Using theory to evaluate personality and job-performance relations: A socioanalytic perspective.</w:t>
      </w:r>
      <w:r w:rsidRPr="0036798C">
        <w:rPr>
          <w:rFonts w:ascii="Times New Roman" w:eastAsia="Times New Roman" w:hAnsi="Times New Roman" w:cs="Times New Roman"/>
          <w:i/>
          <w:iCs/>
          <w:color w:val="000000" w:themeColor="text1"/>
          <w:sz w:val="22"/>
          <w:szCs w:val="22"/>
        </w:rPr>
        <w:t> Journal of Applied Psychology, 88</w:t>
      </w:r>
      <w:r w:rsidRPr="0036798C">
        <w:rPr>
          <w:rFonts w:ascii="Times New Roman" w:eastAsia="Times New Roman" w:hAnsi="Times New Roman" w:cs="Times New Roman"/>
          <w:color w:val="000000" w:themeColor="text1"/>
          <w:sz w:val="22"/>
          <w:szCs w:val="22"/>
        </w:rPr>
        <w:t>(1), 100-112. doi:http://dx.doi.org.proxy2.library.illinois.edu/10.1037/0021-9010.88.1.100</w:t>
      </w:r>
    </w:p>
    <w:p w14:paraId="4E1527F4"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Horn, J. L., &amp; McArdle, J. J. (1992). A practical and theoretical guide to measurement invariance in aging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Experimental Aging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18</w:t>
      </w:r>
      <w:r w:rsidRPr="0036798C">
        <w:rPr>
          <w:rFonts w:ascii="Times New Roman" w:eastAsia="Times New Roman" w:hAnsi="Times New Roman" w:cs="Times New Roman"/>
          <w:color w:val="000000" w:themeColor="text1"/>
          <w:sz w:val="22"/>
          <w:szCs w:val="22"/>
          <w:shd w:val="clear" w:color="auto" w:fill="FFFFFF"/>
        </w:rPr>
        <w:t>(3-4), 117-144. Retrieved from http://search.proquest.com.proxy2.library.illinois.edu/docview/618268584?accountid=14553</w:t>
      </w:r>
    </w:p>
    <w:p w14:paraId="1CAA891E"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Huang, C. D., Church, A. T., &amp; Katigbak, M. S. (1997). Identifying cultural differences in items and traits: Differential item functioning in the NEO personality inventory.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Cross-Cultural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28</w:t>
      </w:r>
      <w:r w:rsidRPr="0036798C">
        <w:rPr>
          <w:rFonts w:ascii="Times New Roman" w:eastAsia="Times New Roman" w:hAnsi="Times New Roman" w:cs="Times New Roman"/>
          <w:color w:val="000000" w:themeColor="text1"/>
          <w:sz w:val="22"/>
          <w:szCs w:val="22"/>
        </w:rPr>
        <w:t>(2), 192-218. Retrieved from http://search.proquest.com.proxy2.library.illinois.edu/docview/619142398?accountid=14553</w:t>
      </w:r>
    </w:p>
    <w:p w14:paraId="555B16B1" w14:textId="77777777" w:rsidR="00984A50" w:rsidRPr="0036798C" w:rsidRDefault="00984A50" w:rsidP="00984A50">
      <w:pPr>
        <w:shd w:val="clear" w:color="auto" w:fill="FFFFFF"/>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Hurtz, G. M., &amp; Donovan, J. J. (2000). Personality and job performance: The big five revisited.</w:t>
      </w:r>
      <w:r w:rsidRPr="0036798C">
        <w:rPr>
          <w:rFonts w:ascii="Times New Roman" w:eastAsia="Times New Roman" w:hAnsi="Times New Roman" w:cs="Times New Roman"/>
          <w:i/>
          <w:iCs/>
          <w:color w:val="000000" w:themeColor="text1"/>
          <w:sz w:val="22"/>
          <w:szCs w:val="22"/>
        </w:rPr>
        <w:t> Journal of Applied Psychology, 85</w:t>
      </w:r>
      <w:r w:rsidRPr="0036798C">
        <w:rPr>
          <w:rFonts w:ascii="Times New Roman" w:eastAsia="Times New Roman" w:hAnsi="Times New Roman" w:cs="Times New Roman"/>
          <w:color w:val="000000" w:themeColor="text1"/>
          <w:sz w:val="22"/>
          <w:szCs w:val="22"/>
        </w:rPr>
        <w:t>(6), 869-879. doi:http://dx.doi.org.proxy2.library.illinois.edu/10.1037/0021-9010.85.6.869</w:t>
      </w:r>
    </w:p>
    <w:p w14:paraId="2282797E"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Judge, T. A., Bono, J. E., Ilies, R., &amp; Gerhardt, M. W. (2002). Personality and leadership: A qualitative and quantitative review.</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Psychology,87</w:t>
      </w:r>
      <w:r w:rsidRPr="0036798C">
        <w:rPr>
          <w:rFonts w:ascii="Times New Roman" w:eastAsia="Times New Roman" w:hAnsi="Times New Roman" w:cs="Times New Roman"/>
          <w:color w:val="000000" w:themeColor="text1"/>
          <w:sz w:val="22"/>
          <w:szCs w:val="22"/>
        </w:rPr>
        <w:t>(4), 765-780. Retrieved from http://search.proquest.com.proxy2.library.illinois.edu/docview/619888820?accountid=14553</w:t>
      </w:r>
    </w:p>
    <w:p w14:paraId="027B8D8D"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Judge, T. A., Heller, D., &amp; Mount, M. K. (2002). Five-factor model of personality and job satisfaction: A meta-analysis.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87</w:t>
      </w:r>
      <w:r w:rsidRPr="0036798C">
        <w:rPr>
          <w:rFonts w:ascii="Times New Roman" w:eastAsia="Times New Roman" w:hAnsi="Times New Roman" w:cs="Times New Roman"/>
          <w:color w:val="000000" w:themeColor="text1"/>
          <w:sz w:val="22"/>
          <w:szCs w:val="22"/>
        </w:rPr>
        <w:t>(3), 530-541. Retrieved from http://search.proquest.com.proxy2.library.illinois.edu/docview/619737885?accountid=14553</w:t>
      </w:r>
    </w:p>
    <w:p w14:paraId="58F2053B"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Kirk, R. E. (2006). Effect magnitude: A different focus. </w:t>
      </w:r>
      <w:r w:rsidRPr="0036798C">
        <w:rPr>
          <w:rFonts w:ascii="Times New Roman" w:hAnsi="Times New Roman" w:cs="Times New Roman"/>
          <w:i/>
          <w:iCs/>
          <w:color w:val="000000" w:themeColor="text1"/>
          <w:sz w:val="22"/>
          <w:szCs w:val="22"/>
        </w:rPr>
        <w:t>Journal of Statistical Planning and Inference</w:t>
      </w:r>
      <w:r w:rsidRPr="0036798C">
        <w:rPr>
          <w:rFonts w:ascii="Times New Roman" w:hAnsi="Times New Roman" w:cs="Times New Roman"/>
          <w:color w:val="000000" w:themeColor="text1"/>
          <w:sz w:val="22"/>
          <w:szCs w:val="22"/>
        </w:rPr>
        <w:t xml:space="preserve">. DOI: 10.1016/j.jspi.2006.09.011. </w:t>
      </w:r>
    </w:p>
    <w:p w14:paraId="57BF8C50"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Kosinski, M. (2009). Application of the dominance and ideal point IRT models to the extraversion scale from the IPIP Big Five Personality Questionnaire. (Mphil Dissertation) Cam- bridge University. </w:t>
      </w:r>
      <w:r w:rsidRPr="0036798C">
        <w:rPr>
          <w:rFonts w:ascii="Times New Roman" w:hAnsi="Times New Roman" w:cs="Times New Roman"/>
          <w:color w:val="000000" w:themeColor="text1"/>
          <w:sz w:val="22"/>
          <w:szCs w:val="22"/>
        </w:rPr>
        <w:lastRenderedPageBreak/>
        <w:t>Retrieved from http://mypersonality.org/wiki/lib/exe/fetch.php?media=mkosinski_irt_2009.pdf</w:t>
      </w:r>
    </w:p>
    <w:p w14:paraId="6A76CEC6"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LaPalme, M. L., Wang, W., Joseph, D. L., Saklofske, D. H., &amp; Yan, G. (2016). Measurement equivalence of the Wong and Law Emotional Intelligence Scale across cultures: An item response theory approach.</w:t>
      </w:r>
      <w:r w:rsidRPr="0036798C">
        <w:rPr>
          <w:rStyle w:val="apple-converted-space"/>
          <w:i/>
          <w:iCs/>
          <w:color w:val="000000" w:themeColor="text1"/>
          <w:sz w:val="22"/>
          <w:szCs w:val="22"/>
        </w:rPr>
        <w:t> </w:t>
      </w:r>
      <w:r w:rsidRPr="0036798C">
        <w:rPr>
          <w:i/>
          <w:iCs/>
          <w:color w:val="000000" w:themeColor="text1"/>
          <w:sz w:val="22"/>
          <w:szCs w:val="22"/>
        </w:rPr>
        <w:t>Personality and Individual Differences,</w:t>
      </w:r>
      <w:r w:rsidRPr="0036798C">
        <w:rPr>
          <w:rStyle w:val="apple-converted-space"/>
          <w:i/>
          <w:iCs/>
          <w:color w:val="000000" w:themeColor="text1"/>
          <w:sz w:val="22"/>
          <w:szCs w:val="22"/>
        </w:rPr>
        <w:t> </w:t>
      </w:r>
      <w:r w:rsidRPr="0036798C">
        <w:rPr>
          <w:i/>
          <w:iCs/>
          <w:color w:val="000000" w:themeColor="text1"/>
          <w:sz w:val="22"/>
          <w:szCs w:val="22"/>
        </w:rPr>
        <w:t>90</w:t>
      </w:r>
      <w:r w:rsidRPr="0036798C">
        <w:rPr>
          <w:color w:val="000000" w:themeColor="text1"/>
          <w:sz w:val="22"/>
          <w:szCs w:val="22"/>
        </w:rPr>
        <w:t>, 190-198. Retrieved from http://search.proquest.com.proxy2.library.illinois.edu/docview/1803818541?accountid=14553</w:t>
      </w:r>
    </w:p>
    <w:p w14:paraId="6AE7697A" w14:textId="77777777" w:rsidR="00984A50" w:rsidRPr="0036798C" w:rsidRDefault="00984A50" w:rsidP="00984A50">
      <w:pPr>
        <w:pStyle w:val="NormalWeb"/>
        <w:shd w:val="clear" w:color="auto" w:fill="FFFFFF"/>
        <w:spacing w:before="0" w:beforeAutospacing="0" w:after="0" w:afterAutospacing="0" w:line="480" w:lineRule="auto"/>
        <w:ind w:left="450" w:hanging="450"/>
        <w:rPr>
          <w:rFonts w:eastAsia="Times New Roman"/>
          <w:color w:val="000000" w:themeColor="text1"/>
          <w:sz w:val="22"/>
          <w:szCs w:val="22"/>
        </w:rPr>
      </w:pPr>
      <w:r w:rsidRPr="0036798C">
        <w:rPr>
          <w:rFonts w:eastAsia="Times New Roman"/>
          <w:color w:val="000000" w:themeColor="text1"/>
          <w:sz w:val="22"/>
          <w:szCs w:val="22"/>
        </w:rPr>
        <w:t>Le, K., Donnellan, M. B., Spilman, S. K., Garcia, O. P., &amp; Conger, R. (2014). Workers behaving badly: Associations between adolescent reports of the big five and counterproductive work behaviors in adulthood.</w:t>
      </w:r>
      <w:r w:rsidRPr="0036798C">
        <w:rPr>
          <w:rFonts w:eastAsia="Times New Roman"/>
          <w:i/>
          <w:iCs/>
          <w:color w:val="000000" w:themeColor="text1"/>
          <w:sz w:val="22"/>
          <w:szCs w:val="22"/>
        </w:rPr>
        <w:t> Personality and Individual Differences, 61-62</w:t>
      </w:r>
      <w:r w:rsidRPr="0036798C">
        <w:rPr>
          <w:rFonts w:eastAsia="Times New Roman"/>
          <w:color w:val="000000" w:themeColor="text1"/>
          <w:sz w:val="22"/>
          <w:szCs w:val="22"/>
        </w:rPr>
        <w:t>, 7-12. doi:http://dx.doi.org.proxy2.library.illinois.edu/10.1016/j.paid.2013.12.016</w:t>
      </w:r>
    </w:p>
    <w:p w14:paraId="4AC66E92"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Levine, M. V. (1984). </w:t>
      </w:r>
      <w:r w:rsidRPr="0036798C">
        <w:rPr>
          <w:rFonts w:ascii="Times New Roman" w:hAnsi="Times New Roman" w:cs="Times New Roman"/>
          <w:i/>
          <w:iCs/>
          <w:color w:val="000000" w:themeColor="text1"/>
          <w:sz w:val="22"/>
          <w:szCs w:val="22"/>
        </w:rPr>
        <w:t xml:space="preserve">An introduction to multilinear formula score theory. </w:t>
      </w:r>
      <w:r w:rsidRPr="0036798C">
        <w:rPr>
          <w:rFonts w:ascii="Times New Roman" w:hAnsi="Times New Roman" w:cs="Times New Roman"/>
          <w:color w:val="000000" w:themeColor="text1"/>
          <w:sz w:val="22"/>
          <w:szCs w:val="22"/>
        </w:rPr>
        <w:t xml:space="preserve">(Personnel and Training Research Programs, Office of Naval Research, Measurement Series No. 84- 4). Arlington, VA: Personnel and Training Research Programs. </w:t>
      </w:r>
    </w:p>
    <w:p w14:paraId="398CBD9E"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Likert, R. (1932). A technique for the measurement of attitudes.</w:t>
      </w:r>
      <w:r w:rsidRPr="0036798C">
        <w:rPr>
          <w:rStyle w:val="apple-converted-space"/>
          <w:i/>
          <w:iCs/>
          <w:color w:val="000000" w:themeColor="text1"/>
          <w:sz w:val="22"/>
          <w:szCs w:val="22"/>
        </w:rPr>
        <w:t> </w:t>
      </w:r>
      <w:r w:rsidRPr="0036798C">
        <w:rPr>
          <w:i/>
          <w:iCs/>
          <w:color w:val="000000" w:themeColor="text1"/>
          <w:sz w:val="22"/>
          <w:szCs w:val="22"/>
        </w:rPr>
        <w:t>Archives of Psychology,</w:t>
      </w:r>
      <w:r w:rsidRPr="0036798C">
        <w:rPr>
          <w:rStyle w:val="apple-converted-space"/>
          <w:i/>
          <w:iCs/>
          <w:color w:val="000000" w:themeColor="text1"/>
          <w:sz w:val="22"/>
          <w:szCs w:val="22"/>
        </w:rPr>
        <w:t> </w:t>
      </w:r>
      <w:r w:rsidRPr="0036798C">
        <w:rPr>
          <w:i/>
          <w:iCs/>
          <w:color w:val="000000" w:themeColor="text1"/>
          <w:sz w:val="22"/>
          <w:szCs w:val="22"/>
        </w:rPr>
        <w:t>22 140</w:t>
      </w:r>
      <w:r w:rsidRPr="0036798C">
        <w:rPr>
          <w:color w:val="000000" w:themeColor="text1"/>
          <w:sz w:val="22"/>
          <w:szCs w:val="22"/>
        </w:rPr>
        <w:t>, 55. Retrieved from http://search.proquest.com.proxy2.library.illinois.edu/docview/615002361?accountid=14553</w:t>
      </w:r>
    </w:p>
    <w:p w14:paraId="6753236C"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Lopez Rivas, G. E., Stark, S., &amp; Chernyshenko, O. S. (2009). The effects of referent item parameters on differential item functioning detection using the free baseline likelihood ratio test.</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33</w:t>
      </w:r>
      <w:r w:rsidRPr="0036798C">
        <w:rPr>
          <w:color w:val="000000" w:themeColor="text1"/>
          <w:sz w:val="22"/>
          <w:szCs w:val="22"/>
        </w:rPr>
        <w:t>(4), 251-265. Retrieved from http://search.proquest.com.proxy2.library.illinois.edu/docview/61875792?accountid=14553</w:t>
      </w:r>
    </w:p>
    <w:p w14:paraId="7B82DBF2"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Maurer, T. J., Raju, N. S., &amp; Collins, W. C. (1998). Peer and subordinate performance appraisal measurement equivalence.</w:t>
      </w:r>
      <w:r w:rsidRPr="0036798C">
        <w:rPr>
          <w:rStyle w:val="apple-converted-space"/>
          <w:i/>
          <w:iCs/>
          <w:color w:val="000000" w:themeColor="text1"/>
          <w:sz w:val="22"/>
          <w:szCs w:val="22"/>
        </w:rPr>
        <w:t> </w:t>
      </w:r>
      <w:r w:rsidRPr="0036798C">
        <w:rPr>
          <w:i/>
          <w:iCs/>
          <w:color w:val="000000" w:themeColor="text1"/>
          <w:sz w:val="22"/>
          <w:szCs w:val="22"/>
        </w:rPr>
        <w:t>Journal of Applied Psychology,</w:t>
      </w:r>
      <w:r w:rsidRPr="0036798C">
        <w:rPr>
          <w:rStyle w:val="apple-converted-space"/>
          <w:i/>
          <w:iCs/>
          <w:color w:val="000000" w:themeColor="text1"/>
          <w:sz w:val="22"/>
          <w:szCs w:val="22"/>
        </w:rPr>
        <w:t> </w:t>
      </w:r>
      <w:r w:rsidRPr="0036798C">
        <w:rPr>
          <w:i/>
          <w:iCs/>
          <w:color w:val="000000" w:themeColor="text1"/>
          <w:sz w:val="22"/>
          <w:szCs w:val="22"/>
        </w:rPr>
        <w:t>83</w:t>
      </w:r>
      <w:r w:rsidRPr="0036798C">
        <w:rPr>
          <w:color w:val="000000" w:themeColor="text1"/>
          <w:sz w:val="22"/>
          <w:szCs w:val="22"/>
        </w:rPr>
        <w:t>(5), 693-702. Retrieved from http://search.proquest.com.proxy2.library.illinois.edu/docview/619374904?accountid=14553</w:t>
      </w:r>
    </w:p>
    <w:p w14:paraId="663CBA77"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 xml:space="preserve">Nye, C. D., Roberts, B. W., Saucier, G., &amp; Zhou, X. (2008). Testing the measurement equivalence of personality adjective items across cultures. </w:t>
      </w:r>
      <w:r w:rsidRPr="0036798C">
        <w:rPr>
          <w:rFonts w:ascii="Times New Roman" w:eastAsia="Times New Roman" w:hAnsi="Times New Roman" w:cs="Times New Roman"/>
          <w:i/>
          <w:iCs/>
          <w:color w:val="000000" w:themeColor="text1"/>
          <w:sz w:val="22"/>
          <w:szCs w:val="22"/>
        </w:rPr>
        <w:t>Journal of Research in Personality,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42</w:t>
      </w:r>
      <w:r w:rsidRPr="0036798C">
        <w:rPr>
          <w:rFonts w:ascii="Times New Roman" w:eastAsia="Times New Roman" w:hAnsi="Times New Roman" w:cs="Times New Roman"/>
          <w:color w:val="000000" w:themeColor="text1"/>
          <w:sz w:val="22"/>
          <w:szCs w:val="22"/>
        </w:rPr>
        <w:t>(6), 1524-1536. Retrieved from http://search.proquest.com.proxy2.library.illinois.edu/docview/621643523?accountid=14553</w:t>
      </w:r>
    </w:p>
    <w:p w14:paraId="42CA424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Nye, C. D. (2011).</w:t>
      </w:r>
      <w:r w:rsidRPr="0036798C">
        <w:rPr>
          <w:rStyle w:val="apple-converted-space"/>
          <w:color w:val="000000" w:themeColor="text1"/>
          <w:sz w:val="22"/>
          <w:szCs w:val="22"/>
        </w:rPr>
        <w:t> </w:t>
      </w:r>
      <w:r w:rsidRPr="0036798C">
        <w:rPr>
          <w:i/>
          <w:iCs/>
          <w:color w:val="000000" w:themeColor="text1"/>
          <w:sz w:val="22"/>
          <w:szCs w:val="22"/>
        </w:rPr>
        <w:t>The development and validation of effect size measures for IRT and CFA studies of measurement equivalence.</w:t>
      </w:r>
      <w:r w:rsidRPr="0036798C">
        <w:rPr>
          <w:rStyle w:val="apple-converted-space"/>
          <w:i/>
          <w:iCs/>
          <w:color w:val="000000" w:themeColor="text1"/>
          <w:sz w:val="22"/>
          <w:szCs w:val="22"/>
        </w:rPr>
        <w:t> </w:t>
      </w:r>
      <w:r w:rsidRPr="0036798C">
        <w:rPr>
          <w:color w:val="000000" w:themeColor="text1"/>
          <w:sz w:val="22"/>
          <w:szCs w:val="22"/>
        </w:rPr>
        <w:t>Available from PsycINFO. (1269433733; 2012-99220-321). Retrieved from http://search.proquest.com.proxy2.library.illinois.edu/docview/1269433733?accountid=14553</w:t>
      </w:r>
    </w:p>
    <w:p w14:paraId="645D1F2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O'Brien, E., &amp; LaHuis, D. M. (2011). Do applicants and incumbents respond to personality items similarly? A comparison of dominance and ideal point response models.</w:t>
      </w:r>
      <w:r w:rsidRPr="0036798C">
        <w:rPr>
          <w:rStyle w:val="apple-converted-space"/>
          <w:i/>
          <w:iCs/>
          <w:color w:val="000000" w:themeColor="text1"/>
          <w:sz w:val="22"/>
          <w:szCs w:val="22"/>
        </w:rPr>
        <w:t> </w:t>
      </w:r>
      <w:r w:rsidRPr="0036798C">
        <w:rPr>
          <w:i/>
          <w:iCs/>
          <w:color w:val="000000" w:themeColor="text1"/>
          <w:sz w:val="22"/>
          <w:szCs w:val="22"/>
        </w:rPr>
        <w:t>International Journal of Selection and Assessment,</w:t>
      </w:r>
      <w:r w:rsidRPr="0036798C">
        <w:rPr>
          <w:rStyle w:val="apple-converted-space"/>
          <w:i/>
          <w:iCs/>
          <w:color w:val="000000" w:themeColor="text1"/>
          <w:sz w:val="22"/>
          <w:szCs w:val="22"/>
        </w:rPr>
        <w:t> </w:t>
      </w:r>
      <w:r w:rsidRPr="0036798C">
        <w:rPr>
          <w:i/>
          <w:iCs/>
          <w:color w:val="000000" w:themeColor="text1"/>
          <w:sz w:val="22"/>
          <w:szCs w:val="22"/>
        </w:rPr>
        <w:t>19</w:t>
      </w:r>
      <w:r w:rsidRPr="0036798C">
        <w:rPr>
          <w:color w:val="000000" w:themeColor="text1"/>
          <w:sz w:val="22"/>
          <w:szCs w:val="22"/>
        </w:rPr>
        <w:t>(2), 109-118. Retrieved from http://search.proquest.com.proxy2.library.illinois.edu/docview/887942785?accountid=14553</w:t>
      </w:r>
    </w:p>
    <w:p w14:paraId="63808C41"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Raju, N. S., van, d. L., &amp; Fleer, P. F. (1995). IRT-based internal measures of differential functioning of items and tests.</w:t>
      </w:r>
      <w:r w:rsidRPr="0036798C">
        <w:rPr>
          <w:rStyle w:val="apple-converted-space"/>
          <w:i/>
          <w:iCs/>
          <w:color w:val="000000" w:themeColor="text1"/>
          <w:sz w:val="22"/>
          <w:szCs w:val="22"/>
        </w:rPr>
        <w:t> </w:t>
      </w:r>
      <w:r w:rsidRPr="0036798C">
        <w:rPr>
          <w:i/>
          <w:iCs/>
          <w:color w:val="000000" w:themeColor="text1"/>
          <w:sz w:val="22"/>
          <w:szCs w:val="22"/>
        </w:rPr>
        <w:t>Applied Psychological Measurement,19</w:t>
      </w:r>
      <w:r w:rsidRPr="0036798C">
        <w:rPr>
          <w:color w:val="000000" w:themeColor="text1"/>
          <w:sz w:val="22"/>
          <w:szCs w:val="22"/>
        </w:rPr>
        <w:t>(4), 353-368. Retrieved from http://search.proquest.com.proxy2.library.illinois.edu/docview/618796438?accountid=14553</w:t>
      </w:r>
    </w:p>
    <w:p w14:paraId="5591943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Raju, N. S., Laffitte, L. J., &amp; Byrne, B. M. (2002). Measurement equivalence: A comparison of methods based on confirmatory factor analysis and item response theory.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87</w:t>
      </w:r>
      <w:r w:rsidRPr="0036798C">
        <w:rPr>
          <w:rFonts w:ascii="Times New Roman" w:eastAsia="Times New Roman" w:hAnsi="Times New Roman" w:cs="Times New Roman"/>
          <w:color w:val="000000" w:themeColor="text1"/>
          <w:sz w:val="22"/>
          <w:szCs w:val="22"/>
        </w:rPr>
        <w:t>(3), 517-529. Retrieved from http://search.proquest.com.proxy2.library.illinois.edu/docview/619734866?accountid=14553</w:t>
      </w:r>
    </w:p>
    <w:p w14:paraId="4CEF224C"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Reckase, M. D. (1979). Unifactor latent trait models applied to multifactor tests: Results and implications.</w:t>
      </w:r>
      <w:r w:rsidRPr="0036798C">
        <w:rPr>
          <w:rStyle w:val="apple-converted-space"/>
          <w:i/>
          <w:iCs/>
          <w:color w:val="000000" w:themeColor="text1"/>
          <w:sz w:val="22"/>
          <w:szCs w:val="22"/>
        </w:rPr>
        <w:t> </w:t>
      </w:r>
      <w:r w:rsidRPr="0036798C">
        <w:rPr>
          <w:i/>
          <w:iCs/>
          <w:color w:val="000000" w:themeColor="text1"/>
          <w:sz w:val="22"/>
          <w:szCs w:val="22"/>
        </w:rPr>
        <w:t>Journal of Educational Statistics,</w:t>
      </w:r>
      <w:r w:rsidRPr="0036798C">
        <w:rPr>
          <w:rStyle w:val="apple-converted-space"/>
          <w:i/>
          <w:iCs/>
          <w:color w:val="000000" w:themeColor="text1"/>
          <w:sz w:val="22"/>
          <w:szCs w:val="22"/>
        </w:rPr>
        <w:t> </w:t>
      </w:r>
      <w:r w:rsidRPr="0036798C">
        <w:rPr>
          <w:i/>
          <w:iCs/>
          <w:color w:val="000000" w:themeColor="text1"/>
          <w:sz w:val="22"/>
          <w:szCs w:val="22"/>
        </w:rPr>
        <w:t>4</w:t>
      </w:r>
      <w:r w:rsidRPr="0036798C">
        <w:rPr>
          <w:color w:val="000000" w:themeColor="text1"/>
          <w:sz w:val="22"/>
          <w:szCs w:val="22"/>
        </w:rPr>
        <w:t>(3), 207-230. Retrieved from http://search.proquest.com.proxy2.library.illinois.edu/docview/63718816?accountid=14553</w:t>
      </w:r>
    </w:p>
    <w:p w14:paraId="0D03992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Roberts, J. S., Laughlin, J. E., &amp; Wedell, D. H. (1999). Validity issues in the Likert and Thurstone approaches to attitude measurement.</w:t>
      </w:r>
      <w:r w:rsidRPr="0036798C">
        <w:rPr>
          <w:rStyle w:val="apple-converted-space"/>
          <w:i/>
          <w:iCs/>
          <w:color w:val="000000" w:themeColor="text1"/>
          <w:sz w:val="22"/>
          <w:szCs w:val="22"/>
        </w:rPr>
        <w:t> </w:t>
      </w:r>
      <w:r w:rsidRPr="0036798C">
        <w:rPr>
          <w:i/>
          <w:iCs/>
          <w:color w:val="000000" w:themeColor="text1"/>
          <w:sz w:val="22"/>
          <w:szCs w:val="22"/>
        </w:rPr>
        <w:t>Educational and Psychological Measurement,</w:t>
      </w:r>
      <w:r w:rsidRPr="0036798C">
        <w:rPr>
          <w:rStyle w:val="apple-converted-space"/>
          <w:i/>
          <w:iCs/>
          <w:color w:val="000000" w:themeColor="text1"/>
          <w:sz w:val="22"/>
          <w:szCs w:val="22"/>
        </w:rPr>
        <w:t> </w:t>
      </w:r>
      <w:r w:rsidRPr="0036798C">
        <w:rPr>
          <w:i/>
          <w:iCs/>
          <w:color w:val="000000" w:themeColor="text1"/>
          <w:sz w:val="22"/>
          <w:szCs w:val="22"/>
        </w:rPr>
        <w:t>59</w:t>
      </w:r>
      <w:r w:rsidRPr="0036798C">
        <w:rPr>
          <w:color w:val="000000" w:themeColor="text1"/>
          <w:sz w:val="22"/>
          <w:szCs w:val="22"/>
        </w:rPr>
        <w:t>(2), 211-233. Retrieved from http://search.proquest.com.proxy2.library.illinois.edu/docview/619419377?accountid=14553</w:t>
      </w:r>
    </w:p>
    <w:p w14:paraId="5E180579"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Roberts, J. S., Donoghue, J. R., &amp; Laughlin, J. E. (2000). A general item response theory model for unfolding unidimensional polytomous responses.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24</w:t>
      </w:r>
      <w:r w:rsidRPr="0036798C">
        <w:rPr>
          <w:color w:val="000000" w:themeColor="text1"/>
          <w:sz w:val="22"/>
          <w:szCs w:val="22"/>
        </w:rPr>
        <w:t>(1), 3-32. Retrieved from http://search.proquest.com.proxy2.library.illinois.edu/docview/619524937?accountid=14553</w:t>
      </w:r>
    </w:p>
    <w:p w14:paraId="5A96E0A7" w14:textId="77777777" w:rsidR="00984A50" w:rsidRPr="0036798C" w:rsidRDefault="00984A50" w:rsidP="00984A50">
      <w:pPr>
        <w:pStyle w:val="NormalWeb"/>
        <w:shd w:val="clear" w:color="auto" w:fill="FFFFFF"/>
        <w:spacing w:before="0" w:beforeAutospacing="0" w:after="0" w:afterAutospacing="0" w:line="480" w:lineRule="auto"/>
        <w:ind w:left="450" w:hanging="450"/>
        <w:rPr>
          <w:rFonts w:eastAsia="Times New Roman"/>
          <w:color w:val="000000" w:themeColor="text1"/>
          <w:sz w:val="22"/>
          <w:szCs w:val="22"/>
        </w:rPr>
      </w:pPr>
      <w:r w:rsidRPr="0036798C">
        <w:rPr>
          <w:rFonts w:eastAsia="Times New Roman"/>
          <w:color w:val="000000" w:themeColor="text1"/>
          <w:sz w:val="22"/>
          <w:szCs w:val="22"/>
        </w:rPr>
        <w:lastRenderedPageBreak/>
        <w:t>Salgado, J. F. (1997). The five factor model of personality and job performance in the european community.</w:t>
      </w:r>
      <w:r w:rsidRPr="0036798C">
        <w:rPr>
          <w:rFonts w:eastAsia="Times New Roman"/>
          <w:i/>
          <w:iCs/>
          <w:color w:val="000000" w:themeColor="text1"/>
          <w:sz w:val="22"/>
          <w:szCs w:val="22"/>
        </w:rPr>
        <w:t> Journal of Applied Psychology, 82</w:t>
      </w:r>
      <w:r w:rsidRPr="0036798C">
        <w:rPr>
          <w:rFonts w:eastAsia="Times New Roman"/>
          <w:color w:val="000000" w:themeColor="text1"/>
          <w:sz w:val="22"/>
          <w:szCs w:val="22"/>
        </w:rPr>
        <w:t>(1), 30-43. doi:http://dx.doi.org.proxy2.library.illinois.edu/10.1037/0021-9010.82.1.30</w:t>
      </w:r>
    </w:p>
    <w:p w14:paraId="69353D8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Salgado, J. (2002). The big five personality dimensions and counterproductive behaviors.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International Journal of Selection and Assessment,</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10</w:t>
      </w:r>
      <w:r w:rsidRPr="0036798C">
        <w:rPr>
          <w:rFonts w:ascii="Times New Roman" w:eastAsia="Times New Roman" w:hAnsi="Times New Roman" w:cs="Times New Roman"/>
          <w:color w:val="000000" w:themeColor="text1"/>
          <w:sz w:val="22"/>
          <w:szCs w:val="22"/>
        </w:rPr>
        <w:t>(1-2), 117-125. Retrieved from http://search.proquest.com.proxy2.library.illinois.edu/docview/619877040?accountid=14553</w:t>
      </w:r>
    </w:p>
    <w:p w14:paraId="3A85921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Samejima, F. (1969). Estimation of Latent Ability Using a Response Pattern of Graded Scores (Psychometric Monograph No. 17). Richmond, VA: Psychometric Society. Retrieved from http://www.psychometrika.org/journal/online/MN17.pdf</w:t>
      </w:r>
    </w:p>
    <w:p w14:paraId="3141A15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Saucier, G. (1994). Mini-markers: A brief version of Goldberg's unipolar big-five markers.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Personality Assessment,</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63</w:t>
      </w:r>
      <w:r w:rsidRPr="0036798C">
        <w:rPr>
          <w:rFonts w:ascii="Times New Roman" w:eastAsia="Times New Roman" w:hAnsi="Times New Roman" w:cs="Times New Roman"/>
          <w:color w:val="000000" w:themeColor="text1"/>
          <w:sz w:val="22"/>
          <w:szCs w:val="22"/>
        </w:rPr>
        <w:t>(3), 506-516. Retrieved from http://search.proquest.com.proxy2.library.illinois.edu/docview/618625210?accountid=14553</w:t>
      </w:r>
    </w:p>
    <w:p w14:paraId="3DD68607"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Speer, A. B., Robie, C., &amp; Christiansen, N. D. (2016). Effects of item type and estimation method on the accuracy of estimated personality trait scores: Polytomous item response theory models versus summated scoring.</w:t>
      </w:r>
      <w:r w:rsidRPr="0036798C">
        <w:rPr>
          <w:rStyle w:val="apple-converted-space"/>
          <w:i/>
          <w:iCs/>
          <w:color w:val="000000" w:themeColor="text1"/>
          <w:sz w:val="22"/>
          <w:szCs w:val="22"/>
        </w:rPr>
        <w:t> </w:t>
      </w:r>
      <w:r w:rsidRPr="0036798C">
        <w:rPr>
          <w:i/>
          <w:iCs/>
          <w:color w:val="000000" w:themeColor="text1"/>
          <w:sz w:val="22"/>
          <w:szCs w:val="22"/>
        </w:rPr>
        <w:t>Personality and Individual Differences,</w:t>
      </w:r>
      <w:r w:rsidRPr="0036798C">
        <w:rPr>
          <w:rStyle w:val="apple-converted-space"/>
          <w:i/>
          <w:iCs/>
          <w:color w:val="000000" w:themeColor="text1"/>
          <w:sz w:val="22"/>
          <w:szCs w:val="22"/>
        </w:rPr>
        <w:t> </w:t>
      </w:r>
      <w:r w:rsidRPr="0036798C">
        <w:rPr>
          <w:i/>
          <w:iCs/>
          <w:color w:val="000000" w:themeColor="text1"/>
          <w:sz w:val="22"/>
          <w:szCs w:val="22"/>
        </w:rPr>
        <w:t>102</w:t>
      </w:r>
      <w:r w:rsidRPr="0036798C">
        <w:rPr>
          <w:color w:val="000000" w:themeColor="text1"/>
          <w:sz w:val="22"/>
          <w:szCs w:val="22"/>
        </w:rPr>
        <w:t>, 41-45. Retrieved from http://search.proquest.com.proxy2.library.illinois.edu/docview/1824558619?accountid=14553</w:t>
      </w:r>
    </w:p>
    <w:p w14:paraId="69E0A01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Stark, S., Chernyshenko, O. S., &amp; Drasgow, F. (2006a). Detecting differential item functioning with confirmatory factor analysis and item response theory: Toward a unified strategy.</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Journal of Applied Psychology,</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91</w:t>
      </w:r>
      <w:r w:rsidRPr="0036798C">
        <w:rPr>
          <w:rFonts w:ascii="Times New Roman" w:eastAsia="Times New Roman" w:hAnsi="Times New Roman" w:cs="Times New Roman"/>
          <w:color w:val="000000" w:themeColor="text1"/>
          <w:sz w:val="22"/>
          <w:szCs w:val="22"/>
          <w:shd w:val="clear" w:color="auto" w:fill="FFFFFF"/>
        </w:rPr>
        <w:t>(6), 1292-1306. Retrieved from http://search.proquest.com.proxy2.library.illinois.edu/docview/621548401?accountid=14553</w:t>
      </w:r>
    </w:p>
    <w:p w14:paraId="6969B119"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Stark, S., Chernyshenko, O. S., Drasgow, F., &amp; Williams, B. A. (2006b). Examining assumptions about item responding in personality assessment: Should ideal point methods be considered for scale development and scoring?</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Journal of Applied Psychology,</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91</w:t>
      </w:r>
      <w:r w:rsidRPr="0036798C">
        <w:rPr>
          <w:rFonts w:ascii="Times New Roman" w:hAnsi="Times New Roman" w:cs="Times New Roman"/>
          <w:color w:val="000000" w:themeColor="text1"/>
          <w:sz w:val="22"/>
          <w:szCs w:val="22"/>
        </w:rPr>
        <w:t>(1), 25-39. Retrieved from http://search.proquest.com.proxy2.library.illinois.edu/docview/621079208?accountid=14553</w:t>
      </w:r>
    </w:p>
    <w:p w14:paraId="16BBEEC4"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Stark, S. (2007). MODFIT: Plot theoretical item response functions and examine the fit of dichotomous or polytomous IRT models to response data. Champaign, IL. </w:t>
      </w:r>
    </w:p>
    <w:p w14:paraId="42C3912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Steenkamp, J. E. M., &amp; Baumgartner, H. (1998). Assessing measurement invariance in cross-national consumer research.</w:t>
      </w:r>
      <w:r w:rsidRPr="0036798C">
        <w:rPr>
          <w:rStyle w:val="apple-converted-space"/>
          <w:i/>
          <w:iCs/>
          <w:color w:val="000000" w:themeColor="text1"/>
          <w:sz w:val="22"/>
          <w:szCs w:val="22"/>
        </w:rPr>
        <w:t> </w:t>
      </w:r>
      <w:r w:rsidRPr="0036798C">
        <w:rPr>
          <w:i/>
          <w:iCs/>
          <w:color w:val="000000" w:themeColor="text1"/>
          <w:sz w:val="22"/>
          <w:szCs w:val="22"/>
        </w:rPr>
        <w:t>Journal of Consumer Research,</w:t>
      </w:r>
      <w:r w:rsidRPr="0036798C">
        <w:rPr>
          <w:rStyle w:val="apple-converted-space"/>
          <w:i/>
          <w:iCs/>
          <w:color w:val="000000" w:themeColor="text1"/>
          <w:sz w:val="22"/>
          <w:szCs w:val="22"/>
        </w:rPr>
        <w:t> </w:t>
      </w:r>
      <w:r w:rsidRPr="0036798C">
        <w:rPr>
          <w:i/>
          <w:iCs/>
          <w:color w:val="000000" w:themeColor="text1"/>
          <w:sz w:val="22"/>
          <w:szCs w:val="22"/>
        </w:rPr>
        <w:t>25</w:t>
      </w:r>
      <w:r w:rsidRPr="0036798C">
        <w:rPr>
          <w:color w:val="000000" w:themeColor="text1"/>
          <w:sz w:val="22"/>
          <w:szCs w:val="22"/>
        </w:rPr>
        <w:t>(1), 78-90. Retrieved from http://search.proquest.com.proxy2.library.illinois.edu/docview/215042771?accountid=14553</w:t>
      </w:r>
    </w:p>
    <w:p w14:paraId="63A41E4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Tay, L., Ali, U. S., Drasgow, F., &amp; Williams, B. (2011). Fitting IRT models to dichotomous and polytomous data: Assessing the relative model-data fit of ideal point and dominance models.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35</w:t>
      </w:r>
      <w:r w:rsidRPr="0036798C">
        <w:rPr>
          <w:color w:val="000000" w:themeColor="text1"/>
          <w:sz w:val="22"/>
          <w:szCs w:val="22"/>
        </w:rPr>
        <w:t>(4), 280-295. Retrieved from http://search.proquest.com.proxy2.library.illinois.edu/docview/870285230?accountid=14553</w:t>
      </w:r>
    </w:p>
    <w:p w14:paraId="2A2A1123"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Tay, L., &amp; Drasgow, F. (2012). Theoretical, statistical, and substantive issues in the assessment of construct dimensionality: Accounting for the item response process.</w:t>
      </w:r>
      <w:r w:rsidRPr="0036798C">
        <w:rPr>
          <w:rStyle w:val="apple-converted-space"/>
          <w:i/>
          <w:iCs/>
          <w:color w:val="000000" w:themeColor="text1"/>
          <w:sz w:val="22"/>
          <w:szCs w:val="22"/>
        </w:rPr>
        <w:t> </w:t>
      </w:r>
      <w:r w:rsidRPr="0036798C">
        <w:rPr>
          <w:i/>
          <w:iCs/>
          <w:color w:val="000000" w:themeColor="text1"/>
          <w:sz w:val="22"/>
          <w:szCs w:val="22"/>
        </w:rPr>
        <w:t>Organizational Research Methods,</w:t>
      </w:r>
      <w:r w:rsidRPr="0036798C">
        <w:rPr>
          <w:rStyle w:val="apple-converted-space"/>
          <w:i/>
          <w:iCs/>
          <w:color w:val="000000" w:themeColor="text1"/>
          <w:sz w:val="22"/>
          <w:szCs w:val="22"/>
        </w:rPr>
        <w:t> </w:t>
      </w:r>
      <w:r w:rsidRPr="0036798C">
        <w:rPr>
          <w:i/>
          <w:iCs/>
          <w:color w:val="000000" w:themeColor="text1"/>
          <w:sz w:val="22"/>
          <w:szCs w:val="22"/>
        </w:rPr>
        <w:t>15</w:t>
      </w:r>
      <w:r w:rsidRPr="0036798C">
        <w:rPr>
          <w:color w:val="000000" w:themeColor="text1"/>
          <w:sz w:val="22"/>
          <w:szCs w:val="22"/>
        </w:rPr>
        <w:t>(3), 363-384. Retrieved from http://search.proquest.com.proxy2.library.illinois.edu/docview/1041004283?accountid=14553</w:t>
      </w:r>
    </w:p>
    <w:p w14:paraId="2AE03DE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Tett, R. P., Jackson, D. N., &amp; Rothstein, M. (1991). Personality measures as predictors of job performance: A meta-analytic review. </w:t>
      </w:r>
      <w:r w:rsidRPr="0036798C">
        <w:rPr>
          <w:rFonts w:ascii="Times New Roman" w:hAnsi="Times New Roman" w:cs="Times New Roman"/>
          <w:i/>
          <w:iCs/>
          <w:color w:val="000000" w:themeColor="text1"/>
          <w:sz w:val="22"/>
          <w:szCs w:val="22"/>
        </w:rPr>
        <w:t>Personnel Psychology,44</w:t>
      </w:r>
      <w:r w:rsidRPr="0036798C">
        <w:rPr>
          <w:rFonts w:ascii="Times New Roman" w:hAnsi="Times New Roman" w:cs="Times New Roman"/>
          <w:iCs/>
          <w:color w:val="000000" w:themeColor="text1"/>
          <w:sz w:val="22"/>
          <w:szCs w:val="22"/>
        </w:rPr>
        <w:t>(4)</w:t>
      </w:r>
      <w:r w:rsidRPr="0036798C">
        <w:rPr>
          <w:rFonts w:ascii="Times New Roman" w:eastAsia="Times New Roman" w:hAnsi="Times New Roman" w:cs="Times New Roman"/>
          <w:color w:val="000000" w:themeColor="text1"/>
          <w:sz w:val="22"/>
          <w:szCs w:val="22"/>
        </w:rPr>
        <w:t>, 703-742. Retrieved from http://search.proquest.com.proxy2.library.illinois.edu/docview/618107386?accountid=14553</w:t>
      </w:r>
    </w:p>
    <w:p w14:paraId="77B3F772"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Thissen, D., Chen, W.-H., &amp; Bock, R. D. (2003). MULTILOG 7 for Windows: Multiple-category item analysis and test scoring using item response theory [Computer software]. Skokie, IL: Scientific Software International. </w:t>
      </w:r>
    </w:p>
    <w:p w14:paraId="4E28CE8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(1927). A law of comparative judgment.</w:t>
      </w:r>
      <w:r w:rsidRPr="0036798C">
        <w:rPr>
          <w:rStyle w:val="apple-converted-space"/>
          <w:i/>
          <w:iCs/>
          <w:color w:val="000000" w:themeColor="text1"/>
          <w:sz w:val="22"/>
          <w:szCs w:val="22"/>
        </w:rPr>
        <w:t> </w:t>
      </w:r>
      <w:r w:rsidRPr="0036798C">
        <w:rPr>
          <w:i/>
          <w:iCs/>
          <w:color w:val="000000" w:themeColor="text1"/>
          <w:sz w:val="22"/>
          <w:szCs w:val="22"/>
        </w:rPr>
        <w:t>Psychological Review,34</w:t>
      </w:r>
      <w:r w:rsidRPr="0036798C">
        <w:rPr>
          <w:color w:val="000000" w:themeColor="text1"/>
          <w:sz w:val="22"/>
          <w:szCs w:val="22"/>
        </w:rPr>
        <w:t>(4), 273-286. Retrieved from http://search.proquest.com.proxy2.library.illinois.edu/docview/614934623?accountid=14553</w:t>
      </w:r>
    </w:p>
    <w:p w14:paraId="0E8792C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(1928). Attitudes can be measured.</w:t>
      </w:r>
      <w:r w:rsidRPr="0036798C">
        <w:rPr>
          <w:rStyle w:val="apple-converted-space"/>
          <w:i/>
          <w:iCs/>
          <w:color w:val="000000" w:themeColor="text1"/>
          <w:sz w:val="22"/>
          <w:szCs w:val="22"/>
        </w:rPr>
        <w:t> </w:t>
      </w:r>
      <w:r w:rsidRPr="0036798C">
        <w:rPr>
          <w:i/>
          <w:iCs/>
          <w:color w:val="000000" w:themeColor="text1"/>
          <w:sz w:val="22"/>
          <w:szCs w:val="22"/>
        </w:rPr>
        <w:t>American Journal of Sociology,33</w:t>
      </w:r>
      <w:r w:rsidRPr="0036798C">
        <w:rPr>
          <w:color w:val="000000" w:themeColor="text1"/>
          <w:sz w:val="22"/>
          <w:szCs w:val="22"/>
        </w:rPr>
        <w:t>, 529-554. doi:http://dx.doi.org.proxy2.library.illinois.edu/10.1086/214483</w:t>
      </w:r>
    </w:p>
    <w:p w14:paraId="021649D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&amp; Chave, E. J. (1929). Theory of attitude measurement.</w:t>
      </w:r>
      <w:r w:rsidRPr="0036798C">
        <w:rPr>
          <w:rStyle w:val="apple-converted-space"/>
          <w:color w:val="000000" w:themeColor="text1"/>
          <w:sz w:val="22"/>
          <w:szCs w:val="22"/>
        </w:rPr>
        <w:t> </w:t>
      </w:r>
      <w:r w:rsidRPr="0036798C">
        <w:rPr>
          <w:i/>
          <w:iCs/>
          <w:color w:val="000000" w:themeColor="text1"/>
          <w:sz w:val="22"/>
          <w:szCs w:val="22"/>
        </w:rPr>
        <w:t>The measurement of attitude: A psychophysical method and some experiments with a scale for measuring attitude toward the church.</w:t>
      </w:r>
      <w:r w:rsidRPr="0036798C">
        <w:rPr>
          <w:rStyle w:val="apple-converted-space"/>
          <w:color w:val="000000" w:themeColor="text1"/>
          <w:sz w:val="22"/>
          <w:szCs w:val="22"/>
        </w:rPr>
        <w:t> </w:t>
      </w:r>
      <w:r w:rsidRPr="0036798C">
        <w:rPr>
          <w:color w:val="000000" w:themeColor="text1"/>
          <w:sz w:val="22"/>
          <w:szCs w:val="22"/>
        </w:rPr>
        <w:t>(pp. 1-21) University of Chicago Press, Chicago, IL. doi:http://dx.doi.org.proxy2.library.illinois.edu/10.1037/11574-001</w:t>
      </w:r>
    </w:p>
    <w:p w14:paraId="2C1C62E7"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Valbuena, N. (2004).</w:t>
      </w:r>
      <w:r w:rsidRPr="0036798C">
        <w:rPr>
          <w:rStyle w:val="apple-converted-space"/>
          <w:color w:val="000000" w:themeColor="text1"/>
          <w:sz w:val="22"/>
          <w:szCs w:val="22"/>
        </w:rPr>
        <w:t> </w:t>
      </w:r>
      <w:r w:rsidRPr="0036798C">
        <w:rPr>
          <w:i/>
          <w:iCs/>
          <w:color w:val="000000" w:themeColor="text1"/>
          <w:sz w:val="22"/>
          <w:szCs w:val="22"/>
        </w:rPr>
        <w:t>An empirical comparison of measurement equivalence methods based on confirmatory factor analysis (with mean and covariance structures analysis) and item response theory</w:t>
      </w:r>
      <w:r w:rsidRPr="0036798C">
        <w:rPr>
          <w:rStyle w:val="apple-converted-space"/>
          <w:i/>
          <w:iCs/>
          <w:color w:val="000000" w:themeColor="text1"/>
          <w:sz w:val="22"/>
          <w:szCs w:val="22"/>
        </w:rPr>
        <w:t xml:space="preserve">. </w:t>
      </w:r>
      <w:r w:rsidRPr="0036798C">
        <w:rPr>
          <w:color w:val="000000" w:themeColor="text1"/>
          <w:sz w:val="22"/>
          <w:szCs w:val="22"/>
        </w:rPr>
        <w:t>Available from PsycINFO. (620630932; 2004-99020-128). Retrieved from http://search.proquest.com.proxy2.library.illinois.edu/docview/620630932?accountid=14553</w:t>
      </w:r>
    </w:p>
    <w:p w14:paraId="580AF390"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shd w:val="clear" w:color="auto" w:fill="FFFFFF"/>
        </w:rPr>
      </w:pPr>
      <w:r w:rsidRPr="0036798C">
        <w:rPr>
          <w:rFonts w:ascii="Times New Roman" w:eastAsia="Times New Roman" w:hAnsi="Times New Roman" w:cs="Times New Roman"/>
          <w:color w:val="000000" w:themeColor="text1"/>
          <w:sz w:val="22"/>
          <w:szCs w:val="22"/>
          <w:shd w:val="clear" w:color="auto" w:fill="FFFFFF"/>
        </w:rPr>
        <w:t>Vandenberg, R. J., &amp; Lance, C. E. (2000). A review and synthesis of the measurement invariance literature: Suggestions, practices, and recommendations for organizational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Organizational Research Methods,</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3</w:t>
      </w:r>
      <w:r w:rsidRPr="0036798C">
        <w:rPr>
          <w:rFonts w:ascii="Times New Roman" w:eastAsia="Times New Roman" w:hAnsi="Times New Roman" w:cs="Times New Roman"/>
          <w:color w:val="000000" w:themeColor="text1"/>
          <w:sz w:val="22"/>
          <w:szCs w:val="22"/>
          <w:shd w:val="clear" w:color="auto" w:fill="FFFFFF"/>
        </w:rPr>
        <w:t>(1), 4-69. Retrieved from http://search.proquest.com.proxy2.library.illinois.edu/docview/619672309?accountid=14553</w:t>
      </w:r>
    </w:p>
    <w:p w14:paraId="372EBC45"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shd w:val="clear" w:color="auto" w:fill="FFFFFF"/>
        </w:rPr>
      </w:pPr>
      <w:r w:rsidRPr="0036798C">
        <w:rPr>
          <w:rFonts w:ascii="Times New Roman" w:eastAsia="Times New Roman" w:hAnsi="Times New Roman" w:cs="Times New Roman"/>
          <w:color w:val="000000" w:themeColor="text1"/>
          <w:sz w:val="22"/>
          <w:szCs w:val="22"/>
          <w:shd w:val="clear" w:color="auto" w:fill="FFFFFF"/>
        </w:rPr>
        <w:t>Van Schuur, Wijbrandt H.; Kiers, Henk A..</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(1994).</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Why Factor Analysis Often is the Incorrect Model for Analyzing Bipolar Concepts, and What Model to Use Instead.</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Retrieved from the University of Minnesota Digital Conservancy, http://hdl.handle.net/11299/120012.</w:t>
      </w:r>
    </w:p>
    <w:p w14:paraId="16F97E8F"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(2004). Effects of anchor item methods on the detection of differential item functioning within the family of Rasch models.</w:t>
      </w:r>
      <w:r w:rsidRPr="0036798C">
        <w:rPr>
          <w:rStyle w:val="apple-converted-space"/>
          <w:i/>
          <w:iCs/>
          <w:color w:val="000000" w:themeColor="text1"/>
          <w:sz w:val="22"/>
          <w:szCs w:val="22"/>
        </w:rPr>
        <w:t> </w:t>
      </w:r>
      <w:r w:rsidRPr="0036798C">
        <w:rPr>
          <w:i/>
          <w:iCs/>
          <w:color w:val="000000" w:themeColor="text1"/>
          <w:sz w:val="22"/>
          <w:szCs w:val="22"/>
        </w:rPr>
        <w:t>Journal of Experimental Education,</w:t>
      </w:r>
      <w:r w:rsidRPr="0036798C">
        <w:rPr>
          <w:rStyle w:val="apple-converted-space"/>
          <w:i/>
          <w:iCs/>
          <w:color w:val="000000" w:themeColor="text1"/>
          <w:sz w:val="22"/>
          <w:szCs w:val="22"/>
        </w:rPr>
        <w:t> </w:t>
      </w:r>
      <w:r w:rsidRPr="0036798C">
        <w:rPr>
          <w:i/>
          <w:iCs/>
          <w:color w:val="000000" w:themeColor="text1"/>
          <w:sz w:val="22"/>
          <w:szCs w:val="22"/>
        </w:rPr>
        <w:t>72</w:t>
      </w:r>
      <w:r w:rsidRPr="0036798C">
        <w:rPr>
          <w:color w:val="000000" w:themeColor="text1"/>
          <w:sz w:val="22"/>
          <w:szCs w:val="22"/>
        </w:rPr>
        <w:t>(3), 221-261. Retrieved from http://search.proquest.com.proxy2.library.illinois.edu/docview/62072210?accountid=14553</w:t>
      </w:r>
    </w:p>
    <w:p w14:paraId="7C78DF1B"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(2013).</w:t>
      </w:r>
      <w:r w:rsidRPr="0036798C">
        <w:rPr>
          <w:rStyle w:val="apple-converted-space"/>
          <w:color w:val="000000" w:themeColor="text1"/>
          <w:sz w:val="22"/>
          <w:szCs w:val="22"/>
        </w:rPr>
        <w:t> </w:t>
      </w:r>
      <w:r w:rsidRPr="0036798C">
        <w:rPr>
          <w:i/>
          <w:iCs/>
          <w:color w:val="000000" w:themeColor="text1"/>
          <w:sz w:val="22"/>
          <w:szCs w:val="22"/>
        </w:rPr>
        <w:t xml:space="preserve">A Bayesian Markov chain Monte Carlo approach to the generalized graded unfolding model estimation: The future of non-cognitive measurement. </w:t>
      </w:r>
      <w:r w:rsidRPr="0036798C">
        <w:rPr>
          <w:color w:val="000000" w:themeColor="text1"/>
          <w:sz w:val="22"/>
          <w:szCs w:val="22"/>
        </w:rPr>
        <w:t>Available from PsycINFO. (1676371094; 2015-99080-541). Retrieved from http://search.proquest.com.proxy2.library.illinois.edu/docview/1676371094?accountid=14553</w:t>
      </w:r>
    </w:p>
    <w:p w14:paraId="441400A0"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Tay, L., &amp; Drasgow, F. (2013). Detecting differential item functioning of polytomous items for an ideal point response process.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37</w:t>
      </w:r>
      <w:r w:rsidRPr="0036798C">
        <w:rPr>
          <w:color w:val="000000" w:themeColor="text1"/>
          <w:sz w:val="22"/>
          <w:szCs w:val="22"/>
        </w:rPr>
        <w:t>(4), 316-335. Retrieved from http://search.proquest.com.proxy2.library.illinois.edu/docview/1364721134?accountid=14553</w:t>
      </w:r>
    </w:p>
    <w:p w14:paraId="4E68D0AB"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Wong, C., &amp; Law, K. S. (2002). The effects of leader and follower emotional intelligence on performance and attitude: An exploratory study.</w:t>
      </w:r>
      <w:r w:rsidRPr="0036798C">
        <w:rPr>
          <w:rStyle w:val="apple-converted-space"/>
          <w:i/>
          <w:iCs/>
          <w:color w:val="000000" w:themeColor="text1"/>
          <w:sz w:val="22"/>
          <w:szCs w:val="22"/>
        </w:rPr>
        <w:t> </w:t>
      </w:r>
      <w:r w:rsidRPr="0036798C">
        <w:rPr>
          <w:i/>
          <w:iCs/>
          <w:color w:val="000000" w:themeColor="text1"/>
          <w:sz w:val="22"/>
          <w:szCs w:val="22"/>
        </w:rPr>
        <w:t>The Leadership Quarterly,</w:t>
      </w:r>
      <w:r w:rsidRPr="0036798C">
        <w:rPr>
          <w:rStyle w:val="apple-converted-space"/>
          <w:i/>
          <w:iCs/>
          <w:color w:val="000000" w:themeColor="text1"/>
          <w:sz w:val="22"/>
          <w:szCs w:val="22"/>
        </w:rPr>
        <w:t> </w:t>
      </w:r>
      <w:r w:rsidRPr="0036798C">
        <w:rPr>
          <w:i/>
          <w:iCs/>
          <w:color w:val="000000" w:themeColor="text1"/>
          <w:sz w:val="22"/>
          <w:szCs w:val="22"/>
        </w:rPr>
        <w:t>13</w:t>
      </w:r>
      <w:r w:rsidRPr="0036798C">
        <w:rPr>
          <w:color w:val="000000" w:themeColor="text1"/>
          <w:sz w:val="22"/>
          <w:szCs w:val="22"/>
        </w:rPr>
        <w:t>(3), 243-274. Retrieved from http://search.proquest.com.proxy2.library.illinois.edu/docview/619915079?accountid=14553</w:t>
      </w:r>
    </w:p>
    <w:p w14:paraId="261A0218" w14:textId="77777777" w:rsidR="00984A50" w:rsidRPr="0036798C" w:rsidRDefault="00984A50" w:rsidP="00984A50">
      <w:pPr>
        <w:rPr>
          <w:rFonts w:ascii="Times New Roman" w:hAnsi="Times New Roman" w:cs="Times New Roman"/>
          <w:color w:val="000000" w:themeColor="text1"/>
          <w:sz w:val="22"/>
          <w:szCs w:val="22"/>
        </w:rPr>
      </w:pPr>
    </w:p>
    <w:p w14:paraId="4ECF219E" w14:textId="77777777" w:rsidR="00984A50" w:rsidRPr="00AE15A7" w:rsidRDefault="00984A50" w:rsidP="00984A50">
      <w:pPr>
        <w:rPr>
          <w:color w:val="000000" w:themeColor="text1"/>
          <w:sz w:val="22"/>
          <w:szCs w:val="22"/>
        </w:rPr>
      </w:pPr>
    </w:p>
    <w:p w14:paraId="7B498E80" w14:textId="77777777" w:rsidR="00984A50" w:rsidRDefault="00984A50" w:rsidP="00984A50">
      <w:pPr>
        <w:rPr>
          <w:b/>
          <w:color w:val="000000" w:themeColor="text1"/>
          <w:sz w:val="18"/>
          <w:szCs w:val="18"/>
        </w:rPr>
      </w:pPr>
    </w:p>
    <w:p w14:paraId="4FECB81D" w14:textId="77777777" w:rsidR="00984A50" w:rsidRDefault="00984A50" w:rsidP="00984A50">
      <w:pPr>
        <w:rPr>
          <w:b/>
          <w:color w:val="000000" w:themeColor="text1"/>
          <w:sz w:val="18"/>
          <w:szCs w:val="18"/>
        </w:rPr>
      </w:pPr>
    </w:p>
    <w:p w14:paraId="39CD2032" w14:textId="0442C88F" w:rsidR="005925CC" w:rsidRPr="005925CC" w:rsidRDefault="005925CC" w:rsidP="005925CC">
      <w:pPr>
        <w:jc w:val="center"/>
        <w:rPr>
          <w:rFonts w:ascii="Times New Roman" w:hAnsi="Times New Roman" w:cs="Times New Roman"/>
          <w:b/>
          <w:color w:val="000000" w:themeColor="text1"/>
        </w:rPr>
      </w:pPr>
      <w:r w:rsidRPr="005925CC">
        <w:rPr>
          <w:rFonts w:ascii="Times New Roman" w:hAnsi="Times New Roman" w:cs="Times New Roman"/>
          <w:b/>
          <w:color w:val="000000" w:themeColor="text1"/>
        </w:rPr>
        <w:t>APPENDIX</w:t>
      </w:r>
    </w:p>
    <w:p w14:paraId="476014DD"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 xml:space="preserve">Table 1 </w:t>
      </w:r>
    </w:p>
    <w:p w14:paraId="4C0D4471"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Well-being scale (Item 6, 19, and 20</w:t>
      </w:r>
      <w:del w:id="132" w:author="Luyao Zhang" w:date="2017-01-16T14:29:00Z">
        <w:r w:rsidRPr="00B63C39" w:rsidDel="004043BB">
          <w:rPr>
            <w:rFonts w:ascii="Times New Roman" w:hAnsi="Times New Roman" w:cs="Times New Roman"/>
            <w:color w:val="000000" w:themeColor="text1"/>
            <w:sz w:val="18"/>
            <w:szCs w:val="18"/>
          </w:rPr>
          <w:delText xml:space="preserve"> not</w:delText>
        </w:r>
      </w:del>
      <w:r w:rsidRPr="00B63C39">
        <w:rPr>
          <w:rFonts w:ascii="Times New Roman" w:hAnsi="Times New Roman" w:cs="Times New Roman"/>
          <w:color w:val="000000" w:themeColor="text1"/>
          <w:sz w:val="18"/>
          <w:szCs w:val="18"/>
        </w:rPr>
        <w:t xml:space="preserve"> dropped).</w:t>
      </w:r>
    </w:p>
    <w:p w14:paraId="34077AF1"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25DF2EBC" w14:textId="77777777" w:rsidTr="009F3079">
        <w:trPr>
          <w:trHeight w:val="566"/>
        </w:trPr>
        <w:tc>
          <w:tcPr>
            <w:tcW w:w="9616" w:type="dxa"/>
            <w:gridSpan w:val="8"/>
            <w:tcBorders>
              <w:top w:val="single" w:sz="4" w:space="0" w:color="auto"/>
              <w:bottom w:val="single" w:sz="4" w:space="0" w:color="auto"/>
            </w:tcBorders>
          </w:tcPr>
          <w:p w14:paraId="1E044B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3FD12919" w14:textId="77777777" w:rsidTr="009F3079">
        <w:trPr>
          <w:trHeight w:val="359"/>
        </w:trPr>
        <w:tc>
          <w:tcPr>
            <w:tcW w:w="2492" w:type="dxa"/>
            <w:tcBorders>
              <w:top w:val="single" w:sz="4" w:space="0" w:color="auto"/>
            </w:tcBorders>
          </w:tcPr>
          <w:p w14:paraId="7E10A6C7"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FDB21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74973896"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6862D6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2C6A20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0941A94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3707C3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55F1870B" w14:textId="77777777" w:rsidTr="009F3079">
        <w:trPr>
          <w:trHeight w:val="100"/>
        </w:trPr>
        <w:tc>
          <w:tcPr>
            <w:tcW w:w="2492" w:type="dxa"/>
          </w:tcPr>
          <w:p w14:paraId="56228A35"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061D03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22107D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DA172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65B108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3AEB53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06B0D7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57C5C30" w14:textId="77777777" w:rsidTr="009F3079">
        <w:tc>
          <w:tcPr>
            <w:tcW w:w="2492" w:type="dxa"/>
          </w:tcPr>
          <w:p w14:paraId="2DD69C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1D50A61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01A67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C5AF2D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82358B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F0EE48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962FC7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5B98A4F" w14:textId="77777777" w:rsidTr="009F3079">
        <w:trPr>
          <w:trHeight w:val="315"/>
        </w:trPr>
        <w:tc>
          <w:tcPr>
            <w:tcW w:w="2492" w:type="dxa"/>
          </w:tcPr>
          <w:p w14:paraId="6EE97A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0DFEEB8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79F567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C4EFB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2C38A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787742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80E40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F6E1473" w14:textId="77777777" w:rsidTr="009F3079">
        <w:trPr>
          <w:trHeight w:val="315"/>
        </w:trPr>
        <w:tc>
          <w:tcPr>
            <w:tcW w:w="2492" w:type="dxa"/>
          </w:tcPr>
          <w:p w14:paraId="59FBCC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BDD2B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5ED74A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45174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3DFE9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0080E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0.001</w:t>
            </w:r>
          </w:p>
        </w:tc>
        <w:tc>
          <w:tcPr>
            <w:tcW w:w="1881" w:type="dxa"/>
          </w:tcPr>
          <w:p w14:paraId="502967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0.003</w:t>
            </w:r>
          </w:p>
        </w:tc>
      </w:tr>
      <w:tr w:rsidR="00984A50" w:rsidRPr="00B63C39" w14:paraId="290F4663" w14:textId="77777777" w:rsidTr="009F3079">
        <w:trPr>
          <w:trHeight w:val="315"/>
        </w:trPr>
        <w:tc>
          <w:tcPr>
            <w:tcW w:w="2492" w:type="dxa"/>
          </w:tcPr>
          <w:p w14:paraId="1D136ED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D8F4F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gridSpan w:val="2"/>
          </w:tcPr>
          <w:p w14:paraId="4DE89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7028151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900" w:type="dxa"/>
          </w:tcPr>
          <w:p w14:paraId="4CBD20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97</w:t>
            </w:r>
          </w:p>
        </w:tc>
        <w:tc>
          <w:tcPr>
            <w:tcW w:w="1350" w:type="dxa"/>
          </w:tcPr>
          <w:p w14:paraId="0E85EA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6.383</w:t>
            </w:r>
          </w:p>
        </w:tc>
        <w:tc>
          <w:tcPr>
            <w:tcW w:w="1881" w:type="dxa"/>
          </w:tcPr>
          <w:p w14:paraId="429354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5.189</w:t>
            </w:r>
          </w:p>
        </w:tc>
      </w:tr>
      <w:tr w:rsidR="00984A50" w:rsidRPr="00B63C39" w14:paraId="1B01BE61" w14:textId="77777777" w:rsidTr="009F3079">
        <w:tc>
          <w:tcPr>
            <w:tcW w:w="2492" w:type="dxa"/>
          </w:tcPr>
          <w:p w14:paraId="4A0C19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4D4DA0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3603F1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w:t>
            </w:r>
          </w:p>
        </w:tc>
        <w:tc>
          <w:tcPr>
            <w:tcW w:w="900" w:type="dxa"/>
          </w:tcPr>
          <w:p w14:paraId="5048C6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69</w:t>
            </w:r>
          </w:p>
        </w:tc>
        <w:tc>
          <w:tcPr>
            <w:tcW w:w="900" w:type="dxa"/>
          </w:tcPr>
          <w:p w14:paraId="12EB9E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586</w:t>
            </w:r>
          </w:p>
        </w:tc>
        <w:tc>
          <w:tcPr>
            <w:tcW w:w="1350" w:type="dxa"/>
          </w:tcPr>
          <w:p w14:paraId="741B80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5.908</w:t>
            </w:r>
          </w:p>
        </w:tc>
        <w:tc>
          <w:tcPr>
            <w:tcW w:w="1881" w:type="dxa"/>
          </w:tcPr>
          <w:p w14:paraId="5E1D09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3.497</w:t>
            </w:r>
          </w:p>
        </w:tc>
      </w:tr>
      <w:tr w:rsidR="00984A50" w:rsidRPr="00B63C39" w14:paraId="339D19E2" w14:textId="77777777" w:rsidTr="009F3079">
        <w:tc>
          <w:tcPr>
            <w:tcW w:w="2492" w:type="dxa"/>
          </w:tcPr>
          <w:p w14:paraId="2CF14B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FD849C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793F36B"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1EE47A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D40C91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96E1F0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0A98D4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8F1C2C" w14:textId="77777777" w:rsidTr="009F3079">
        <w:trPr>
          <w:trHeight w:val="315"/>
        </w:trPr>
        <w:tc>
          <w:tcPr>
            <w:tcW w:w="2492" w:type="dxa"/>
          </w:tcPr>
          <w:p w14:paraId="2CF6C5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1F618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291D5E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6BDEF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8F18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F9B7D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B37CB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9769B25" w14:textId="77777777" w:rsidTr="009F3079">
        <w:tc>
          <w:tcPr>
            <w:tcW w:w="2492" w:type="dxa"/>
          </w:tcPr>
          <w:p w14:paraId="7B38A5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71F6C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gridSpan w:val="2"/>
          </w:tcPr>
          <w:p w14:paraId="1BA1F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2F21FBE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45CAA4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1350" w:type="dxa"/>
          </w:tcPr>
          <w:p w14:paraId="0A08BC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6.241</w:t>
            </w:r>
          </w:p>
        </w:tc>
        <w:tc>
          <w:tcPr>
            <w:tcW w:w="1881" w:type="dxa"/>
          </w:tcPr>
          <w:p w14:paraId="0C3E9F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5.541</w:t>
            </w:r>
          </w:p>
        </w:tc>
      </w:tr>
      <w:tr w:rsidR="00984A50" w:rsidRPr="00B63C39" w14:paraId="0895FA65" w14:textId="77777777" w:rsidTr="009F3079">
        <w:tc>
          <w:tcPr>
            <w:tcW w:w="2492" w:type="dxa"/>
          </w:tcPr>
          <w:p w14:paraId="362ABB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055B4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12EE7B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900" w:type="dxa"/>
          </w:tcPr>
          <w:p w14:paraId="620733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w:t>
            </w:r>
          </w:p>
        </w:tc>
        <w:tc>
          <w:tcPr>
            <w:tcW w:w="900" w:type="dxa"/>
          </w:tcPr>
          <w:p w14:paraId="49462C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590</w:t>
            </w:r>
          </w:p>
        </w:tc>
        <w:tc>
          <w:tcPr>
            <w:tcW w:w="1350" w:type="dxa"/>
          </w:tcPr>
          <w:p w14:paraId="242D41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6.062</w:t>
            </w:r>
          </w:p>
        </w:tc>
        <w:tc>
          <w:tcPr>
            <w:tcW w:w="1881" w:type="dxa"/>
          </w:tcPr>
          <w:p w14:paraId="772CB1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3.342</w:t>
            </w:r>
          </w:p>
        </w:tc>
      </w:tr>
      <w:tr w:rsidR="00984A50" w:rsidRPr="00B63C39" w14:paraId="60FE500E" w14:textId="77777777" w:rsidTr="009F3079">
        <w:tc>
          <w:tcPr>
            <w:tcW w:w="2492" w:type="dxa"/>
          </w:tcPr>
          <w:p w14:paraId="7CB3AF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1466BE5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4A1B2D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A57307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DEADB7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5F2FBD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5B522A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5A982C7" w14:textId="77777777" w:rsidTr="009F3079">
        <w:tc>
          <w:tcPr>
            <w:tcW w:w="2492" w:type="dxa"/>
          </w:tcPr>
          <w:p w14:paraId="175213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42C5330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244A5A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E94FF3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510D11A"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132BBA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25583A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C58AD9B" w14:textId="77777777" w:rsidTr="009F3079">
        <w:tc>
          <w:tcPr>
            <w:tcW w:w="2492" w:type="dxa"/>
          </w:tcPr>
          <w:p w14:paraId="230ADA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270CB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C4CA4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34C0B1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7532F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D5504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0.024</w:t>
            </w:r>
          </w:p>
        </w:tc>
        <w:tc>
          <w:tcPr>
            <w:tcW w:w="1881" w:type="dxa"/>
          </w:tcPr>
          <w:p w14:paraId="01A043E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w:t>
            </w:r>
          </w:p>
        </w:tc>
      </w:tr>
      <w:tr w:rsidR="00984A50" w:rsidRPr="00B63C39" w14:paraId="4A8A3FB5" w14:textId="77777777" w:rsidTr="009F3079">
        <w:tc>
          <w:tcPr>
            <w:tcW w:w="2492" w:type="dxa"/>
          </w:tcPr>
          <w:p w14:paraId="71090D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34CF0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39BC62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0B2CA1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900" w:type="dxa"/>
          </w:tcPr>
          <w:p w14:paraId="4A2B56F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97</w:t>
            </w:r>
          </w:p>
        </w:tc>
        <w:tc>
          <w:tcPr>
            <w:tcW w:w="1350" w:type="dxa"/>
          </w:tcPr>
          <w:p w14:paraId="7BB473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7.016</w:t>
            </w:r>
          </w:p>
        </w:tc>
        <w:tc>
          <w:tcPr>
            <w:tcW w:w="1881" w:type="dxa"/>
          </w:tcPr>
          <w:p w14:paraId="54CCA9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6.763</w:t>
            </w:r>
          </w:p>
        </w:tc>
      </w:tr>
      <w:tr w:rsidR="00984A50" w:rsidRPr="00B63C39" w14:paraId="68E7D814" w14:textId="77777777" w:rsidTr="009F3079">
        <w:tc>
          <w:tcPr>
            <w:tcW w:w="2492" w:type="dxa"/>
          </w:tcPr>
          <w:p w14:paraId="34BAE4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00D5979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1D2492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w:t>
            </w:r>
          </w:p>
        </w:tc>
        <w:tc>
          <w:tcPr>
            <w:tcW w:w="900" w:type="dxa"/>
          </w:tcPr>
          <w:p w14:paraId="1F268F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Pr>
          <w:p w14:paraId="255A41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573</w:t>
            </w:r>
          </w:p>
        </w:tc>
        <w:tc>
          <w:tcPr>
            <w:tcW w:w="1350" w:type="dxa"/>
          </w:tcPr>
          <w:p w14:paraId="1287F5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5.891</w:t>
            </w:r>
          </w:p>
        </w:tc>
        <w:tc>
          <w:tcPr>
            <w:tcW w:w="1881" w:type="dxa"/>
          </w:tcPr>
          <w:p w14:paraId="04D7E1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3.792</w:t>
            </w:r>
          </w:p>
        </w:tc>
      </w:tr>
      <w:tr w:rsidR="00984A50" w:rsidRPr="00B63C39" w14:paraId="5B4A4FFE" w14:textId="77777777" w:rsidTr="009F3079">
        <w:tc>
          <w:tcPr>
            <w:tcW w:w="2492" w:type="dxa"/>
          </w:tcPr>
          <w:p w14:paraId="215958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B9EADF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1184A4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8AAEFD3"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BF499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57815A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AE4818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40BB28F" w14:textId="77777777" w:rsidTr="009F3079">
        <w:tc>
          <w:tcPr>
            <w:tcW w:w="2492" w:type="dxa"/>
          </w:tcPr>
          <w:p w14:paraId="4CEB9A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58FB7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758D6D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DB1AD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467F5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13324C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BA2EA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19FE545" w14:textId="77777777" w:rsidTr="009F3079">
        <w:tc>
          <w:tcPr>
            <w:tcW w:w="2492" w:type="dxa"/>
          </w:tcPr>
          <w:p w14:paraId="4FCDBA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28982B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1068BE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1D6170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tcPr>
          <w:p w14:paraId="3E1728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1350" w:type="dxa"/>
          </w:tcPr>
          <w:p w14:paraId="1979D5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6.555</w:t>
            </w:r>
          </w:p>
        </w:tc>
        <w:tc>
          <w:tcPr>
            <w:tcW w:w="1881" w:type="dxa"/>
          </w:tcPr>
          <w:p w14:paraId="720053E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6.757</w:t>
            </w:r>
          </w:p>
        </w:tc>
      </w:tr>
      <w:tr w:rsidR="00984A50" w:rsidRPr="00B63C39" w14:paraId="71BE747C" w14:textId="77777777" w:rsidTr="009F3079">
        <w:tc>
          <w:tcPr>
            <w:tcW w:w="2492" w:type="dxa"/>
            <w:tcBorders>
              <w:bottom w:val="single" w:sz="4" w:space="0" w:color="auto"/>
            </w:tcBorders>
          </w:tcPr>
          <w:p w14:paraId="3E2B30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9EEA8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73BBB4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Borders>
              <w:bottom w:val="single" w:sz="4" w:space="0" w:color="auto"/>
            </w:tcBorders>
          </w:tcPr>
          <w:p w14:paraId="02FC9F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Borders>
              <w:bottom w:val="single" w:sz="4" w:space="0" w:color="auto"/>
            </w:tcBorders>
          </w:tcPr>
          <w:p w14:paraId="307855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597</w:t>
            </w:r>
          </w:p>
        </w:tc>
        <w:tc>
          <w:tcPr>
            <w:tcW w:w="1350" w:type="dxa"/>
            <w:tcBorders>
              <w:bottom w:val="single" w:sz="4" w:space="0" w:color="auto"/>
            </w:tcBorders>
          </w:tcPr>
          <w:p w14:paraId="13777A8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6.429</w:t>
            </w:r>
          </w:p>
        </w:tc>
        <w:tc>
          <w:tcPr>
            <w:tcW w:w="1881" w:type="dxa"/>
            <w:tcBorders>
              <w:bottom w:val="single" w:sz="4" w:space="0" w:color="auto"/>
            </w:tcBorders>
          </w:tcPr>
          <w:p w14:paraId="69A4C8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3.824</w:t>
            </w:r>
          </w:p>
        </w:tc>
      </w:tr>
    </w:tbl>
    <w:p w14:paraId="3287A133"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p>
    <w:p w14:paraId="183FE797"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66A438F6"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2</w:t>
      </w:r>
    </w:p>
    <w:p w14:paraId="452A1C8B"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Well-being scale (Items 6, 17, 19, and 20 dropped).</w:t>
      </w:r>
    </w:p>
    <w:p w14:paraId="7B95DEE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5B9FB3CD" w14:textId="77777777" w:rsidTr="009F3079">
        <w:trPr>
          <w:trHeight w:val="566"/>
        </w:trPr>
        <w:tc>
          <w:tcPr>
            <w:tcW w:w="9616" w:type="dxa"/>
            <w:gridSpan w:val="8"/>
            <w:tcBorders>
              <w:top w:val="single" w:sz="4" w:space="0" w:color="auto"/>
              <w:bottom w:val="single" w:sz="4" w:space="0" w:color="auto"/>
            </w:tcBorders>
          </w:tcPr>
          <w:p w14:paraId="3F953F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58029548" w14:textId="77777777" w:rsidTr="009F3079">
        <w:trPr>
          <w:trHeight w:val="332"/>
        </w:trPr>
        <w:tc>
          <w:tcPr>
            <w:tcW w:w="2492" w:type="dxa"/>
            <w:tcBorders>
              <w:top w:val="single" w:sz="4" w:space="0" w:color="auto"/>
            </w:tcBorders>
          </w:tcPr>
          <w:p w14:paraId="18C1AB86"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8DDE4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38C801E"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01BDB6F"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7BE17A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29F26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1E8E66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27E675A" w14:textId="77777777" w:rsidTr="009F3079">
        <w:trPr>
          <w:trHeight w:val="100"/>
        </w:trPr>
        <w:tc>
          <w:tcPr>
            <w:tcW w:w="2492" w:type="dxa"/>
          </w:tcPr>
          <w:p w14:paraId="7625D09B"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3C0C8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5CF99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7835BBE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40758B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78876BD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E418453"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8247AC0" w14:textId="77777777" w:rsidTr="009F3079">
        <w:tc>
          <w:tcPr>
            <w:tcW w:w="2492" w:type="dxa"/>
          </w:tcPr>
          <w:p w14:paraId="364FC3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2D10F2D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E403B6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132D0F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586FCE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6A00E37"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54E4E73"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80AC2E1" w14:textId="77777777" w:rsidTr="009F3079">
        <w:trPr>
          <w:trHeight w:val="315"/>
        </w:trPr>
        <w:tc>
          <w:tcPr>
            <w:tcW w:w="2492" w:type="dxa"/>
          </w:tcPr>
          <w:p w14:paraId="0A8604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2551FB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6AE788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E52FD6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0D140C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6ADCCC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95F5F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BADBB87" w14:textId="77777777" w:rsidTr="009F3079">
        <w:trPr>
          <w:trHeight w:val="315"/>
        </w:trPr>
        <w:tc>
          <w:tcPr>
            <w:tcW w:w="2492" w:type="dxa"/>
          </w:tcPr>
          <w:p w14:paraId="3FE2EE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FEA70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5FE53E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893274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05771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5BBE5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0.001</w:t>
            </w:r>
          </w:p>
        </w:tc>
        <w:tc>
          <w:tcPr>
            <w:tcW w:w="1881" w:type="dxa"/>
          </w:tcPr>
          <w:p w14:paraId="4453BE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1E4ADA8" w14:textId="77777777" w:rsidTr="009F3079">
        <w:trPr>
          <w:trHeight w:val="315"/>
        </w:trPr>
        <w:tc>
          <w:tcPr>
            <w:tcW w:w="2492" w:type="dxa"/>
          </w:tcPr>
          <w:p w14:paraId="330011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4AFCF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07A925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7F0934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Pr>
          <w:p w14:paraId="1F215C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85</w:t>
            </w:r>
          </w:p>
        </w:tc>
        <w:tc>
          <w:tcPr>
            <w:tcW w:w="1350" w:type="dxa"/>
          </w:tcPr>
          <w:p w14:paraId="5DEF594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5.998</w:t>
            </w:r>
          </w:p>
        </w:tc>
        <w:tc>
          <w:tcPr>
            <w:tcW w:w="1881" w:type="dxa"/>
          </w:tcPr>
          <w:p w14:paraId="424025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5.052</w:t>
            </w:r>
          </w:p>
        </w:tc>
      </w:tr>
      <w:tr w:rsidR="00984A50" w:rsidRPr="00B63C39" w14:paraId="2060E628" w14:textId="77777777" w:rsidTr="009F3079">
        <w:tc>
          <w:tcPr>
            <w:tcW w:w="2492" w:type="dxa"/>
          </w:tcPr>
          <w:p w14:paraId="2CE6CA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D0543C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3E058E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900" w:type="dxa"/>
          </w:tcPr>
          <w:p w14:paraId="76376A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46F914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472</w:t>
            </w:r>
          </w:p>
        </w:tc>
        <w:tc>
          <w:tcPr>
            <w:tcW w:w="1350" w:type="dxa"/>
          </w:tcPr>
          <w:p w14:paraId="5CA00F8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5.595</w:t>
            </w:r>
          </w:p>
        </w:tc>
        <w:tc>
          <w:tcPr>
            <w:tcW w:w="1881" w:type="dxa"/>
          </w:tcPr>
          <w:p w14:paraId="0381A9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3.434</w:t>
            </w:r>
          </w:p>
        </w:tc>
      </w:tr>
      <w:tr w:rsidR="00984A50" w:rsidRPr="00B63C39" w14:paraId="7F5DC27D" w14:textId="77777777" w:rsidTr="009F3079">
        <w:tc>
          <w:tcPr>
            <w:tcW w:w="2492" w:type="dxa"/>
          </w:tcPr>
          <w:p w14:paraId="406A46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80F33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A47C9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F0D6C0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F7833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271DA4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4CFB4F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E2D9089" w14:textId="77777777" w:rsidTr="009F3079">
        <w:trPr>
          <w:trHeight w:val="234"/>
        </w:trPr>
        <w:tc>
          <w:tcPr>
            <w:tcW w:w="2492" w:type="dxa"/>
          </w:tcPr>
          <w:p w14:paraId="4AFB2B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0AF4C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0006FB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6E396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41F404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DF0C5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8E5AD1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B0BCA28" w14:textId="77777777" w:rsidTr="009F3079">
        <w:trPr>
          <w:trHeight w:val="243"/>
        </w:trPr>
        <w:tc>
          <w:tcPr>
            <w:tcW w:w="2492" w:type="dxa"/>
          </w:tcPr>
          <w:p w14:paraId="350EC1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21F04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gridSpan w:val="2"/>
          </w:tcPr>
          <w:p w14:paraId="4AF133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223F82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900" w:type="dxa"/>
          </w:tcPr>
          <w:p w14:paraId="7973365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53F7C6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5.885</w:t>
            </w:r>
          </w:p>
        </w:tc>
        <w:tc>
          <w:tcPr>
            <w:tcW w:w="1881" w:type="dxa"/>
          </w:tcPr>
          <w:p w14:paraId="638406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4.419</w:t>
            </w:r>
          </w:p>
        </w:tc>
      </w:tr>
      <w:tr w:rsidR="00984A50" w:rsidRPr="00B63C39" w14:paraId="795795D0" w14:textId="77777777" w:rsidTr="009F3079">
        <w:trPr>
          <w:trHeight w:val="234"/>
        </w:trPr>
        <w:tc>
          <w:tcPr>
            <w:tcW w:w="2492" w:type="dxa"/>
          </w:tcPr>
          <w:p w14:paraId="6E57429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4A351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288C047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1E930D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w:t>
            </w:r>
          </w:p>
        </w:tc>
        <w:tc>
          <w:tcPr>
            <w:tcW w:w="900" w:type="dxa"/>
          </w:tcPr>
          <w:p w14:paraId="0A83B9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495</w:t>
            </w:r>
          </w:p>
        </w:tc>
        <w:tc>
          <w:tcPr>
            <w:tcW w:w="1350" w:type="dxa"/>
          </w:tcPr>
          <w:p w14:paraId="7A7D82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5.827</w:t>
            </w:r>
          </w:p>
        </w:tc>
        <w:tc>
          <w:tcPr>
            <w:tcW w:w="1881" w:type="dxa"/>
          </w:tcPr>
          <w:p w14:paraId="3C0A7C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2.768</w:t>
            </w:r>
          </w:p>
        </w:tc>
      </w:tr>
      <w:tr w:rsidR="00984A50" w:rsidRPr="00B63C39" w14:paraId="3B6F9A19" w14:textId="77777777" w:rsidTr="009F3079">
        <w:tc>
          <w:tcPr>
            <w:tcW w:w="2492" w:type="dxa"/>
          </w:tcPr>
          <w:p w14:paraId="301B3F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206B836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79CB76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357C2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8E7EC4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4606E6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77727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C16E819" w14:textId="77777777" w:rsidTr="009F3079">
        <w:tc>
          <w:tcPr>
            <w:tcW w:w="2492" w:type="dxa"/>
          </w:tcPr>
          <w:p w14:paraId="43777A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9A3E4BB"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F8ABE6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8B7B23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A3D9DD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8DBEB4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7DD33B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03CE26" w14:textId="77777777" w:rsidTr="009F3079">
        <w:tc>
          <w:tcPr>
            <w:tcW w:w="2492" w:type="dxa"/>
          </w:tcPr>
          <w:p w14:paraId="45D2EC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C35B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C9EAB7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E23EF3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39D9A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0497C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0.016</w:t>
            </w:r>
          </w:p>
        </w:tc>
        <w:tc>
          <w:tcPr>
            <w:tcW w:w="1881" w:type="dxa"/>
          </w:tcPr>
          <w:p w14:paraId="4E2D96E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0.062</w:t>
            </w:r>
          </w:p>
        </w:tc>
      </w:tr>
      <w:tr w:rsidR="00984A50" w:rsidRPr="00B63C39" w14:paraId="3BB56B90" w14:textId="77777777" w:rsidTr="009F3079">
        <w:tc>
          <w:tcPr>
            <w:tcW w:w="2492" w:type="dxa"/>
          </w:tcPr>
          <w:p w14:paraId="1B086F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DB050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600A61F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095DA1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w:t>
            </w:r>
          </w:p>
        </w:tc>
        <w:tc>
          <w:tcPr>
            <w:tcW w:w="900" w:type="dxa"/>
          </w:tcPr>
          <w:p w14:paraId="6812BB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31AC66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5.628</w:t>
            </w:r>
          </w:p>
        </w:tc>
        <w:tc>
          <w:tcPr>
            <w:tcW w:w="1881" w:type="dxa"/>
          </w:tcPr>
          <w:p w14:paraId="3DDBFE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4.631</w:t>
            </w:r>
          </w:p>
        </w:tc>
      </w:tr>
      <w:tr w:rsidR="00984A50" w:rsidRPr="00B63C39" w14:paraId="419737EC" w14:textId="77777777" w:rsidTr="009F3079">
        <w:tc>
          <w:tcPr>
            <w:tcW w:w="2492" w:type="dxa"/>
          </w:tcPr>
          <w:p w14:paraId="39EC41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79557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773CFA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w:t>
            </w:r>
          </w:p>
        </w:tc>
        <w:tc>
          <w:tcPr>
            <w:tcW w:w="900" w:type="dxa"/>
          </w:tcPr>
          <w:p w14:paraId="796905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Pr>
          <w:p w14:paraId="4D05E7A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451</w:t>
            </w:r>
          </w:p>
        </w:tc>
        <w:tc>
          <w:tcPr>
            <w:tcW w:w="1350" w:type="dxa"/>
          </w:tcPr>
          <w:p w14:paraId="7695DD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5.142</w:t>
            </w:r>
          </w:p>
        </w:tc>
        <w:tc>
          <w:tcPr>
            <w:tcW w:w="1881" w:type="dxa"/>
          </w:tcPr>
          <w:p w14:paraId="6E68B2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3.136</w:t>
            </w:r>
          </w:p>
        </w:tc>
      </w:tr>
      <w:tr w:rsidR="00984A50" w:rsidRPr="00B63C39" w14:paraId="6DED2427" w14:textId="77777777" w:rsidTr="009F3079">
        <w:tc>
          <w:tcPr>
            <w:tcW w:w="2492" w:type="dxa"/>
          </w:tcPr>
          <w:p w14:paraId="61492B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F06900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9CF6C3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577BC3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D7B9CC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A3B987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B54592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93A5ACD" w14:textId="77777777" w:rsidTr="009F3079">
        <w:tc>
          <w:tcPr>
            <w:tcW w:w="2492" w:type="dxa"/>
          </w:tcPr>
          <w:p w14:paraId="3D90D7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8986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0AE6AD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E9681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F02A4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369FE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345C05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C958E1F" w14:textId="77777777" w:rsidTr="009F3079">
        <w:tc>
          <w:tcPr>
            <w:tcW w:w="2492" w:type="dxa"/>
          </w:tcPr>
          <w:p w14:paraId="5EBA42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A8B06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327FAA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66C64B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Pr>
          <w:p w14:paraId="604AB5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1350" w:type="dxa"/>
          </w:tcPr>
          <w:p w14:paraId="2D28A1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5.546</w:t>
            </w:r>
          </w:p>
        </w:tc>
        <w:tc>
          <w:tcPr>
            <w:tcW w:w="1881" w:type="dxa"/>
          </w:tcPr>
          <w:p w14:paraId="0ACFA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4.168</w:t>
            </w:r>
          </w:p>
        </w:tc>
      </w:tr>
      <w:tr w:rsidR="00984A50" w:rsidRPr="00B63C39" w14:paraId="758DCD5F" w14:textId="77777777" w:rsidTr="009F3079">
        <w:trPr>
          <w:trHeight w:val="171"/>
        </w:trPr>
        <w:tc>
          <w:tcPr>
            <w:tcW w:w="2492" w:type="dxa"/>
            <w:tcBorders>
              <w:bottom w:val="single" w:sz="4" w:space="0" w:color="auto"/>
            </w:tcBorders>
          </w:tcPr>
          <w:p w14:paraId="707A18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706D2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BC383A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tcBorders>
              <w:bottom w:val="single" w:sz="4" w:space="0" w:color="auto"/>
            </w:tcBorders>
          </w:tcPr>
          <w:p w14:paraId="169D7D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w:t>
            </w:r>
          </w:p>
        </w:tc>
        <w:tc>
          <w:tcPr>
            <w:tcW w:w="900" w:type="dxa"/>
            <w:tcBorders>
              <w:bottom w:val="single" w:sz="4" w:space="0" w:color="auto"/>
            </w:tcBorders>
          </w:tcPr>
          <w:p w14:paraId="32EED7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479</w:t>
            </w:r>
          </w:p>
        </w:tc>
        <w:tc>
          <w:tcPr>
            <w:tcW w:w="1350" w:type="dxa"/>
            <w:tcBorders>
              <w:bottom w:val="single" w:sz="4" w:space="0" w:color="auto"/>
            </w:tcBorders>
          </w:tcPr>
          <w:p w14:paraId="0FBE76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5.539</w:t>
            </w:r>
          </w:p>
        </w:tc>
        <w:tc>
          <w:tcPr>
            <w:tcW w:w="1881" w:type="dxa"/>
            <w:tcBorders>
              <w:bottom w:val="single" w:sz="4" w:space="0" w:color="auto"/>
            </w:tcBorders>
          </w:tcPr>
          <w:p w14:paraId="18C5C1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2.607</w:t>
            </w:r>
          </w:p>
        </w:tc>
      </w:tr>
    </w:tbl>
    <w:p w14:paraId="5C0CA7ED"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r w:rsidRPr="00B63C39">
        <w:rPr>
          <w:rFonts w:ascii="Times New Roman" w:hAnsi="Times New Roman" w:cs="Times New Roman"/>
          <w:color w:val="000000" w:themeColor="text1"/>
          <w:sz w:val="18"/>
          <w:szCs w:val="18"/>
        </w:rPr>
        <w:br w:type="page"/>
      </w:r>
    </w:p>
    <w:p w14:paraId="6C931705"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3</w:t>
      </w:r>
    </w:p>
    <w:p w14:paraId="61E7188B"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Well-being scale (Items 6 and 20 dropped).</w:t>
      </w:r>
    </w:p>
    <w:p w14:paraId="79A584E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3DA227F0" w14:textId="77777777" w:rsidTr="009F3079">
        <w:trPr>
          <w:trHeight w:val="566"/>
        </w:trPr>
        <w:tc>
          <w:tcPr>
            <w:tcW w:w="9616" w:type="dxa"/>
            <w:gridSpan w:val="8"/>
            <w:tcBorders>
              <w:top w:val="single" w:sz="4" w:space="0" w:color="auto"/>
              <w:bottom w:val="single" w:sz="4" w:space="0" w:color="auto"/>
            </w:tcBorders>
          </w:tcPr>
          <w:p w14:paraId="5DE88E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293DA337" w14:textId="77777777" w:rsidTr="009F3079">
        <w:trPr>
          <w:trHeight w:val="305"/>
        </w:trPr>
        <w:tc>
          <w:tcPr>
            <w:tcW w:w="2492" w:type="dxa"/>
            <w:tcBorders>
              <w:top w:val="single" w:sz="4" w:space="0" w:color="auto"/>
            </w:tcBorders>
          </w:tcPr>
          <w:p w14:paraId="10E2FDC1"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F2D87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40AA1CDB"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921D466"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1DE3AE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45866E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514398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2909AEFC" w14:textId="77777777" w:rsidTr="009F3079">
        <w:trPr>
          <w:trHeight w:val="100"/>
        </w:trPr>
        <w:tc>
          <w:tcPr>
            <w:tcW w:w="2492" w:type="dxa"/>
          </w:tcPr>
          <w:p w14:paraId="3CAB4A79"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1254E7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5E407C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AE5A9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7B55AB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366FCE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101B1A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DD78BD" w14:textId="77777777" w:rsidTr="009F3079">
        <w:tc>
          <w:tcPr>
            <w:tcW w:w="2492" w:type="dxa"/>
          </w:tcPr>
          <w:p w14:paraId="738AC6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2DEB0503"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C2C0D9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112615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92C969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E99750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02C199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216220" w14:textId="77777777" w:rsidTr="009F3079">
        <w:trPr>
          <w:trHeight w:val="315"/>
        </w:trPr>
        <w:tc>
          <w:tcPr>
            <w:tcW w:w="2492" w:type="dxa"/>
          </w:tcPr>
          <w:p w14:paraId="396DB2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4071D2B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9ACB72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1FC224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0BAB01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5033195"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692144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A1FE42" w14:textId="77777777" w:rsidTr="009F3079">
        <w:trPr>
          <w:trHeight w:val="315"/>
        </w:trPr>
        <w:tc>
          <w:tcPr>
            <w:tcW w:w="2492" w:type="dxa"/>
          </w:tcPr>
          <w:p w14:paraId="04BE60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68930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824A6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1049A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8A201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A235B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989E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36A5AB2" w14:textId="77777777" w:rsidTr="009F3079">
        <w:trPr>
          <w:trHeight w:val="315"/>
        </w:trPr>
        <w:tc>
          <w:tcPr>
            <w:tcW w:w="2492" w:type="dxa"/>
          </w:tcPr>
          <w:p w14:paraId="60A3F3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CB237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118</w:t>
            </w:r>
          </w:p>
        </w:tc>
        <w:tc>
          <w:tcPr>
            <w:tcW w:w="900" w:type="dxa"/>
            <w:gridSpan w:val="2"/>
          </w:tcPr>
          <w:p w14:paraId="2C059B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6E25B9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3848E8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1350" w:type="dxa"/>
          </w:tcPr>
          <w:p w14:paraId="5FFAB1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1.383</w:t>
            </w:r>
          </w:p>
        </w:tc>
        <w:tc>
          <w:tcPr>
            <w:tcW w:w="1881" w:type="dxa"/>
          </w:tcPr>
          <w:p w14:paraId="2F72D5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3.89</w:t>
            </w:r>
          </w:p>
        </w:tc>
      </w:tr>
      <w:tr w:rsidR="00984A50" w:rsidRPr="00B63C39" w14:paraId="583BC617" w14:textId="77777777" w:rsidTr="009F3079">
        <w:tc>
          <w:tcPr>
            <w:tcW w:w="2492" w:type="dxa"/>
          </w:tcPr>
          <w:p w14:paraId="022655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13BC2B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452</w:t>
            </w:r>
          </w:p>
        </w:tc>
        <w:tc>
          <w:tcPr>
            <w:tcW w:w="900" w:type="dxa"/>
            <w:gridSpan w:val="2"/>
          </w:tcPr>
          <w:p w14:paraId="34E5B6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92</w:t>
            </w:r>
          </w:p>
        </w:tc>
        <w:tc>
          <w:tcPr>
            <w:tcW w:w="900" w:type="dxa"/>
          </w:tcPr>
          <w:p w14:paraId="6B8B54C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Pr>
          <w:p w14:paraId="5B416F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206</w:t>
            </w:r>
          </w:p>
        </w:tc>
        <w:tc>
          <w:tcPr>
            <w:tcW w:w="1350" w:type="dxa"/>
          </w:tcPr>
          <w:p w14:paraId="7858B32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2.315</w:t>
            </w:r>
          </w:p>
        </w:tc>
        <w:tc>
          <w:tcPr>
            <w:tcW w:w="1881" w:type="dxa"/>
          </w:tcPr>
          <w:p w14:paraId="7DDE67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3.982</w:t>
            </w:r>
          </w:p>
        </w:tc>
      </w:tr>
      <w:tr w:rsidR="00984A50" w:rsidRPr="00B63C39" w14:paraId="749A02B8" w14:textId="77777777" w:rsidTr="009F3079">
        <w:tc>
          <w:tcPr>
            <w:tcW w:w="2492" w:type="dxa"/>
          </w:tcPr>
          <w:p w14:paraId="082B38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D1F64F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8703AC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48AE9C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0379E89"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0C9B16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A8A3A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2333DF" w14:textId="77777777" w:rsidTr="009F3079">
        <w:trPr>
          <w:trHeight w:val="234"/>
        </w:trPr>
        <w:tc>
          <w:tcPr>
            <w:tcW w:w="2492" w:type="dxa"/>
          </w:tcPr>
          <w:p w14:paraId="536745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3BE703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88AF4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5C418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EF6BF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B2F396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3DB8FF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DB168B5" w14:textId="77777777" w:rsidTr="009F3079">
        <w:trPr>
          <w:trHeight w:val="243"/>
        </w:trPr>
        <w:tc>
          <w:tcPr>
            <w:tcW w:w="2492" w:type="dxa"/>
          </w:tcPr>
          <w:p w14:paraId="4A89E4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71E50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116</w:t>
            </w:r>
          </w:p>
        </w:tc>
        <w:tc>
          <w:tcPr>
            <w:tcW w:w="900" w:type="dxa"/>
            <w:gridSpan w:val="2"/>
          </w:tcPr>
          <w:p w14:paraId="510C94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6AA594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6D3DBF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w:t>
            </w:r>
          </w:p>
        </w:tc>
        <w:tc>
          <w:tcPr>
            <w:tcW w:w="1350" w:type="dxa"/>
          </w:tcPr>
          <w:p w14:paraId="74D9E7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1.482</w:t>
            </w:r>
          </w:p>
        </w:tc>
        <w:tc>
          <w:tcPr>
            <w:tcW w:w="1881" w:type="dxa"/>
          </w:tcPr>
          <w:p w14:paraId="66A407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4.274</w:t>
            </w:r>
          </w:p>
        </w:tc>
      </w:tr>
      <w:tr w:rsidR="00984A50" w:rsidRPr="00B63C39" w14:paraId="2239D675" w14:textId="77777777" w:rsidTr="009F3079">
        <w:trPr>
          <w:trHeight w:val="234"/>
        </w:trPr>
        <w:tc>
          <w:tcPr>
            <w:tcW w:w="2492" w:type="dxa"/>
          </w:tcPr>
          <w:p w14:paraId="5A0AAFA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6702B4C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445</w:t>
            </w:r>
          </w:p>
        </w:tc>
        <w:tc>
          <w:tcPr>
            <w:tcW w:w="900" w:type="dxa"/>
            <w:gridSpan w:val="2"/>
          </w:tcPr>
          <w:p w14:paraId="6DDEE9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114</w:t>
            </w:r>
          </w:p>
        </w:tc>
        <w:tc>
          <w:tcPr>
            <w:tcW w:w="900" w:type="dxa"/>
          </w:tcPr>
          <w:p w14:paraId="1BAAE3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05D772A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192</w:t>
            </w:r>
          </w:p>
        </w:tc>
        <w:tc>
          <w:tcPr>
            <w:tcW w:w="1350" w:type="dxa"/>
          </w:tcPr>
          <w:p w14:paraId="355737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2.273</w:t>
            </w:r>
          </w:p>
        </w:tc>
        <w:tc>
          <w:tcPr>
            <w:tcW w:w="1881" w:type="dxa"/>
          </w:tcPr>
          <w:p w14:paraId="6E0A75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w:t>
            </w:r>
          </w:p>
        </w:tc>
      </w:tr>
      <w:tr w:rsidR="00984A50" w:rsidRPr="00B63C39" w14:paraId="17F7D05C" w14:textId="77777777" w:rsidTr="009F3079">
        <w:tc>
          <w:tcPr>
            <w:tcW w:w="2492" w:type="dxa"/>
          </w:tcPr>
          <w:p w14:paraId="1FE512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321138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9C175A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DCB38D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84FB02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4247B6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69E74E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F5F8F82" w14:textId="77777777" w:rsidTr="009F3079">
        <w:tc>
          <w:tcPr>
            <w:tcW w:w="2492" w:type="dxa"/>
          </w:tcPr>
          <w:p w14:paraId="190118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A10717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3DCC4BB"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7741B1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C4117E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83FCA9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4D025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61D61D9" w14:textId="77777777" w:rsidTr="009F3079">
        <w:tc>
          <w:tcPr>
            <w:tcW w:w="2492" w:type="dxa"/>
          </w:tcPr>
          <w:p w14:paraId="7011482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2097C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10291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A96F8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CC0D4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CB7526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7FE16C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DDB17C9" w14:textId="77777777" w:rsidTr="009F3079">
        <w:tc>
          <w:tcPr>
            <w:tcW w:w="2492" w:type="dxa"/>
          </w:tcPr>
          <w:p w14:paraId="303F84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FDA0E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114</w:t>
            </w:r>
          </w:p>
        </w:tc>
        <w:tc>
          <w:tcPr>
            <w:tcW w:w="900" w:type="dxa"/>
            <w:gridSpan w:val="2"/>
          </w:tcPr>
          <w:p w14:paraId="3B6A04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D2E685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2864D9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w:t>
            </w:r>
          </w:p>
        </w:tc>
        <w:tc>
          <w:tcPr>
            <w:tcW w:w="1350" w:type="dxa"/>
          </w:tcPr>
          <w:p w14:paraId="4009EF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2.298</w:t>
            </w:r>
          </w:p>
        </w:tc>
        <w:tc>
          <w:tcPr>
            <w:tcW w:w="1881" w:type="dxa"/>
          </w:tcPr>
          <w:p w14:paraId="583FAC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8.717</w:t>
            </w:r>
          </w:p>
        </w:tc>
      </w:tr>
      <w:tr w:rsidR="00984A50" w:rsidRPr="00B63C39" w14:paraId="541D69A8" w14:textId="77777777" w:rsidTr="009F3079">
        <w:tc>
          <w:tcPr>
            <w:tcW w:w="2492" w:type="dxa"/>
          </w:tcPr>
          <w:p w14:paraId="792C39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09D7E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379</w:t>
            </w:r>
          </w:p>
        </w:tc>
        <w:tc>
          <w:tcPr>
            <w:tcW w:w="900" w:type="dxa"/>
            <w:gridSpan w:val="2"/>
          </w:tcPr>
          <w:p w14:paraId="250AF9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900" w:type="dxa"/>
          </w:tcPr>
          <w:p w14:paraId="311266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29FE0B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269</w:t>
            </w:r>
          </w:p>
        </w:tc>
        <w:tc>
          <w:tcPr>
            <w:tcW w:w="1350" w:type="dxa"/>
          </w:tcPr>
          <w:p w14:paraId="1200B0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3.956</w:t>
            </w:r>
          </w:p>
        </w:tc>
        <w:tc>
          <w:tcPr>
            <w:tcW w:w="1881" w:type="dxa"/>
          </w:tcPr>
          <w:p w14:paraId="3F7059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8.301</w:t>
            </w:r>
          </w:p>
        </w:tc>
      </w:tr>
      <w:tr w:rsidR="00984A50" w:rsidRPr="00B63C39" w14:paraId="0909F1F5" w14:textId="77777777" w:rsidTr="009F3079">
        <w:tc>
          <w:tcPr>
            <w:tcW w:w="2492" w:type="dxa"/>
          </w:tcPr>
          <w:p w14:paraId="076B37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745074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E33FCB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B71CE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81EC535"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80616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B25ED3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53747DC" w14:textId="77777777" w:rsidTr="009F3079">
        <w:tc>
          <w:tcPr>
            <w:tcW w:w="2492" w:type="dxa"/>
          </w:tcPr>
          <w:p w14:paraId="5D9406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2C8E1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3F7F65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568D18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13C18E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994AB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777424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647AB5E" w14:textId="77777777" w:rsidTr="009F3079">
        <w:tc>
          <w:tcPr>
            <w:tcW w:w="2492" w:type="dxa"/>
          </w:tcPr>
          <w:p w14:paraId="74CC8C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62893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110</w:t>
            </w:r>
          </w:p>
        </w:tc>
        <w:tc>
          <w:tcPr>
            <w:tcW w:w="900" w:type="dxa"/>
            <w:gridSpan w:val="2"/>
          </w:tcPr>
          <w:p w14:paraId="3DA4C5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753016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0D7FA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1350" w:type="dxa"/>
          </w:tcPr>
          <w:p w14:paraId="08C444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1.968</w:t>
            </w:r>
          </w:p>
        </w:tc>
        <w:tc>
          <w:tcPr>
            <w:tcW w:w="1881" w:type="dxa"/>
          </w:tcPr>
          <w:p w14:paraId="6C8004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6.784</w:t>
            </w:r>
          </w:p>
        </w:tc>
      </w:tr>
      <w:tr w:rsidR="00984A50" w:rsidRPr="00B63C39" w14:paraId="26EF589A" w14:textId="77777777" w:rsidTr="009F3079">
        <w:trPr>
          <w:trHeight w:val="171"/>
        </w:trPr>
        <w:tc>
          <w:tcPr>
            <w:tcW w:w="2492" w:type="dxa"/>
            <w:tcBorders>
              <w:bottom w:val="single" w:sz="4" w:space="0" w:color="auto"/>
            </w:tcBorders>
          </w:tcPr>
          <w:p w14:paraId="0685EC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AC40D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390</w:t>
            </w:r>
          </w:p>
        </w:tc>
        <w:tc>
          <w:tcPr>
            <w:tcW w:w="900" w:type="dxa"/>
            <w:gridSpan w:val="2"/>
            <w:tcBorders>
              <w:bottom w:val="single" w:sz="4" w:space="0" w:color="auto"/>
            </w:tcBorders>
          </w:tcPr>
          <w:p w14:paraId="2E4A2D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108</w:t>
            </w:r>
          </w:p>
        </w:tc>
        <w:tc>
          <w:tcPr>
            <w:tcW w:w="900" w:type="dxa"/>
            <w:tcBorders>
              <w:bottom w:val="single" w:sz="4" w:space="0" w:color="auto"/>
            </w:tcBorders>
          </w:tcPr>
          <w:p w14:paraId="6EB6D0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73</w:t>
            </w:r>
          </w:p>
        </w:tc>
        <w:tc>
          <w:tcPr>
            <w:tcW w:w="900" w:type="dxa"/>
            <w:tcBorders>
              <w:bottom w:val="single" w:sz="4" w:space="0" w:color="auto"/>
            </w:tcBorders>
          </w:tcPr>
          <w:p w14:paraId="7667FB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245</w:t>
            </w:r>
          </w:p>
        </w:tc>
        <w:tc>
          <w:tcPr>
            <w:tcW w:w="1350" w:type="dxa"/>
            <w:tcBorders>
              <w:bottom w:val="single" w:sz="4" w:space="0" w:color="auto"/>
            </w:tcBorders>
          </w:tcPr>
          <w:p w14:paraId="0E165C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3.185</w:t>
            </w:r>
          </w:p>
        </w:tc>
        <w:tc>
          <w:tcPr>
            <w:tcW w:w="1881" w:type="dxa"/>
            <w:tcBorders>
              <w:bottom w:val="single" w:sz="4" w:space="0" w:color="auto"/>
            </w:tcBorders>
          </w:tcPr>
          <w:p w14:paraId="0AEFA7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5.837</w:t>
            </w:r>
          </w:p>
        </w:tc>
      </w:tr>
    </w:tbl>
    <w:p w14:paraId="4726E170"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Under GGUM, both groups showed good fit, while under 2PLM, there was slight misfit for item triples.</w:t>
      </w:r>
    </w:p>
    <w:p w14:paraId="39A36931"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4D075F08"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4</w:t>
      </w:r>
    </w:p>
    <w:p w14:paraId="2ED594C4"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Well-being scale (Items 6, 17, and 20 dropped).</w:t>
      </w:r>
    </w:p>
    <w:p w14:paraId="52B8FB65"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640C3FEA" w14:textId="77777777" w:rsidTr="009F3079">
        <w:trPr>
          <w:trHeight w:val="566"/>
        </w:trPr>
        <w:tc>
          <w:tcPr>
            <w:tcW w:w="9616" w:type="dxa"/>
            <w:gridSpan w:val="8"/>
            <w:tcBorders>
              <w:top w:val="single" w:sz="4" w:space="0" w:color="auto"/>
              <w:bottom w:val="single" w:sz="4" w:space="0" w:color="auto"/>
            </w:tcBorders>
          </w:tcPr>
          <w:p w14:paraId="1D9123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1FD2DF37" w14:textId="77777777" w:rsidTr="009F3079">
        <w:trPr>
          <w:trHeight w:val="305"/>
        </w:trPr>
        <w:tc>
          <w:tcPr>
            <w:tcW w:w="2492" w:type="dxa"/>
            <w:tcBorders>
              <w:top w:val="single" w:sz="4" w:space="0" w:color="auto"/>
            </w:tcBorders>
          </w:tcPr>
          <w:p w14:paraId="44FCE05B"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3437CF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C228C3F"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46B2AEC"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E5A780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FBA70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6E85D8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79E065AB" w14:textId="77777777" w:rsidTr="009F3079">
        <w:trPr>
          <w:trHeight w:val="100"/>
        </w:trPr>
        <w:tc>
          <w:tcPr>
            <w:tcW w:w="2492" w:type="dxa"/>
          </w:tcPr>
          <w:p w14:paraId="77CA0A08"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1CEFD8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861FE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226964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402F134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690316C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68DD2E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3F8ADD5" w14:textId="77777777" w:rsidTr="009F3079">
        <w:tc>
          <w:tcPr>
            <w:tcW w:w="2492" w:type="dxa"/>
          </w:tcPr>
          <w:p w14:paraId="30A940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680C8CA4"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47C6B0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424057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4F2E9C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5FFEDE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655C87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E2A30A2" w14:textId="77777777" w:rsidTr="009F3079">
        <w:trPr>
          <w:trHeight w:val="315"/>
        </w:trPr>
        <w:tc>
          <w:tcPr>
            <w:tcW w:w="2492" w:type="dxa"/>
          </w:tcPr>
          <w:p w14:paraId="2631C9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F0A316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515C9C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FE9D7B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9046E5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A095BD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41614D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4A9A73A" w14:textId="77777777" w:rsidTr="009F3079">
        <w:trPr>
          <w:trHeight w:val="315"/>
        </w:trPr>
        <w:tc>
          <w:tcPr>
            <w:tcW w:w="2492" w:type="dxa"/>
          </w:tcPr>
          <w:p w14:paraId="039877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B1C94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26E5E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F2231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DD9EE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C8C82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58544B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238E434" w14:textId="77777777" w:rsidTr="009F3079">
        <w:trPr>
          <w:trHeight w:val="315"/>
        </w:trPr>
        <w:tc>
          <w:tcPr>
            <w:tcW w:w="2492" w:type="dxa"/>
          </w:tcPr>
          <w:p w14:paraId="1B811CE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33DE8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100</w:t>
            </w:r>
          </w:p>
        </w:tc>
        <w:tc>
          <w:tcPr>
            <w:tcW w:w="900" w:type="dxa"/>
            <w:gridSpan w:val="2"/>
          </w:tcPr>
          <w:p w14:paraId="390DBE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F4BAD6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754913A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1350" w:type="dxa"/>
          </w:tcPr>
          <w:p w14:paraId="0F84AE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1.361</w:t>
            </w:r>
          </w:p>
        </w:tc>
        <w:tc>
          <w:tcPr>
            <w:tcW w:w="1881" w:type="dxa"/>
          </w:tcPr>
          <w:p w14:paraId="7038E8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3.329</w:t>
            </w:r>
          </w:p>
        </w:tc>
      </w:tr>
      <w:tr w:rsidR="00984A50" w:rsidRPr="00B63C39" w14:paraId="5CC160C9" w14:textId="77777777" w:rsidTr="009F3079">
        <w:tc>
          <w:tcPr>
            <w:tcW w:w="2492" w:type="dxa"/>
          </w:tcPr>
          <w:p w14:paraId="6B9773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C3BF8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349</w:t>
            </w:r>
          </w:p>
        </w:tc>
        <w:tc>
          <w:tcPr>
            <w:tcW w:w="900" w:type="dxa"/>
            <w:gridSpan w:val="2"/>
          </w:tcPr>
          <w:p w14:paraId="13B5464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95</w:t>
            </w:r>
          </w:p>
        </w:tc>
        <w:tc>
          <w:tcPr>
            <w:tcW w:w="900" w:type="dxa"/>
          </w:tcPr>
          <w:p w14:paraId="2C5621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7F44BB0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176</w:t>
            </w:r>
          </w:p>
        </w:tc>
        <w:tc>
          <w:tcPr>
            <w:tcW w:w="1350" w:type="dxa"/>
          </w:tcPr>
          <w:p w14:paraId="0AC8E8E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2.281</w:t>
            </w:r>
          </w:p>
        </w:tc>
        <w:tc>
          <w:tcPr>
            <w:tcW w:w="1881" w:type="dxa"/>
          </w:tcPr>
          <w:p w14:paraId="589B66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3.742</w:t>
            </w:r>
          </w:p>
        </w:tc>
      </w:tr>
      <w:tr w:rsidR="00984A50" w:rsidRPr="00B63C39" w14:paraId="37C067C5" w14:textId="77777777" w:rsidTr="009F3079">
        <w:tc>
          <w:tcPr>
            <w:tcW w:w="2492" w:type="dxa"/>
          </w:tcPr>
          <w:p w14:paraId="01AAF0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15C9598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87B77B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3AC8DC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DC722F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B964A1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FA5D3F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6AD3611" w14:textId="77777777" w:rsidTr="009F3079">
        <w:trPr>
          <w:trHeight w:val="234"/>
        </w:trPr>
        <w:tc>
          <w:tcPr>
            <w:tcW w:w="2492" w:type="dxa"/>
          </w:tcPr>
          <w:p w14:paraId="6B59B24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B1933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40CA0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2CA8E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C660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876F9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746EA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B4D30D0" w14:textId="77777777" w:rsidTr="009F3079">
        <w:trPr>
          <w:trHeight w:val="243"/>
        </w:trPr>
        <w:tc>
          <w:tcPr>
            <w:tcW w:w="2492" w:type="dxa"/>
          </w:tcPr>
          <w:p w14:paraId="4E0007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23978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106</w:t>
            </w:r>
          </w:p>
        </w:tc>
        <w:tc>
          <w:tcPr>
            <w:tcW w:w="900" w:type="dxa"/>
            <w:gridSpan w:val="2"/>
          </w:tcPr>
          <w:p w14:paraId="21D1C0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06D06A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48019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1350" w:type="dxa"/>
          </w:tcPr>
          <w:p w14:paraId="4169F0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1.336</w:t>
            </w:r>
          </w:p>
        </w:tc>
        <w:tc>
          <w:tcPr>
            <w:tcW w:w="1881" w:type="dxa"/>
          </w:tcPr>
          <w:p w14:paraId="184CF4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4.079</w:t>
            </w:r>
          </w:p>
        </w:tc>
      </w:tr>
      <w:tr w:rsidR="00984A50" w:rsidRPr="00B63C39" w14:paraId="42D0A9A5" w14:textId="77777777" w:rsidTr="009F3079">
        <w:trPr>
          <w:trHeight w:val="234"/>
        </w:trPr>
        <w:tc>
          <w:tcPr>
            <w:tcW w:w="2492" w:type="dxa"/>
          </w:tcPr>
          <w:p w14:paraId="3B5672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7E7866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378</w:t>
            </w:r>
          </w:p>
        </w:tc>
        <w:tc>
          <w:tcPr>
            <w:tcW w:w="900" w:type="dxa"/>
            <w:gridSpan w:val="2"/>
          </w:tcPr>
          <w:p w14:paraId="6C0F77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106</w:t>
            </w:r>
          </w:p>
        </w:tc>
        <w:tc>
          <w:tcPr>
            <w:tcW w:w="900" w:type="dxa"/>
          </w:tcPr>
          <w:p w14:paraId="287367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6E4778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136</w:t>
            </w:r>
          </w:p>
        </w:tc>
        <w:tc>
          <w:tcPr>
            <w:tcW w:w="1350" w:type="dxa"/>
          </w:tcPr>
          <w:p w14:paraId="46DB7DB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2.101</w:t>
            </w:r>
          </w:p>
        </w:tc>
        <w:tc>
          <w:tcPr>
            <w:tcW w:w="1881" w:type="dxa"/>
          </w:tcPr>
          <w:p w14:paraId="6D71D3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3.625</w:t>
            </w:r>
          </w:p>
        </w:tc>
      </w:tr>
      <w:tr w:rsidR="00984A50" w:rsidRPr="00B63C39" w14:paraId="63FA17A8" w14:textId="77777777" w:rsidTr="009F3079">
        <w:tc>
          <w:tcPr>
            <w:tcW w:w="2492" w:type="dxa"/>
          </w:tcPr>
          <w:p w14:paraId="5A08F6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24F7E56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5299C8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866D2A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BABB11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4B6E06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6CBD01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424E82A" w14:textId="77777777" w:rsidTr="009F3079">
        <w:tc>
          <w:tcPr>
            <w:tcW w:w="2492" w:type="dxa"/>
          </w:tcPr>
          <w:p w14:paraId="0C6A6F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A3362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066D4B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3FB80A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82FFB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69853F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CDAE23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9D8A663" w14:textId="77777777" w:rsidTr="009F3079">
        <w:tc>
          <w:tcPr>
            <w:tcW w:w="2492" w:type="dxa"/>
          </w:tcPr>
          <w:p w14:paraId="46EB76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21E1A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7E42D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7A8E7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5BEB3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FFC85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759255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4EB0D010" w14:textId="77777777" w:rsidTr="009F3079">
        <w:tc>
          <w:tcPr>
            <w:tcW w:w="2492" w:type="dxa"/>
          </w:tcPr>
          <w:p w14:paraId="5773DD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31410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104</w:t>
            </w:r>
          </w:p>
        </w:tc>
        <w:tc>
          <w:tcPr>
            <w:tcW w:w="900" w:type="dxa"/>
            <w:gridSpan w:val="2"/>
          </w:tcPr>
          <w:p w14:paraId="03CDB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586AA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1A3E0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1350" w:type="dxa"/>
          </w:tcPr>
          <w:p w14:paraId="57F9DE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1.429</w:t>
            </w:r>
          </w:p>
        </w:tc>
        <w:tc>
          <w:tcPr>
            <w:tcW w:w="1881" w:type="dxa"/>
          </w:tcPr>
          <w:p w14:paraId="27DC6F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4.045</w:t>
            </w:r>
          </w:p>
        </w:tc>
      </w:tr>
      <w:tr w:rsidR="00984A50" w:rsidRPr="00B63C39" w14:paraId="5DF2C7B8" w14:textId="77777777" w:rsidTr="009F3079">
        <w:tc>
          <w:tcPr>
            <w:tcW w:w="2492" w:type="dxa"/>
          </w:tcPr>
          <w:p w14:paraId="702ACD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50B4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366</w:t>
            </w:r>
          </w:p>
        </w:tc>
        <w:tc>
          <w:tcPr>
            <w:tcW w:w="900" w:type="dxa"/>
            <w:gridSpan w:val="2"/>
          </w:tcPr>
          <w:p w14:paraId="0DFED1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900" w:type="dxa"/>
          </w:tcPr>
          <w:p w14:paraId="03C01AF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w:t>
            </w:r>
          </w:p>
        </w:tc>
        <w:tc>
          <w:tcPr>
            <w:tcW w:w="900" w:type="dxa"/>
          </w:tcPr>
          <w:p w14:paraId="7BD76C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172</w:t>
            </w:r>
          </w:p>
        </w:tc>
        <w:tc>
          <w:tcPr>
            <w:tcW w:w="1350" w:type="dxa"/>
          </w:tcPr>
          <w:p w14:paraId="1269F3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2.369</w:t>
            </w:r>
          </w:p>
        </w:tc>
        <w:tc>
          <w:tcPr>
            <w:tcW w:w="1881" w:type="dxa"/>
          </w:tcPr>
          <w:p w14:paraId="05BA7A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4.069</w:t>
            </w:r>
          </w:p>
        </w:tc>
      </w:tr>
      <w:tr w:rsidR="00984A50" w:rsidRPr="00B63C39" w14:paraId="7B0E4D7C" w14:textId="77777777" w:rsidTr="009F3079">
        <w:tc>
          <w:tcPr>
            <w:tcW w:w="2492" w:type="dxa"/>
          </w:tcPr>
          <w:p w14:paraId="45E4BF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38CB90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8A4291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CA7EC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F6E5D2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7F8783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229722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E8FCA7E" w14:textId="77777777" w:rsidTr="009F3079">
        <w:tc>
          <w:tcPr>
            <w:tcW w:w="2492" w:type="dxa"/>
          </w:tcPr>
          <w:p w14:paraId="6EBF9B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AF68C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2F5282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B5C2F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A969E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F4BC1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854215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7F36195A" w14:textId="77777777" w:rsidTr="009F3079">
        <w:tc>
          <w:tcPr>
            <w:tcW w:w="2492" w:type="dxa"/>
          </w:tcPr>
          <w:p w14:paraId="0D580C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5F6BE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105</w:t>
            </w:r>
          </w:p>
        </w:tc>
        <w:tc>
          <w:tcPr>
            <w:tcW w:w="900" w:type="dxa"/>
            <w:gridSpan w:val="2"/>
          </w:tcPr>
          <w:p w14:paraId="65F3E2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5841EA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73D3E2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1350" w:type="dxa"/>
          </w:tcPr>
          <w:p w14:paraId="22B6A6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1.359</w:t>
            </w:r>
          </w:p>
        </w:tc>
        <w:tc>
          <w:tcPr>
            <w:tcW w:w="1881" w:type="dxa"/>
          </w:tcPr>
          <w:p w14:paraId="540FDA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4.105</w:t>
            </w:r>
          </w:p>
        </w:tc>
      </w:tr>
      <w:tr w:rsidR="00984A50" w:rsidRPr="00B63C39" w14:paraId="2D257A63" w14:textId="77777777" w:rsidTr="009F3079">
        <w:trPr>
          <w:trHeight w:val="171"/>
        </w:trPr>
        <w:tc>
          <w:tcPr>
            <w:tcW w:w="2492" w:type="dxa"/>
            <w:tcBorders>
              <w:bottom w:val="single" w:sz="4" w:space="0" w:color="auto"/>
            </w:tcBorders>
          </w:tcPr>
          <w:p w14:paraId="597795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B9DB0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377</w:t>
            </w:r>
          </w:p>
        </w:tc>
        <w:tc>
          <w:tcPr>
            <w:tcW w:w="900" w:type="dxa"/>
            <w:gridSpan w:val="2"/>
            <w:tcBorders>
              <w:bottom w:val="single" w:sz="4" w:space="0" w:color="auto"/>
            </w:tcBorders>
          </w:tcPr>
          <w:p w14:paraId="4B9727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98</w:t>
            </w:r>
          </w:p>
        </w:tc>
        <w:tc>
          <w:tcPr>
            <w:tcW w:w="900" w:type="dxa"/>
            <w:tcBorders>
              <w:bottom w:val="single" w:sz="4" w:space="0" w:color="auto"/>
            </w:tcBorders>
          </w:tcPr>
          <w:p w14:paraId="00DC57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w:t>
            </w:r>
          </w:p>
        </w:tc>
        <w:tc>
          <w:tcPr>
            <w:tcW w:w="900" w:type="dxa"/>
            <w:tcBorders>
              <w:bottom w:val="single" w:sz="4" w:space="0" w:color="auto"/>
            </w:tcBorders>
          </w:tcPr>
          <w:p w14:paraId="20159B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142</w:t>
            </w:r>
          </w:p>
        </w:tc>
        <w:tc>
          <w:tcPr>
            <w:tcW w:w="1350" w:type="dxa"/>
            <w:tcBorders>
              <w:bottom w:val="single" w:sz="4" w:space="0" w:color="auto"/>
            </w:tcBorders>
          </w:tcPr>
          <w:p w14:paraId="77EEC05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2.122</w:t>
            </w:r>
          </w:p>
        </w:tc>
        <w:tc>
          <w:tcPr>
            <w:tcW w:w="1881" w:type="dxa"/>
            <w:tcBorders>
              <w:bottom w:val="single" w:sz="4" w:space="0" w:color="auto"/>
            </w:tcBorders>
          </w:tcPr>
          <w:p w14:paraId="1D56FC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3.629</w:t>
            </w:r>
          </w:p>
        </w:tc>
      </w:tr>
    </w:tbl>
    <w:p w14:paraId="11D4E4A9"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Under both models, the two groups showed adequate fit.</w:t>
      </w:r>
    </w:p>
    <w:p w14:paraId="2F54DFD1"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661B2625"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5</w:t>
      </w:r>
    </w:p>
    <w:p w14:paraId="3A9355C0"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Curiosity scale (Items 1, 9, 10, 12, 16, and 19 dropped for GGUM; Items 1, 9, 16, and 19 dropped for SGR).</w:t>
      </w:r>
    </w:p>
    <w:p w14:paraId="414D675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0C959948" w14:textId="77777777" w:rsidTr="009F3079">
        <w:trPr>
          <w:trHeight w:val="566"/>
        </w:trPr>
        <w:tc>
          <w:tcPr>
            <w:tcW w:w="9616" w:type="dxa"/>
            <w:gridSpan w:val="8"/>
            <w:tcBorders>
              <w:top w:val="single" w:sz="4" w:space="0" w:color="auto"/>
              <w:bottom w:val="single" w:sz="4" w:space="0" w:color="auto"/>
            </w:tcBorders>
          </w:tcPr>
          <w:p w14:paraId="51823E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6D2D0A11" w14:textId="77777777" w:rsidTr="009F3079">
        <w:trPr>
          <w:trHeight w:val="305"/>
        </w:trPr>
        <w:tc>
          <w:tcPr>
            <w:tcW w:w="2492" w:type="dxa"/>
            <w:tcBorders>
              <w:top w:val="single" w:sz="4" w:space="0" w:color="auto"/>
            </w:tcBorders>
          </w:tcPr>
          <w:p w14:paraId="62262237"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BFB87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2B8ED15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2101530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ADA8F9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DC2F36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7B00EA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9CE84CE" w14:textId="77777777" w:rsidTr="009F3079">
        <w:trPr>
          <w:trHeight w:val="100"/>
        </w:trPr>
        <w:tc>
          <w:tcPr>
            <w:tcW w:w="2492" w:type="dxa"/>
          </w:tcPr>
          <w:p w14:paraId="73E8253C"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BE960C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331FD5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1FCFFC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91749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D7D65C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EB6E72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3F701BA" w14:textId="77777777" w:rsidTr="009F3079">
        <w:tc>
          <w:tcPr>
            <w:tcW w:w="2492" w:type="dxa"/>
          </w:tcPr>
          <w:p w14:paraId="42C9B1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4E9EB2C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93CAB2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77E8F2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D465D1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6D8B8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88F7E8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4F9B4DD" w14:textId="77777777" w:rsidTr="009F3079">
        <w:trPr>
          <w:trHeight w:val="315"/>
        </w:trPr>
        <w:tc>
          <w:tcPr>
            <w:tcW w:w="2492" w:type="dxa"/>
          </w:tcPr>
          <w:p w14:paraId="260A05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96FA9D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BD2B3A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D44049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571ABD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4D92DE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AC364A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7E7E59A" w14:textId="77777777" w:rsidTr="009F3079">
        <w:trPr>
          <w:trHeight w:val="315"/>
        </w:trPr>
        <w:tc>
          <w:tcPr>
            <w:tcW w:w="2492" w:type="dxa"/>
          </w:tcPr>
          <w:p w14:paraId="4A9C33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56B4FA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60DB7D7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tcPr>
          <w:p w14:paraId="5F6999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142BC1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83691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0.081</w:t>
            </w:r>
          </w:p>
        </w:tc>
        <w:tc>
          <w:tcPr>
            <w:tcW w:w="1881" w:type="dxa"/>
          </w:tcPr>
          <w:p w14:paraId="5079B3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0.303</w:t>
            </w:r>
          </w:p>
        </w:tc>
      </w:tr>
      <w:tr w:rsidR="00984A50" w:rsidRPr="00B63C39" w14:paraId="76B08BFC" w14:textId="77777777" w:rsidTr="009F3079">
        <w:trPr>
          <w:trHeight w:val="315"/>
        </w:trPr>
        <w:tc>
          <w:tcPr>
            <w:tcW w:w="2492" w:type="dxa"/>
          </w:tcPr>
          <w:p w14:paraId="466036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4106E1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355BFF5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25603D4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781B59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79</w:t>
            </w:r>
          </w:p>
        </w:tc>
        <w:tc>
          <w:tcPr>
            <w:tcW w:w="1350" w:type="dxa"/>
          </w:tcPr>
          <w:p w14:paraId="4C468B9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8.373</w:t>
            </w:r>
          </w:p>
        </w:tc>
        <w:tc>
          <w:tcPr>
            <w:tcW w:w="1881" w:type="dxa"/>
          </w:tcPr>
          <w:p w14:paraId="49665A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6.039</w:t>
            </w:r>
          </w:p>
        </w:tc>
      </w:tr>
      <w:tr w:rsidR="00984A50" w:rsidRPr="00B63C39" w14:paraId="39F76A01" w14:textId="77777777" w:rsidTr="009F3079">
        <w:tc>
          <w:tcPr>
            <w:tcW w:w="2492" w:type="dxa"/>
          </w:tcPr>
          <w:p w14:paraId="6DF742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41B1928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544F46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004E51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57990C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341</w:t>
            </w:r>
          </w:p>
        </w:tc>
        <w:tc>
          <w:tcPr>
            <w:tcW w:w="1350" w:type="dxa"/>
          </w:tcPr>
          <w:p w14:paraId="2584D1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8.073</w:t>
            </w:r>
          </w:p>
        </w:tc>
        <w:tc>
          <w:tcPr>
            <w:tcW w:w="1881" w:type="dxa"/>
          </w:tcPr>
          <w:p w14:paraId="7355B4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4.045</w:t>
            </w:r>
          </w:p>
        </w:tc>
      </w:tr>
      <w:tr w:rsidR="00984A50" w:rsidRPr="00B63C39" w14:paraId="7CCE5B65" w14:textId="77777777" w:rsidTr="009F3079">
        <w:tc>
          <w:tcPr>
            <w:tcW w:w="2492" w:type="dxa"/>
          </w:tcPr>
          <w:p w14:paraId="63AA69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1B8C020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536307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AED227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650DB2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6F4DEA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B0EAB4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DECCA9" w14:textId="77777777" w:rsidTr="009F3079">
        <w:trPr>
          <w:trHeight w:val="234"/>
        </w:trPr>
        <w:tc>
          <w:tcPr>
            <w:tcW w:w="2492" w:type="dxa"/>
          </w:tcPr>
          <w:p w14:paraId="13953B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F121F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gridSpan w:val="2"/>
          </w:tcPr>
          <w:p w14:paraId="5554C8C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0A700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1CB7E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6BB17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284CD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8F95A88" w14:textId="77777777" w:rsidTr="009F3079">
        <w:trPr>
          <w:trHeight w:val="243"/>
        </w:trPr>
        <w:tc>
          <w:tcPr>
            <w:tcW w:w="2492" w:type="dxa"/>
          </w:tcPr>
          <w:p w14:paraId="7D5E24E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FBA333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454ABC1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F1E77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2ED3A0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72</w:t>
            </w:r>
          </w:p>
        </w:tc>
        <w:tc>
          <w:tcPr>
            <w:tcW w:w="1350" w:type="dxa"/>
          </w:tcPr>
          <w:p w14:paraId="07C560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5.876</w:t>
            </w:r>
          </w:p>
        </w:tc>
        <w:tc>
          <w:tcPr>
            <w:tcW w:w="1881" w:type="dxa"/>
          </w:tcPr>
          <w:p w14:paraId="3A05BB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3.959</w:t>
            </w:r>
          </w:p>
        </w:tc>
      </w:tr>
      <w:tr w:rsidR="00984A50" w:rsidRPr="00B63C39" w14:paraId="4052D707" w14:textId="77777777" w:rsidTr="009F3079">
        <w:trPr>
          <w:trHeight w:val="234"/>
        </w:trPr>
        <w:tc>
          <w:tcPr>
            <w:tcW w:w="2492" w:type="dxa"/>
          </w:tcPr>
          <w:p w14:paraId="6112D7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ADD01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7B888E4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40C69AA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w:t>
            </w:r>
          </w:p>
        </w:tc>
        <w:tc>
          <w:tcPr>
            <w:tcW w:w="900" w:type="dxa"/>
          </w:tcPr>
          <w:p w14:paraId="1E26B0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323</w:t>
            </w:r>
          </w:p>
        </w:tc>
        <w:tc>
          <w:tcPr>
            <w:tcW w:w="1350" w:type="dxa"/>
          </w:tcPr>
          <w:p w14:paraId="4D498BA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5.684</w:t>
            </w:r>
          </w:p>
        </w:tc>
        <w:tc>
          <w:tcPr>
            <w:tcW w:w="1881" w:type="dxa"/>
          </w:tcPr>
          <w:p w14:paraId="197F36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2.533</w:t>
            </w:r>
          </w:p>
        </w:tc>
      </w:tr>
      <w:tr w:rsidR="00984A50" w:rsidRPr="00B63C39" w14:paraId="65E7996A" w14:textId="77777777" w:rsidTr="009F3079">
        <w:tc>
          <w:tcPr>
            <w:tcW w:w="2492" w:type="dxa"/>
          </w:tcPr>
          <w:p w14:paraId="451004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1279599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46FE0E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31319D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ED226F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2E9D5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A57D08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F059E07" w14:textId="77777777" w:rsidTr="009F3079">
        <w:tc>
          <w:tcPr>
            <w:tcW w:w="2492" w:type="dxa"/>
          </w:tcPr>
          <w:p w14:paraId="00F577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3F8930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22E14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E82D3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21B61C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F8233F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11007B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EA5A5A8" w14:textId="77777777" w:rsidTr="009F3079">
        <w:tc>
          <w:tcPr>
            <w:tcW w:w="2492" w:type="dxa"/>
          </w:tcPr>
          <w:p w14:paraId="658C27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CC95D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6411B6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681E4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038D1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6ED102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0.05</w:t>
            </w:r>
          </w:p>
        </w:tc>
        <w:tc>
          <w:tcPr>
            <w:tcW w:w="1881" w:type="dxa"/>
          </w:tcPr>
          <w:p w14:paraId="634BD1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0.172</w:t>
            </w:r>
          </w:p>
        </w:tc>
      </w:tr>
      <w:tr w:rsidR="00984A50" w:rsidRPr="00B63C39" w14:paraId="56AAF940" w14:textId="77777777" w:rsidTr="009F3079">
        <w:tc>
          <w:tcPr>
            <w:tcW w:w="2492" w:type="dxa"/>
          </w:tcPr>
          <w:p w14:paraId="63D122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91A0E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gridSpan w:val="2"/>
          </w:tcPr>
          <w:p w14:paraId="27AF82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13224D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2604B8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85</w:t>
            </w:r>
          </w:p>
        </w:tc>
        <w:tc>
          <w:tcPr>
            <w:tcW w:w="1350" w:type="dxa"/>
          </w:tcPr>
          <w:p w14:paraId="1E1CDC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6.484</w:t>
            </w:r>
          </w:p>
        </w:tc>
        <w:tc>
          <w:tcPr>
            <w:tcW w:w="1881" w:type="dxa"/>
          </w:tcPr>
          <w:p w14:paraId="544784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5.07</w:t>
            </w:r>
          </w:p>
        </w:tc>
      </w:tr>
      <w:tr w:rsidR="00984A50" w:rsidRPr="00B63C39" w14:paraId="67A5EC5B" w14:textId="77777777" w:rsidTr="009F3079">
        <w:tc>
          <w:tcPr>
            <w:tcW w:w="2492" w:type="dxa"/>
          </w:tcPr>
          <w:p w14:paraId="7828FB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7430D2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425D12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w:t>
            </w:r>
          </w:p>
        </w:tc>
        <w:tc>
          <w:tcPr>
            <w:tcW w:w="900" w:type="dxa"/>
          </w:tcPr>
          <w:p w14:paraId="07A8DB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w:t>
            </w:r>
          </w:p>
        </w:tc>
        <w:tc>
          <w:tcPr>
            <w:tcW w:w="900" w:type="dxa"/>
          </w:tcPr>
          <w:p w14:paraId="740196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479</w:t>
            </w:r>
          </w:p>
        </w:tc>
        <w:tc>
          <w:tcPr>
            <w:tcW w:w="1350" w:type="dxa"/>
          </w:tcPr>
          <w:p w14:paraId="7BF8A8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6.188</w:t>
            </w:r>
          </w:p>
        </w:tc>
        <w:tc>
          <w:tcPr>
            <w:tcW w:w="1881" w:type="dxa"/>
          </w:tcPr>
          <w:p w14:paraId="0D71F3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3.129</w:t>
            </w:r>
          </w:p>
        </w:tc>
      </w:tr>
      <w:tr w:rsidR="00984A50" w:rsidRPr="00B63C39" w14:paraId="6355D421" w14:textId="77777777" w:rsidTr="009F3079">
        <w:tc>
          <w:tcPr>
            <w:tcW w:w="2492" w:type="dxa"/>
          </w:tcPr>
          <w:p w14:paraId="6369554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5AFA103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64CCC0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B3BC4F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EFF255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D47977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E8AF13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5277CD8" w14:textId="77777777" w:rsidTr="009F3079">
        <w:tc>
          <w:tcPr>
            <w:tcW w:w="2492" w:type="dxa"/>
          </w:tcPr>
          <w:p w14:paraId="6EB7D2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D1445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DA9228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C9EF1C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8AE63D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53915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0.029</w:t>
            </w:r>
          </w:p>
        </w:tc>
        <w:tc>
          <w:tcPr>
            <w:tcW w:w="1881" w:type="dxa"/>
          </w:tcPr>
          <w:p w14:paraId="19F348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0.115</w:t>
            </w:r>
          </w:p>
        </w:tc>
      </w:tr>
      <w:tr w:rsidR="00984A50" w:rsidRPr="00B63C39" w14:paraId="44947400" w14:textId="77777777" w:rsidTr="009F3079">
        <w:tc>
          <w:tcPr>
            <w:tcW w:w="2492" w:type="dxa"/>
          </w:tcPr>
          <w:p w14:paraId="76ED29C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368CA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662014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77C3615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1D7B0B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100</w:t>
            </w:r>
          </w:p>
        </w:tc>
        <w:tc>
          <w:tcPr>
            <w:tcW w:w="1350" w:type="dxa"/>
          </w:tcPr>
          <w:p w14:paraId="1477B15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6.528</w:t>
            </w:r>
          </w:p>
        </w:tc>
        <w:tc>
          <w:tcPr>
            <w:tcW w:w="1881" w:type="dxa"/>
          </w:tcPr>
          <w:p w14:paraId="4EDB0D2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3.864</w:t>
            </w:r>
          </w:p>
        </w:tc>
      </w:tr>
      <w:tr w:rsidR="00984A50" w:rsidRPr="00B63C39" w14:paraId="2BEED6CE" w14:textId="77777777" w:rsidTr="009F3079">
        <w:trPr>
          <w:trHeight w:val="171"/>
        </w:trPr>
        <w:tc>
          <w:tcPr>
            <w:tcW w:w="2492" w:type="dxa"/>
            <w:tcBorders>
              <w:bottom w:val="single" w:sz="4" w:space="0" w:color="auto"/>
            </w:tcBorders>
          </w:tcPr>
          <w:p w14:paraId="0E32ED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2DCAE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7187A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Borders>
              <w:bottom w:val="single" w:sz="4" w:space="0" w:color="auto"/>
            </w:tcBorders>
          </w:tcPr>
          <w:p w14:paraId="01326D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w:t>
            </w:r>
          </w:p>
        </w:tc>
        <w:tc>
          <w:tcPr>
            <w:tcW w:w="900" w:type="dxa"/>
            <w:tcBorders>
              <w:bottom w:val="single" w:sz="4" w:space="0" w:color="auto"/>
            </w:tcBorders>
          </w:tcPr>
          <w:p w14:paraId="06A3DAB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524</w:t>
            </w:r>
          </w:p>
        </w:tc>
        <w:tc>
          <w:tcPr>
            <w:tcW w:w="1350" w:type="dxa"/>
            <w:tcBorders>
              <w:bottom w:val="single" w:sz="4" w:space="0" w:color="auto"/>
            </w:tcBorders>
          </w:tcPr>
          <w:p w14:paraId="570A0D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6.303</w:t>
            </w:r>
          </w:p>
        </w:tc>
        <w:tc>
          <w:tcPr>
            <w:tcW w:w="1881" w:type="dxa"/>
            <w:tcBorders>
              <w:bottom w:val="single" w:sz="4" w:space="0" w:color="auto"/>
            </w:tcBorders>
          </w:tcPr>
          <w:p w14:paraId="37C216B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2.445</w:t>
            </w:r>
          </w:p>
        </w:tc>
      </w:tr>
    </w:tbl>
    <w:p w14:paraId="04B372A2"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under the two models. In general, the Chinese group had less severe misfit than the U.S. group.</w:t>
      </w:r>
    </w:p>
    <w:p w14:paraId="73416380"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2E931D9D"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 xml:space="preserve">Table 6 </w:t>
      </w:r>
    </w:p>
    <w:p w14:paraId="5CE3CA1A"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Curiosity scale (Item 1, 9, 10, 12, 13, 16, and 19 dropped for GGUM; Items 1, 9, 13, 16, and 19 dropped for SGR).</w:t>
      </w:r>
    </w:p>
    <w:p w14:paraId="29CD3EE2"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0292F702" w14:textId="77777777" w:rsidTr="009F3079">
        <w:trPr>
          <w:trHeight w:val="566"/>
        </w:trPr>
        <w:tc>
          <w:tcPr>
            <w:tcW w:w="9616" w:type="dxa"/>
            <w:gridSpan w:val="8"/>
            <w:tcBorders>
              <w:top w:val="single" w:sz="4" w:space="0" w:color="auto"/>
              <w:bottom w:val="single" w:sz="4" w:space="0" w:color="auto"/>
            </w:tcBorders>
          </w:tcPr>
          <w:p w14:paraId="41F22C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7995AE59" w14:textId="77777777" w:rsidTr="009F3079">
        <w:trPr>
          <w:trHeight w:val="305"/>
        </w:trPr>
        <w:tc>
          <w:tcPr>
            <w:tcW w:w="2492" w:type="dxa"/>
            <w:tcBorders>
              <w:top w:val="single" w:sz="4" w:space="0" w:color="auto"/>
            </w:tcBorders>
          </w:tcPr>
          <w:p w14:paraId="5B1AAA1E"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28FD29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131CB4A3"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F4A8DAE"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A2A3C7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415E0B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4FF4B3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272E0F22" w14:textId="77777777" w:rsidTr="009F3079">
        <w:trPr>
          <w:trHeight w:val="100"/>
        </w:trPr>
        <w:tc>
          <w:tcPr>
            <w:tcW w:w="2492" w:type="dxa"/>
          </w:tcPr>
          <w:p w14:paraId="7E4E8F87"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6E530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417C75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5EA1D4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1548A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234E47A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D20321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B5DC7E7" w14:textId="77777777" w:rsidTr="009F3079">
        <w:tc>
          <w:tcPr>
            <w:tcW w:w="2492" w:type="dxa"/>
          </w:tcPr>
          <w:p w14:paraId="2D074F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0C8A4F8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119ABA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DBBB7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8B39B7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D60BEB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3811DB6"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09238C1" w14:textId="77777777" w:rsidTr="009F3079">
        <w:trPr>
          <w:trHeight w:val="315"/>
        </w:trPr>
        <w:tc>
          <w:tcPr>
            <w:tcW w:w="2492" w:type="dxa"/>
          </w:tcPr>
          <w:p w14:paraId="17CABB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77EEB14"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B0D542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961451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3A53C2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50297F7"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F8C9DE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89A6B19" w14:textId="77777777" w:rsidTr="009F3079">
        <w:trPr>
          <w:trHeight w:val="315"/>
        </w:trPr>
        <w:tc>
          <w:tcPr>
            <w:tcW w:w="2492" w:type="dxa"/>
          </w:tcPr>
          <w:p w14:paraId="049800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65B1E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009B1BD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986B00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1D23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F3CB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0.05</w:t>
            </w:r>
          </w:p>
        </w:tc>
        <w:tc>
          <w:tcPr>
            <w:tcW w:w="1881" w:type="dxa"/>
          </w:tcPr>
          <w:p w14:paraId="12C8B3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0.18</w:t>
            </w:r>
          </w:p>
        </w:tc>
      </w:tr>
      <w:tr w:rsidR="00984A50" w:rsidRPr="00B63C39" w14:paraId="1F502D4D" w14:textId="77777777" w:rsidTr="009F3079">
        <w:trPr>
          <w:trHeight w:val="315"/>
        </w:trPr>
        <w:tc>
          <w:tcPr>
            <w:tcW w:w="2492" w:type="dxa"/>
          </w:tcPr>
          <w:p w14:paraId="170B69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BE522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1076C3D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3743BCE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3CB229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1350" w:type="dxa"/>
          </w:tcPr>
          <w:p w14:paraId="19F3E5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7.901</w:t>
            </w:r>
          </w:p>
        </w:tc>
        <w:tc>
          <w:tcPr>
            <w:tcW w:w="1881" w:type="dxa"/>
          </w:tcPr>
          <w:p w14:paraId="3CABA1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6.204</w:t>
            </w:r>
          </w:p>
        </w:tc>
      </w:tr>
      <w:tr w:rsidR="00984A50" w:rsidRPr="00B63C39" w14:paraId="162BBEC6" w14:textId="77777777" w:rsidTr="009F3079">
        <w:tc>
          <w:tcPr>
            <w:tcW w:w="2492" w:type="dxa"/>
          </w:tcPr>
          <w:p w14:paraId="61E6A8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68CA0D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2A63C8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510EA3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w:t>
            </w:r>
          </w:p>
        </w:tc>
        <w:tc>
          <w:tcPr>
            <w:tcW w:w="900" w:type="dxa"/>
          </w:tcPr>
          <w:p w14:paraId="39A31B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w:t>
            </w:r>
          </w:p>
        </w:tc>
        <w:tc>
          <w:tcPr>
            <w:tcW w:w="1350" w:type="dxa"/>
          </w:tcPr>
          <w:p w14:paraId="415B1C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7.478</w:t>
            </w:r>
          </w:p>
        </w:tc>
        <w:tc>
          <w:tcPr>
            <w:tcW w:w="1881" w:type="dxa"/>
          </w:tcPr>
          <w:p w14:paraId="5F608D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3.981</w:t>
            </w:r>
          </w:p>
        </w:tc>
      </w:tr>
      <w:tr w:rsidR="00984A50" w:rsidRPr="00B63C39" w14:paraId="7600F651" w14:textId="77777777" w:rsidTr="009F3079">
        <w:tc>
          <w:tcPr>
            <w:tcW w:w="2492" w:type="dxa"/>
          </w:tcPr>
          <w:p w14:paraId="27425D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7FFC68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A70DD7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EC508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DA3D62"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971B97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AE59E9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DC2ED39" w14:textId="77777777" w:rsidTr="009F3079">
        <w:trPr>
          <w:trHeight w:val="234"/>
        </w:trPr>
        <w:tc>
          <w:tcPr>
            <w:tcW w:w="2492" w:type="dxa"/>
          </w:tcPr>
          <w:p w14:paraId="1DF672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2A188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5A0974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7C9A7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E2ECE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4C265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0B2285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D1D40F6" w14:textId="77777777" w:rsidTr="009F3079">
        <w:trPr>
          <w:trHeight w:val="243"/>
        </w:trPr>
        <w:tc>
          <w:tcPr>
            <w:tcW w:w="2492" w:type="dxa"/>
          </w:tcPr>
          <w:p w14:paraId="2A1366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5407E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562F04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4B9FF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4E99CF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1350" w:type="dxa"/>
          </w:tcPr>
          <w:p w14:paraId="7DBA31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6.216</w:t>
            </w:r>
          </w:p>
        </w:tc>
        <w:tc>
          <w:tcPr>
            <w:tcW w:w="1881" w:type="dxa"/>
          </w:tcPr>
          <w:p w14:paraId="6B191A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4.01</w:t>
            </w:r>
          </w:p>
        </w:tc>
      </w:tr>
      <w:tr w:rsidR="00984A50" w:rsidRPr="00B63C39" w14:paraId="20CB14AC" w14:textId="77777777" w:rsidTr="009F3079">
        <w:trPr>
          <w:trHeight w:val="234"/>
        </w:trPr>
        <w:tc>
          <w:tcPr>
            <w:tcW w:w="2492" w:type="dxa"/>
          </w:tcPr>
          <w:p w14:paraId="2651E2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E77A1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Pr>
          <w:p w14:paraId="3E6C443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tcPr>
          <w:p w14:paraId="5A8240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900" w:type="dxa"/>
          </w:tcPr>
          <w:p w14:paraId="51F09F9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272</w:t>
            </w:r>
          </w:p>
        </w:tc>
        <w:tc>
          <w:tcPr>
            <w:tcW w:w="1350" w:type="dxa"/>
          </w:tcPr>
          <w:p w14:paraId="1727A6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6.216</w:t>
            </w:r>
          </w:p>
        </w:tc>
        <w:tc>
          <w:tcPr>
            <w:tcW w:w="1881" w:type="dxa"/>
          </w:tcPr>
          <w:p w14:paraId="672C12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2.479</w:t>
            </w:r>
          </w:p>
        </w:tc>
      </w:tr>
      <w:tr w:rsidR="00984A50" w:rsidRPr="00B63C39" w14:paraId="3496F670" w14:textId="77777777" w:rsidTr="009F3079">
        <w:tc>
          <w:tcPr>
            <w:tcW w:w="2492" w:type="dxa"/>
          </w:tcPr>
          <w:p w14:paraId="29E4CB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4969403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5D26CE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4A8C6B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9DC2A6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E54908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D3991B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B06B54" w14:textId="77777777" w:rsidTr="009F3079">
        <w:tc>
          <w:tcPr>
            <w:tcW w:w="2492" w:type="dxa"/>
          </w:tcPr>
          <w:p w14:paraId="1E78F6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21A61D4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CBDAFD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4109C4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C485EA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F6521F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5D4B1A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BCC9F7" w14:textId="77777777" w:rsidTr="009F3079">
        <w:tc>
          <w:tcPr>
            <w:tcW w:w="2492" w:type="dxa"/>
          </w:tcPr>
          <w:p w14:paraId="0A121B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3AA81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6F4026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B0ED3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2CE0C1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5B3A3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0.005</w:t>
            </w:r>
          </w:p>
        </w:tc>
        <w:tc>
          <w:tcPr>
            <w:tcW w:w="1881" w:type="dxa"/>
          </w:tcPr>
          <w:p w14:paraId="178606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0.019</w:t>
            </w:r>
          </w:p>
        </w:tc>
      </w:tr>
      <w:tr w:rsidR="00984A50" w:rsidRPr="00B63C39" w14:paraId="7D9DF647" w14:textId="77777777" w:rsidTr="009F3079">
        <w:tc>
          <w:tcPr>
            <w:tcW w:w="2492" w:type="dxa"/>
          </w:tcPr>
          <w:p w14:paraId="649CCB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E3D34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gridSpan w:val="2"/>
          </w:tcPr>
          <w:p w14:paraId="3D0BA8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035DDA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429376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69</w:t>
            </w:r>
          </w:p>
        </w:tc>
        <w:tc>
          <w:tcPr>
            <w:tcW w:w="1350" w:type="dxa"/>
          </w:tcPr>
          <w:p w14:paraId="2E435EB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5.948</w:t>
            </w:r>
          </w:p>
        </w:tc>
        <w:tc>
          <w:tcPr>
            <w:tcW w:w="1881" w:type="dxa"/>
          </w:tcPr>
          <w:p w14:paraId="699469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5.003</w:t>
            </w:r>
          </w:p>
        </w:tc>
      </w:tr>
      <w:tr w:rsidR="00984A50" w:rsidRPr="00B63C39" w14:paraId="1E2AAA6E" w14:textId="77777777" w:rsidTr="009F3079">
        <w:tc>
          <w:tcPr>
            <w:tcW w:w="2492" w:type="dxa"/>
          </w:tcPr>
          <w:p w14:paraId="2FFE07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F5FFC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6071D7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900" w:type="dxa"/>
          </w:tcPr>
          <w:p w14:paraId="0A654E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54</w:t>
            </w:r>
          </w:p>
        </w:tc>
        <w:tc>
          <w:tcPr>
            <w:tcW w:w="900" w:type="dxa"/>
          </w:tcPr>
          <w:p w14:paraId="6B9287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371</w:t>
            </w:r>
          </w:p>
        </w:tc>
        <w:tc>
          <w:tcPr>
            <w:tcW w:w="1350" w:type="dxa"/>
          </w:tcPr>
          <w:p w14:paraId="6F52438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5.57</w:t>
            </w:r>
          </w:p>
        </w:tc>
        <w:tc>
          <w:tcPr>
            <w:tcW w:w="1881" w:type="dxa"/>
          </w:tcPr>
          <w:p w14:paraId="41F63A6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2.904</w:t>
            </w:r>
          </w:p>
        </w:tc>
      </w:tr>
      <w:tr w:rsidR="00984A50" w:rsidRPr="00B63C39" w14:paraId="1BDD45EE" w14:textId="77777777" w:rsidTr="009F3079">
        <w:tc>
          <w:tcPr>
            <w:tcW w:w="2492" w:type="dxa"/>
          </w:tcPr>
          <w:p w14:paraId="65D8F5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F5CBFB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43435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1EFEEC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CA71DE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233252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F25E55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C13EFC1" w14:textId="77777777" w:rsidTr="009F3079">
        <w:tc>
          <w:tcPr>
            <w:tcW w:w="2492" w:type="dxa"/>
          </w:tcPr>
          <w:p w14:paraId="12D07B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32B28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09C1FC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200C9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33224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59FDD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0.026</w:t>
            </w:r>
          </w:p>
        </w:tc>
        <w:tc>
          <w:tcPr>
            <w:tcW w:w="1881" w:type="dxa"/>
          </w:tcPr>
          <w:p w14:paraId="70F4D8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w:t>
            </w:r>
          </w:p>
        </w:tc>
      </w:tr>
      <w:tr w:rsidR="00984A50" w:rsidRPr="00B63C39" w14:paraId="4FB590AA" w14:textId="77777777" w:rsidTr="009F3079">
        <w:tc>
          <w:tcPr>
            <w:tcW w:w="2492" w:type="dxa"/>
          </w:tcPr>
          <w:p w14:paraId="23E1BE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66418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691DF4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3D4CC8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45C25A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4C22D4E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6.553</w:t>
            </w:r>
          </w:p>
        </w:tc>
        <w:tc>
          <w:tcPr>
            <w:tcW w:w="1881" w:type="dxa"/>
          </w:tcPr>
          <w:p w14:paraId="6F4F49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3.911</w:t>
            </w:r>
          </w:p>
        </w:tc>
      </w:tr>
      <w:tr w:rsidR="00984A50" w:rsidRPr="00B63C39" w14:paraId="6FA6EEDB" w14:textId="77777777" w:rsidTr="009F3079">
        <w:trPr>
          <w:trHeight w:val="171"/>
        </w:trPr>
        <w:tc>
          <w:tcPr>
            <w:tcW w:w="2492" w:type="dxa"/>
            <w:tcBorders>
              <w:bottom w:val="single" w:sz="4" w:space="0" w:color="auto"/>
            </w:tcBorders>
          </w:tcPr>
          <w:p w14:paraId="037BB8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3C64D2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02DAC6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Borders>
              <w:bottom w:val="single" w:sz="4" w:space="0" w:color="auto"/>
            </w:tcBorders>
          </w:tcPr>
          <w:p w14:paraId="1DF9AE5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Borders>
              <w:bottom w:val="single" w:sz="4" w:space="0" w:color="auto"/>
            </w:tcBorders>
          </w:tcPr>
          <w:p w14:paraId="0EA2FC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435</w:t>
            </w:r>
          </w:p>
        </w:tc>
        <w:tc>
          <w:tcPr>
            <w:tcW w:w="1350" w:type="dxa"/>
            <w:tcBorders>
              <w:bottom w:val="single" w:sz="4" w:space="0" w:color="auto"/>
            </w:tcBorders>
          </w:tcPr>
          <w:p w14:paraId="1DCE0A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6.58</w:t>
            </w:r>
          </w:p>
        </w:tc>
        <w:tc>
          <w:tcPr>
            <w:tcW w:w="1881" w:type="dxa"/>
            <w:tcBorders>
              <w:bottom w:val="single" w:sz="4" w:space="0" w:color="auto"/>
            </w:tcBorders>
          </w:tcPr>
          <w:p w14:paraId="0473F5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2.505</w:t>
            </w:r>
          </w:p>
        </w:tc>
      </w:tr>
    </w:tbl>
    <w:p w14:paraId="72264549"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 xml:space="preserve">/df smaller than 3. Both groups showed good fit for item singles, but some misfit for item doubles and triples. However, considering the prevalence of local dependence, the misfit is not too severe. </w:t>
      </w:r>
    </w:p>
    <w:p w14:paraId="413CF9EE"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5B4CF567"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7</w:t>
      </w:r>
    </w:p>
    <w:p w14:paraId="326F575F"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Curiosity scale (items 1, 9, 13, and 16 dropped for both models).</w:t>
      </w:r>
    </w:p>
    <w:p w14:paraId="7477A103"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51EE125F" w14:textId="77777777" w:rsidTr="009F3079">
        <w:trPr>
          <w:trHeight w:val="566"/>
        </w:trPr>
        <w:tc>
          <w:tcPr>
            <w:tcW w:w="9616" w:type="dxa"/>
            <w:gridSpan w:val="8"/>
            <w:tcBorders>
              <w:top w:val="single" w:sz="4" w:space="0" w:color="auto"/>
              <w:bottom w:val="single" w:sz="4" w:space="0" w:color="auto"/>
            </w:tcBorders>
          </w:tcPr>
          <w:p w14:paraId="2C68F7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754DF0A9" w14:textId="77777777" w:rsidTr="009F3079">
        <w:trPr>
          <w:trHeight w:val="305"/>
        </w:trPr>
        <w:tc>
          <w:tcPr>
            <w:tcW w:w="2492" w:type="dxa"/>
            <w:tcBorders>
              <w:top w:val="single" w:sz="4" w:space="0" w:color="auto"/>
            </w:tcBorders>
          </w:tcPr>
          <w:p w14:paraId="3543B628"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01AFE8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48043B8"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7B2D8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323558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7D9606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7F803A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DA97F28" w14:textId="77777777" w:rsidTr="009F3079">
        <w:trPr>
          <w:trHeight w:val="100"/>
        </w:trPr>
        <w:tc>
          <w:tcPr>
            <w:tcW w:w="2492" w:type="dxa"/>
          </w:tcPr>
          <w:p w14:paraId="4A1682D9"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5CA697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7E1391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4FD39D7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44C3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7A7B3FD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54C5D7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2537B5B" w14:textId="77777777" w:rsidTr="009F3079">
        <w:tc>
          <w:tcPr>
            <w:tcW w:w="2492" w:type="dxa"/>
          </w:tcPr>
          <w:p w14:paraId="2A8009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0D06043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DCE2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6E4D3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3961E79"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11BE0E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58FA25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7AD5E61" w14:textId="77777777" w:rsidTr="009F3079">
        <w:trPr>
          <w:trHeight w:val="315"/>
        </w:trPr>
        <w:tc>
          <w:tcPr>
            <w:tcW w:w="2492" w:type="dxa"/>
          </w:tcPr>
          <w:p w14:paraId="67B042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FE6A1D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DDAABF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904D37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9314BE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338D3C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62229E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4B3B0B3" w14:textId="77777777" w:rsidTr="009F3079">
        <w:trPr>
          <w:trHeight w:val="315"/>
        </w:trPr>
        <w:tc>
          <w:tcPr>
            <w:tcW w:w="2492" w:type="dxa"/>
          </w:tcPr>
          <w:p w14:paraId="410A67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2650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3E6FB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F37ED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9901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D16A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BFE45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878000F" w14:textId="77777777" w:rsidTr="009F3079">
        <w:trPr>
          <w:trHeight w:val="315"/>
        </w:trPr>
        <w:tc>
          <w:tcPr>
            <w:tcW w:w="2492" w:type="dxa"/>
          </w:tcPr>
          <w:p w14:paraId="4C8E6D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F11D3C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96</w:t>
            </w:r>
          </w:p>
        </w:tc>
        <w:tc>
          <w:tcPr>
            <w:tcW w:w="900" w:type="dxa"/>
            <w:gridSpan w:val="2"/>
          </w:tcPr>
          <w:p w14:paraId="39F706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54B05C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CCDAF7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49D18F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0.912</w:t>
            </w:r>
          </w:p>
        </w:tc>
        <w:tc>
          <w:tcPr>
            <w:tcW w:w="1881" w:type="dxa"/>
          </w:tcPr>
          <w:p w14:paraId="0779D8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2.748</w:t>
            </w:r>
          </w:p>
        </w:tc>
      </w:tr>
      <w:tr w:rsidR="00984A50" w:rsidRPr="00B63C39" w14:paraId="12A941F9" w14:textId="77777777" w:rsidTr="009F3079">
        <w:tc>
          <w:tcPr>
            <w:tcW w:w="2492" w:type="dxa"/>
          </w:tcPr>
          <w:p w14:paraId="5EA737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00589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340</w:t>
            </w:r>
          </w:p>
        </w:tc>
        <w:tc>
          <w:tcPr>
            <w:tcW w:w="900" w:type="dxa"/>
            <w:gridSpan w:val="2"/>
          </w:tcPr>
          <w:p w14:paraId="7F7B520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84</w:t>
            </w:r>
          </w:p>
        </w:tc>
        <w:tc>
          <w:tcPr>
            <w:tcW w:w="900" w:type="dxa"/>
          </w:tcPr>
          <w:p w14:paraId="39067B8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w:t>
            </w:r>
          </w:p>
        </w:tc>
        <w:tc>
          <w:tcPr>
            <w:tcW w:w="900" w:type="dxa"/>
          </w:tcPr>
          <w:p w14:paraId="48BEEC9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1350" w:type="dxa"/>
          </w:tcPr>
          <w:p w14:paraId="5F8786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1.486</w:t>
            </w:r>
          </w:p>
        </w:tc>
        <w:tc>
          <w:tcPr>
            <w:tcW w:w="1881" w:type="dxa"/>
          </w:tcPr>
          <w:p w14:paraId="6D4532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2.49</w:t>
            </w:r>
          </w:p>
        </w:tc>
      </w:tr>
      <w:tr w:rsidR="00984A50" w:rsidRPr="00B63C39" w14:paraId="1F8936AF" w14:textId="77777777" w:rsidTr="009F3079">
        <w:tc>
          <w:tcPr>
            <w:tcW w:w="2492" w:type="dxa"/>
          </w:tcPr>
          <w:p w14:paraId="0254A56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045B3AB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E92CF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E6EFB6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2B0713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5F53FE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CA1355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3978714" w14:textId="77777777" w:rsidTr="009F3079">
        <w:trPr>
          <w:trHeight w:val="234"/>
        </w:trPr>
        <w:tc>
          <w:tcPr>
            <w:tcW w:w="2492" w:type="dxa"/>
          </w:tcPr>
          <w:p w14:paraId="6E03A1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C613C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594FA8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FEDE8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4F062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4ECBC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9177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8CBE015" w14:textId="77777777" w:rsidTr="009F3079">
        <w:trPr>
          <w:trHeight w:val="243"/>
        </w:trPr>
        <w:tc>
          <w:tcPr>
            <w:tcW w:w="2492" w:type="dxa"/>
          </w:tcPr>
          <w:p w14:paraId="5725EC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4EEA2F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80</w:t>
            </w:r>
          </w:p>
        </w:tc>
        <w:tc>
          <w:tcPr>
            <w:tcW w:w="900" w:type="dxa"/>
            <w:gridSpan w:val="2"/>
          </w:tcPr>
          <w:p w14:paraId="31EFE8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5BC3DE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4489F1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1350" w:type="dxa"/>
          </w:tcPr>
          <w:p w14:paraId="710B3B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1.628</w:t>
            </w:r>
          </w:p>
        </w:tc>
        <w:tc>
          <w:tcPr>
            <w:tcW w:w="1881" w:type="dxa"/>
          </w:tcPr>
          <w:p w14:paraId="56F7502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2.832</w:t>
            </w:r>
          </w:p>
        </w:tc>
      </w:tr>
      <w:tr w:rsidR="00984A50" w:rsidRPr="00B63C39" w14:paraId="426C931B" w14:textId="77777777" w:rsidTr="009F3079">
        <w:trPr>
          <w:trHeight w:val="234"/>
        </w:trPr>
        <w:tc>
          <w:tcPr>
            <w:tcW w:w="2492" w:type="dxa"/>
          </w:tcPr>
          <w:p w14:paraId="70606A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DE79C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211</w:t>
            </w:r>
          </w:p>
        </w:tc>
        <w:tc>
          <w:tcPr>
            <w:tcW w:w="900" w:type="dxa"/>
            <w:gridSpan w:val="2"/>
          </w:tcPr>
          <w:p w14:paraId="797EBB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88</w:t>
            </w:r>
          </w:p>
        </w:tc>
        <w:tc>
          <w:tcPr>
            <w:tcW w:w="900" w:type="dxa"/>
          </w:tcPr>
          <w:p w14:paraId="0DFA67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72</w:t>
            </w:r>
          </w:p>
        </w:tc>
        <w:tc>
          <w:tcPr>
            <w:tcW w:w="900" w:type="dxa"/>
          </w:tcPr>
          <w:p w14:paraId="5A4F4B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189</w:t>
            </w:r>
          </w:p>
        </w:tc>
        <w:tc>
          <w:tcPr>
            <w:tcW w:w="1350" w:type="dxa"/>
          </w:tcPr>
          <w:p w14:paraId="2F1778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2.658</w:t>
            </w:r>
          </w:p>
        </w:tc>
        <w:tc>
          <w:tcPr>
            <w:tcW w:w="1881" w:type="dxa"/>
          </w:tcPr>
          <w:p w14:paraId="32675D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2.835</w:t>
            </w:r>
          </w:p>
        </w:tc>
      </w:tr>
      <w:tr w:rsidR="00984A50" w:rsidRPr="00B63C39" w14:paraId="11E36FC7" w14:textId="77777777" w:rsidTr="009F3079">
        <w:tc>
          <w:tcPr>
            <w:tcW w:w="2492" w:type="dxa"/>
          </w:tcPr>
          <w:p w14:paraId="5A543D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6CCE67D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5728F1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6E7C2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4184A4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2E6F74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1A995C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021C826" w14:textId="77777777" w:rsidTr="009F3079">
        <w:tc>
          <w:tcPr>
            <w:tcW w:w="2492" w:type="dxa"/>
          </w:tcPr>
          <w:p w14:paraId="5D43DB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0F3BCB1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3EB6D0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9C365E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82A7656"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00AAC7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487284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0EC4A79" w14:textId="77777777" w:rsidTr="009F3079">
        <w:tc>
          <w:tcPr>
            <w:tcW w:w="2492" w:type="dxa"/>
          </w:tcPr>
          <w:p w14:paraId="1B0819C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0D25F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419C36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0D60F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2B9D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736C6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B582E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70120D0" w14:textId="77777777" w:rsidTr="009F3079">
        <w:tc>
          <w:tcPr>
            <w:tcW w:w="2492" w:type="dxa"/>
          </w:tcPr>
          <w:p w14:paraId="73F1C7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D6CD4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98</w:t>
            </w:r>
          </w:p>
        </w:tc>
        <w:tc>
          <w:tcPr>
            <w:tcW w:w="900" w:type="dxa"/>
            <w:gridSpan w:val="2"/>
          </w:tcPr>
          <w:p w14:paraId="73118F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03B87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56148A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6CFF077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0.916</w:t>
            </w:r>
          </w:p>
        </w:tc>
        <w:tc>
          <w:tcPr>
            <w:tcW w:w="1881" w:type="dxa"/>
          </w:tcPr>
          <w:p w14:paraId="0ECDC4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2.851</w:t>
            </w:r>
          </w:p>
        </w:tc>
      </w:tr>
      <w:tr w:rsidR="00984A50" w:rsidRPr="00B63C39" w14:paraId="276174EC" w14:textId="77777777" w:rsidTr="009F3079">
        <w:tc>
          <w:tcPr>
            <w:tcW w:w="2492" w:type="dxa"/>
          </w:tcPr>
          <w:p w14:paraId="51548E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3DC3A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341</w:t>
            </w:r>
          </w:p>
        </w:tc>
        <w:tc>
          <w:tcPr>
            <w:tcW w:w="900" w:type="dxa"/>
            <w:gridSpan w:val="2"/>
          </w:tcPr>
          <w:p w14:paraId="22B5D1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900" w:type="dxa"/>
          </w:tcPr>
          <w:p w14:paraId="343C7F8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48</w:t>
            </w:r>
          </w:p>
        </w:tc>
        <w:tc>
          <w:tcPr>
            <w:tcW w:w="900" w:type="dxa"/>
          </w:tcPr>
          <w:p w14:paraId="0FF625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70F771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1.506</w:t>
            </w:r>
          </w:p>
        </w:tc>
        <w:tc>
          <w:tcPr>
            <w:tcW w:w="1881" w:type="dxa"/>
          </w:tcPr>
          <w:p w14:paraId="5FC86F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2.527</w:t>
            </w:r>
          </w:p>
        </w:tc>
      </w:tr>
      <w:tr w:rsidR="00984A50" w:rsidRPr="00B63C39" w14:paraId="64C1D1B5" w14:textId="77777777" w:rsidTr="009F3079">
        <w:tc>
          <w:tcPr>
            <w:tcW w:w="2492" w:type="dxa"/>
          </w:tcPr>
          <w:p w14:paraId="60CF46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0ADCABE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EBB669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5B154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F4D2D7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ED74B0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657EE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8C0302B" w14:textId="77777777" w:rsidTr="009F3079">
        <w:tc>
          <w:tcPr>
            <w:tcW w:w="2492" w:type="dxa"/>
          </w:tcPr>
          <w:p w14:paraId="7A9707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F0CCD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79423C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D0785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4A724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3261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6D29C3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49A1356E" w14:textId="77777777" w:rsidTr="009F3079">
        <w:tc>
          <w:tcPr>
            <w:tcW w:w="2492" w:type="dxa"/>
          </w:tcPr>
          <w:p w14:paraId="7004A5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D5F74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81</w:t>
            </w:r>
          </w:p>
        </w:tc>
        <w:tc>
          <w:tcPr>
            <w:tcW w:w="900" w:type="dxa"/>
            <w:gridSpan w:val="2"/>
          </w:tcPr>
          <w:p w14:paraId="520B23F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10700A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3555AA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1350" w:type="dxa"/>
          </w:tcPr>
          <w:p w14:paraId="3289E1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1.646</w:t>
            </w:r>
          </w:p>
        </w:tc>
        <w:tc>
          <w:tcPr>
            <w:tcW w:w="1881" w:type="dxa"/>
          </w:tcPr>
          <w:p w14:paraId="6E90F2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2.913</w:t>
            </w:r>
          </w:p>
        </w:tc>
      </w:tr>
      <w:tr w:rsidR="00984A50" w:rsidRPr="00B63C39" w14:paraId="1152D913" w14:textId="77777777" w:rsidTr="009F3079">
        <w:trPr>
          <w:trHeight w:val="171"/>
        </w:trPr>
        <w:tc>
          <w:tcPr>
            <w:tcW w:w="2492" w:type="dxa"/>
            <w:tcBorders>
              <w:bottom w:val="single" w:sz="4" w:space="0" w:color="auto"/>
            </w:tcBorders>
          </w:tcPr>
          <w:p w14:paraId="488B9C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2F0AFDC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204</w:t>
            </w:r>
          </w:p>
        </w:tc>
        <w:tc>
          <w:tcPr>
            <w:tcW w:w="900" w:type="dxa"/>
            <w:gridSpan w:val="2"/>
            <w:tcBorders>
              <w:bottom w:val="single" w:sz="4" w:space="0" w:color="auto"/>
            </w:tcBorders>
          </w:tcPr>
          <w:p w14:paraId="53B7641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w:t>
            </w:r>
          </w:p>
        </w:tc>
        <w:tc>
          <w:tcPr>
            <w:tcW w:w="900" w:type="dxa"/>
            <w:tcBorders>
              <w:bottom w:val="single" w:sz="4" w:space="0" w:color="auto"/>
            </w:tcBorders>
          </w:tcPr>
          <w:p w14:paraId="3D8765D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Borders>
              <w:bottom w:val="single" w:sz="4" w:space="0" w:color="auto"/>
            </w:tcBorders>
          </w:tcPr>
          <w:p w14:paraId="0E5A34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196</w:t>
            </w:r>
          </w:p>
        </w:tc>
        <w:tc>
          <w:tcPr>
            <w:tcW w:w="1350" w:type="dxa"/>
            <w:tcBorders>
              <w:bottom w:val="single" w:sz="4" w:space="0" w:color="auto"/>
            </w:tcBorders>
          </w:tcPr>
          <w:p w14:paraId="35A005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2.741</w:t>
            </w:r>
          </w:p>
        </w:tc>
        <w:tc>
          <w:tcPr>
            <w:tcW w:w="1881" w:type="dxa"/>
            <w:tcBorders>
              <w:bottom w:val="single" w:sz="4" w:space="0" w:color="auto"/>
            </w:tcBorders>
          </w:tcPr>
          <w:p w14:paraId="56F85E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2.874</w:t>
            </w:r>
          </w:p>
        </w:tc>
      </w:tr>
    </w:tbl>
    <w:p w14:paraId="325E632D" w14:textId="77777777" w:rsidR="00984A50" w:rsidRPr="00B63C39" w:rsidRDefault="00984A50" w:rsidP="00984A50">
      <w:pPr>
        <w:widowControl w:val="0"/>
        <w:autoSpaceDE w:val="0"/>
        <w:autoSpaceDN w:val="0"/>
        <w:adjustRightInd w:val="0"/>
        <w:spacing w:after="240"/>
        <w:rPr>
          <w:rFonts w:ascii="Times New Roman" w:hAnsi="Times New Roman" w:cs="Times New Roman"/>
          <w:color w:val="000000" w:themeColor="text1"/>
          <w:sz w:val="18"/>
          <w:szCs w:val="18"/>
        </w:rPr>
        <w:sectPr w:rsidR="00984A50" w:rsidRPr="00B63C39" w:rsidSect="00FE77E2">
          <w:pgSz w:w="12240" w:h="15840"/>
          <w:pgMar w:top="1440" w:right="1440" w:bottom="1440" w:left="1440" w:header="720" w:footer="720" w:gutter="0"/>
          <w:cols w:space="720"/>
          <w:docGrid w:linePitch="400"/>
        </w:sectPr>
      </w:pPr>
      <w:r w:rsidRPr="00B63C39">
        <w:rPr>
          <w:rFonts w:ascii="Times New Roman" w:hAnsi="Times New Roman" w:cs="Times New Roman"/>
          <w:sz w:val="18"/>
          <w:szCs w:val="18"/>
        </w:rPr>
        <w:t>Note: 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In both groups, adequate model fit is demonstrated across item singles, doubles, and triples.</w:t>
      </w:r>
    </w:p>
    <w:p w14:paraId="6A0F94CE"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8</w:t>
      </w:r>
    </w:p>
    <w:p w14:paraId="72CC8C68"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Curiosity scale (items 1, 9, 13, 16, and 19 dropped).</w:t>
      </w:r>
    </w:p>
    <w:p w14:paraId="2C336F5D"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68C39D8F" w14:textId="77777777" w:rsidTr="009F3079">
        <w:trPr>
          <w:trHeight w:val="566"/>
        </w:trPr>
        <w:tc>
          <w:tcPr>
            <w:tcW w:w="9616" w:type="dxa"/>
            <w:gridSpan w:val="8"/>
            <w:tcBorders>
              <w:top w:val="single" w:sz="4" w:space="0" w:color="auto"/>
              <w:bottom w:val="single" w:sz="4" w:space="0" w:color="auto"/>
            </w:tcBorders>
          </w:tcPr>
          <w:p w14:paraId="4C4406B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36D35DD1" w14:textId="77777777" w:rsidTr="009F3079">
        <w:trPr>
          <w:trHeight w:val="305"/>
        </w:trPr>
        <w:tc>
          <w:tcPr>
            <w:tcW w:w="2492" w:type="dxa"/>
            <w:tcBorders>
              <w:top w:val="single" w:sz="4" w:space="0" w:color="auto"/>
            </w:tcBorders>
          </w:tcPr>
          <w:p w14:paraId="33805E6D"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EB34F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1FFE659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D8BA472"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130A6C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727AA90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66B488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6BE4AA68" w14:textId="77777777" w:rsidTr="009F3079">
        <w:trPr>
          <w:trHeight w:val="100"/>
        </w:trPr>
        <w:tc>
          <w:tcPr>
            <w:tcW w:w="2492" w:type="dxa"/>
          </w:tcPr>
          <w:p w14:paraId="65C2FCA1"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0462A7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57B8DD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A0E08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377154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11C1EFA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812FF9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BEF69B1" w14:textId="77777777" w:rsidTr="009F3079">
        <w:tc>
          <w:tcPr>
            <w:tcW w:w="2492" w:type="dxa"/>
          </w:tcPr>
          <w:p w14:paraId="3E6A54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1037164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C5F3CE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CAF19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484FD1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CEE30B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8CF189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A7CB5FA" w14:textId="77777777" w:rsidTr="009F3079">
        <w:trPr>
          <w:trHeight w:val="315"/>
        </w:trPr>
        <w:tc>
          <w:tcPr>
            <w:tcW w:w="2492" w:type="dxa"/>
          </w:tcPr>
          <w:p w14:paraId="0AB689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17C2606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16F83DE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6BD0D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F38711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3588D01"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7261191"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4CC7B71" w14:textId="77777777" w:rsidTr="009F3079">
        <w:trPr>
          <w:trHeight w:val="315"/>
        </w:trPr>
        <w:tc>
          <w:tcPr>
            <w:tcW w:w="2492" w:type="dxa"/>
          </w:tcPr>
          <w:p w14:paraId="3D5E0A8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BC73E5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05AFE3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7C8D8A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F2BCC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E5596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475C32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75EE56F" w14:textId="77777777" w:rsidTr="009F3079">
        <w:trPr>
          <w:trHeight w:val="315"/>
        </w:trPr>
        <w:tc>
          <w:tcPr>
            <w:tcW w:w="2492" w:type="dxa"/>
          </w:tcPr>
          <w:p w14:paraId="63A89A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5647BB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w:t>
            </w:r>
          </w:p>
        </w:tc>
        <w:tc>
          <w:tcPr>
            <w:tcW w:w="900" w:type="dxa"/>
            <w:gridSpan w:val="2"/>
          </w:tcPr>
          <w:p w14:paraId="18E9A3D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563E1B6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27AF45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1350" w:type="dxa"/>
          </w:tcPr>
          <w:p w14:paraId="0A1D04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1.021</w:t>
            </w:r>
          </w:p>
        </w:tc>
        <w:tc>
          <w:tcPr>
            <w:tcW w:w="1881" w:type="dxa"/>
          </w:tcPr>
          <w:p w14:paraId="165008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2.941</w:t>
            </w:r>
          </w:p>
        </w:tc>
      </w:tr>
      <w:tr w:rsidR="00984A50" w:rsidRPr="00B63C39" w14:paraId="4130E37A" w14:textId="77777777" w:rsidTr="009F3079">
        <w:tc>
          <w:tcPr>
            <w:tcW w:w="2492" w:type="dxa"/>
          </w:tcPr>
          <w:p w14:paraId="2E9485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12D35A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260</w:t>
            </w:r>
          </w:p>
        </w:tc>
        <w:tc>
          <w:tcPr>
            <w:tcW w:w="900" w:type="dxa"/>
            <w:gridSpan w:val="2"/>
          </w:tcPr>
          <w:p w14:paraId="513DB4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tcPr>
          <w:p w14:paraId="4749B2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43</w:t>
            </w:r>
          </w:p>
        </w:tc>
        <w:tc>
          <w:tcPr>
            <w:tcW w:w="900" w:type="dxa"/>
          </w:tcPr>
          <w:p w14:paraId="714489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6D66DB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1.656</w:t>
            </w:r>
          </w:p>
        </w:tc>
        <w:tc>
          <w:tcPr>
            <w:tcW w:w="1881" w:type="dxa"/>
          </w:tcPr>
          <w:p w14:paraId="1DFAFF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2.617</w:t>
            </w:r>
          </w:p>
        </w:tc>
      </w:tr>
      <w:tr w:rsidR="00984A50" w:rsidRPr="00B63C39" w14:paraId="552AFCF7" w14:textId="77777777" w:rsidTr="009F3079">
        <w:tc>
          <w:tcPr>
            <w:tcW w:w="2492" w:type="dxa"/>
          </w:tcPr>
          <w:p w14:paraId="0B938A8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63704C9"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7BF6A6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56129D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B8FCB4A"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676C51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5735906"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5200F78" w14:textId="77777777" w:rsidTr="009F3079">
        <w:trPr>
          <w:trHeight w:val="234"/>
        </w:trPr>
        <w:tc>
          <w:tcPr>
            <w:tcW w:w="2492" w:type="dxa"/>
          </w:tcPr>
          <w:p w14:paraId="6D377C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49CF7E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14DEFB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9676D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DA31A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10B034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2CD9D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B9C439A" w14:textId="77777777" w:rsidTr="009F3079">
        <w:trPr>
          <w:trHeight w:val="243"/>
        </w:trPr>
        <w:tc>
          <w:tcPr>
            <w:tcW w:w="2492" w:type="dxa"/>
          </w:tcPr>
          <w:p w14:paraId="29FE2B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6D80D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gridSpan w:val="2"/>
          </w:tcPr>
          <w:p w14:paraId="799AB53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3F276F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6ED5E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w:t>
            </w:r>
          </w:p>
        </w:tc>
        <w:tc>
          <w:tcPr>
            <w:tcW w:w="1350" w:type="dxa"/>
          </w:tcPr>
          <w:p w14:paraId="3B3D65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1.696</w:t>
            </w:r>
          </w:p>
        </w:tc>
        <w:tc>
          <w:tcPr>
            <w:tcW w:w="1881" w:type="dxa"/>
          </w:tcPr>
          <w:p w14:paraId="3D70633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2.997</w:t>
            </w:r>
          </w:p>
        </w:tc>
      </w:tr>
      <w:tr w:rsidR="00984A50" w:rsidRPr="00B63C39" w14:paraId="63817B58" w14:textId="77777777" w:rsidTr="009F3079">
        <w:trPr>
          <w:trHeight w:val="234"/>
        </w:trPr>
        <w:tc>
          <w:tcPr>
            <w:tcW w:w="2492" w:type="dxa"/>
          </w:tcPr>
          <w:p w14:paraId="54DA2B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0B0D12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164</w:t>
            </w:r>
          </w:p>
        </w:tc>
        <w:tc>
          <w:tcPr>
            <w:tcW w:w="900" w:type="dxa"/>
            <w:gridSpan w:val="2"/>
          </w:tcPr>
          <w:p w14:paraId="2A55A9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w:t>
            </w:r>
          </w:p>
        </w:tc>
        <w:tc>
          <w:tcPr>
            <w:tcW w:w="900" w:type="dxa"/>
          </w:tcPr>
          <w:p w14:paraId="334CD5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25B1EE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163</w:t>
            </w:r>
          </w:p>
        </w:tc>
        <w:tc>
          <w:tcPr>
            <w:tcW w:w="1350" w:type="dxa"/>
          </w:tcPr>
          <w:p w14:paraId="3625574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2.822</w:t>
            </w:r>
          </w:p>
        </w:tc>
        <w:tc>
          <w:tcPr>
            <w:tcW w:w="1881" w:type="dxa"/>
          </w:tcPr>
          <w:p w14:paraId="5191DA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2.978</w:t>
            </w:r>
          </w:p>
        </w:tc>
      </w:tr>
      <w:tr w:rsidR="00984A50" w:rsidRPr="00B63C39" w14:paraId="276E9AAA" w14:textId="77777777" w:rsidTr="009F3079">
        <w:tc>
          <w:tcPr>
            <w:tcW w:w="2492" w:type="dxa"/>
          </w:tcPr>
          <w:p w14:paraId="7965D4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52917F4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2CCB25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1E19A0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6DDE44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98ADEB1"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F8E0BF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9A10169" w14:textId="77777777" w:rsidTr="009F3079">
        <w:tc>
          <w:tcPr>
            <w:tcW w:w="2492" w:type="dxa"/>
          </w:tcPr>
          <w:p w14:paraId="5930369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29ABEA1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3416CD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FFA770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B56DD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9427A5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65D054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CC2F4D5" w14:textId="77777777" w:rsidTr="009F3079">
        <w:tc>
          <w:tcPr>
            <w:tcW w:w="2492" w:type="dxa"/>
          </w:tcPr>
          <w:p w14:paraId="70BFF9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FE4D33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5886D8A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831DD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C01B9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93B96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E1528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27D4EF9F" w14:textId="77777777" w:rsidTr="009F3079">
        <w:tc>
          <w:tcPr>
            <w:tcW w:w="2492" w:type="dxa"/>
          </w:tcPr>
          <w:p w14:paraId="1E3770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FE04E9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84</w:t>
            </w:r>
          </w:p>
        </w:tc>
        <w:tc>
          <w:tcPr>
            <w:tcW w:w="900" w:type="dxa"/>
            <w:gridSpan w:val="2"/>
          </w:tcPr>
          <w:p w14:paraId="6B3437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4D3C1D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163780D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6A5694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1.016</w:t>
            </w:r>
          </w:p>
        </w:tc>
        <w:tc>
          <w:tcPr>
            <w:tcW w:w="1881" w:type="dxa"/>
          </w:tcPr>
          <w:p w14:paraId="1699DD8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2.993</w:t>
            </w:r>
          </w:p>
        </w:tc>
      </w:tr>
      <w:tr w:rsidR="00984A50" w:rsidRPr="00B63C39" w14:paraId="45362C13" w14:textId="77777777" w:rsidTr="009F3079">
        <w:tc>
          <w:tcPr>
            <w:tcW w:w="2492" w:type="dxa"/>
          </w:tcPr>
          <w:p w14:paraId="2EF95D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F7AA2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w:t>
            </w:r>
          </w:p>
        </w:tc>
        <w:tc>
          <w:tcPr>
            <w:tcW w:w="900" w:type="dxa"/>
            <w:gridSpan w:val="2"/>
          </w:tcPr>
          <w:p w14:paraId="0EBEFB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71</w:t>
            </w:r>
          </w:p>
        </w:tc>
        <w:tc>
          <w:tcPr>
            <w:tcW w:w="900" w:type="dxa"/>
          </w:tcPr>
          <w:p w14:paraId="4FBF2EE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w:t>
            </w:r>
          </w:p>
        </w:tc>
        <w:tc>
          <w:tcPr>
            <w:tcW w:w="900" w:type="dxa"/>
          </w:tcPr>
          <w:p w14:paraId="74772C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1AE9B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1.652</w:t>
            </w:r>
          </w:p>
        </w:tc>
        <w:tc>
          <w:tcPr>
            <w:tcW w:w="1881" w:type="dxa"/>
          </w:tcPr>
          <w:p w14:paraId="146D6E8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2.634</w:t>
            </w:r>
          </w:p>
        </w:tc>
      </w:tr>
      <w:tr w:rsidR="00984A50" w:rsidRPr="00B63C39" w14:paraId="642ACC5D" w14:textId="77777777" w:rsidTr="009F3079">
        <w:tc>
          <w:tcPr>
            <w:tcW w:w="2492" w:type="dxa"/>
          </w:tcPr>
          <w:p w14:paraId="4A45B8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6FC32FE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E10CBD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568CFB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0F6A7A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18AA6A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F275D1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538881" w14:textId="77777777" w:rsidTr="009F3079">
        <w:tc>
          <w:tcPr>
            <w:tcW w:w="2492" w:type="dxa"/>
          </w:tcPr>
          <w:p w14:paraId="58EEFA0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2F9D99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261E79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A31EE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8A5FA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28F20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7E87E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0CE5E2E" w14:textId="77777777" w:rsidTr="009F3079">
        <w:tc>
          <w:tcPr>
            <w:tcW w:w="2492" w:type="dxa"/>
          </w:tcPr>
          <w:p w14:paraId="08A8A7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9258C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gridSpan w:val="2"/>
          </w:tcPr>
          <w:p w14:paraId="408B2E0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367209E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4FF3B0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1350" w:type="dxa"/>
          </w:tcPr>
          <w:p w14:paraId="52BB6B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1.709</w:t>
            </w:r>
          </w:p>
        </w:tc>
        <w:tc>
          <w:tcPr>
            <w:tcW w:w="1881" w:type="dxa"/>
          </w:tcPr>
          <w:p w14:paraId="7B29E1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r>
      <w:tr w:rsidR="00984A50" w:rsidRPr="00B63C39" w14:paraId="53BB561E" w14:textId="77777777" w:rsidTr="009F3079">
        <w:trPr>
          <w:trHeight w:val="171"/>
        </w:trPr>
        <w:tc>
          <w:tcPr>
            <w:tcW w:w="2492" w:type="dxa"/>
            <w:tcBorders>
              <w:bottom w:val="single" w:sz="4" w:space="0" w:color="auto"/>
            </w:tcBorders>
          </w:tcPr>
          <w:p w14:paraId="57FFCD0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0B692F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162</w:t>
            </w:r>
          </w:p>
        </w:tc>
        <w:tc>
          <w:tcPr>
            <w:tcW w:w="900" w:type="dxa"/>
            <w:gridSpan w:val="2"/>
            <w:tcBorders>
              <w:bottom w:val="single" w:sz="4" w:space="0" w:color="auto"/>
            </w:tcBorders>
          </w:tcPr>
          <w:p w14:paraId="5D5036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Borders>
              <w:bottom w:val="single" w:sz="4" w:space="0" w:color="auto"/>
            </w:tcBorders>
          </w:tcPr>
          <w:p w14:paraId="69577AA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w:t>
            </w:r>
          </w:p>
        </w:tc>
        <w:tc>
          <w:tcPr>
            <w:tcW w:w="900" w:type="dxa"/>
            <w:tcBorders>
              <w:bottom w:val="single" w:sz="4" w:space="0" w:color="auto"/>
            </w:tcBorders>
          </w:tcPr>
          <w:p w14:paraId="5C0A76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163</w:t>
            </w:r>
          </w:p>
        </w:tc>
        <w:tc>
          <w:tcPr>
            <w:tcW w:w="1350" w:type="dxa"/>
            <w:tcBorders>
              <w:bottom w:val="single" w:sz="4" w:space="0" w:color="auto"/>
            </w:tcBorders>
          </w:tcPr>
          <w:p w14:paraId="188206E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2.854</w:t>
            </w:r>
          </w:p>
        </w:tc>
        <w:tc>
          <w:tcPr>
            <w:tcW w:w="1881" w:type="dxa"/>
            <w:tcBorders>
              <w:bottom w:val="single" w:sz="4" w:space="0" w:color="auto"/>
            </w:tcBorders>
          </w:tcPr>
          <w:p w14:paraId="4F5039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2.981</w:t>
            </w:r>
          </w:p>
        </w:tc>
      </w:tr>
    </w:tbl>
    <w:p w14:paraId="54E39C95" w14:textId="77777777" w:rsidR="00984A50" w:rsidRPr="00B63C39" w:rsidRDefault="00984A50" w:rsidP="00984A50">
      <w:pPr>
        <w:widowControl w:val="0"/>
        <w:autoSpaceDE w:val="0"/>
        <w:autoSpaceDN w:val="0"/>
        <w:adjustRightInd w:val="0"/>
        <w:spacing w:after="240"/>
        <w:rPr>
          <w:rFonts w:ascii="Times New Roman" w:hAnsi="Times New Roman" w:cs="Times New Roman"/>
          <w:color w:val="000000" w:themeColor="text1"/>
          <w:sz w:val="18"/>
          <w:szCs w:val="18"/>
        </w:rPr>
        <w:sectPr w:rsidR="00984A50" w:rsidRPr="00B63C39" w:rsidSect="00FE77E2">
          <w:pgSz w:w="12240" w:h="15840"/>
          <w:pgMar w:top="1440" w:right="1440" w:bottom="1440" w:left="1440" w:header="720" w:footer="720" w:gutter="0"/>
          <w:cols w:space="720"/>
          <w:docGrid w:linePitch="400"/>
        </w:sectPr>
      </w:pPr>
      <w:r w:rsidRPr="00B63C39">
        <w:rPr>
          <w:rFonts w:ascii="Times New Roman" w:hAnsi="Times New Roman" w:cs="Times New Roman"/>
          <w:sz w:val="18"/>
          <w:szCs w:val="18"/>
        </w:rPr>
        <w:t>Note: 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In both groups, adequate model fit is demonstrated across item singles, doubles, and triples</w:t>
      </w:r>
      <w:r>
        <w:rPr>
          <w:rFonts w:ascii="Times New Roman" w:hAnsi="Times New Roman" w:cs="Times New Roman"/>
          <w:sz w:val="18"/>
          <w:szCs w:val="18"/>
        </w:rPr>
        <w:t>.</w:t>
      </w:r>
    </w:p>
    <w:p w14:paraId="3AFAD83F"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lastRenderedPageBreak/>
        <w:t>Table 9</w:t>
      </w:r>
    </w:p>
    <w:p w14:paraId="4446B3B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results obtained via SGR and DIF effect size for the Well-being scale (Items 6, 19, and 20 were deleted).</w:t>
      </w:r>
    </w:p>
    <w:p w14:paraId="676A451B" w14:textId="77777777" w:rsidR="00984A50" w:rsidRPr="001D3AC8" w:rsidRDefault="00984A50" w:rsidP="00984A50">
      <w:pPr>
        <w:rPr>
          <w:rFonts w:ascii="Times New Roman" w:hAnsi="Times New Roman" w:cs="Times New Roman"/>
          <w:color w:val="000000" w:themeColor="text1"/>
          <w:sz w:val="18"/>
          <w:szCs w:val="18"/>
        </w:rPr>
      </w:pPr>
    </w:p>
    <w:tbl>
      <w:tblPr>
        <w:tblStyle w:val="TableGrid"/>
        <w:tblW w:w="11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350"/>
        <w:gridCol w:w="1710"/>
      </w:tblGrid>
      <w:tr w:rsidR="00984A50" w:rsidRPr="001D3AC8" w14:paraId="0F5F0D86" w14:textId="77777777" w:rsidTr="009F3079">
        <w:trPr>
          <w:trHeight w:hRule="exact" w:val="288"/>
        </w:trPr>
        <w:tc>
          <w:tcPr>
            <w:tcW w:w="1075" w:type="dxa"/>
            <w:tcBorders>
              <w:top w:val="single" w:sz="4" w:space="0" w:color="auto"/>
              <w:bottom w:val="single" w:sz="4" w:space="0" w:color="auto"/>
            </w:tcBorders>
          </w:tcPr>
          <w:p w14:paraId="72EA08C7" w14:textId="77777777" w:rsidR="00984A50" w:rsidRPr="001D3AC8" w:rsidRDefault="00984A50" w:rsidP="009F3079">
            <w:pPr>
              <w:rPr>
                <w:rFonts w:ascii="Times New Roman" w:hAnsi="Times New Roman" w:cs="Times New Roman"/>
                <w:color w:val="000000" w:themeColor="text1"/>
                <w:sz w:val="18"/>
                <w:szCs w:val="18"/>
              </w:rPr>
            </w:pPr>
          </w:p>
        </w:tc>
        <w:tc>
          <w:tcPr>
            <w:tcW w:w="7200" w:type="dxa"/>
            <w:tcBorders>
              <w:top w:val="single" w:sz="4" w:space="0" w:color="auto"/>
              <w:bottom w:val="single" w:sz="4" w:space="0" w:color="auto"/>
            </w:tcBorders>
          </w:tcPr>
          <w:p w14:paraId="175FB0AF" w14:textId="77777777" w:rsidR="00984A50" w:rsidRPr="001D3AC8" w:rsidRDefault="00984A50" w:rsidP="009F3079">
            <w:pPr>
              <w:rPr>
                <w:rFonts w:ascii="Times New Roman" w:hAnsi="Times New Roman" w:cs="Times New Roman"/>
                <w:color w:val="000000" w:themeColor="text1"/>
                <w:sz w:val="18"/>
                <w:szCs w:val="18"/>
              </w:rPr>
            </w:pPr>
          </w:p>
        </w:tc>
        <w:tc>
          <w:tcPr>
            <w:tcW w:w="1350" w:type="dxa"/>
            <w:tcBorders>
              <w:top w:val="single" w:sz="4" w:space="0" w:color="auto"/>
              <w:bottom w:val="single" w:sz="4" w:space="0" w:color="auto"/>
            </w:tcBorders>
          </w:tcPr>
          <w:p w14:paraId="4D09DCC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SGR</w:t>
            </w:r>
          </w:p>
        </w:tc>
        <w:tc>
          <w:tcPr>
            <w:tcW w:w="1710" w:type="dxa"/>
            <w:tcBorders>
              <w:top w:val="single" w:sz="4" w:space="0" w:color="auto"/>
              <w:bottom w:val="single" w:sz="4" w:space="0" w:color="auto"/>
            </w:tcBorders>
          </w:tcPr>
          <w:p w14:paraId="0E668DE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Effect Size</w:t>
            </w:r>
          </w:p>
        </w:tc>
      </w:tr>
      <w:tr w:rsidR="00984A50" w:rsidRPr="001D3AC8" w14:paraId="26379EC8" w14:textId="77777777" w:rsidTr="009F3079">
        <w:trPr>
          <w:trHeight w:hRule="exact" w:val="288"/>
        </w:trPr>
        <w:tc>
          <w:tcPr>
            <w:tcW w:w="1075" w:type="dxa"/>
            <w:tcBorders>
              <w:top w:val="single" w:sz="4" w:space="0" w:color="auto"/>
            </w:tcBorders>
          </w:tcPr>
          <w:p w14:paraId="4C96740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 xml:space="preserve">Item 1 </w:t>
            </w:r>
          </w:p>
        </w:tc>
        <w:tc>
          <w:tcPr>
            <w:tcW w:w="7200" w:type="dxa"/>
            <w:tcBorders>
              <w:top w:val="single" w:sz="4" w:space="0" w:color="auto"/>
            </w:tcBorders>
          </w:tcPr>
          <w:p w14:paraId="42EEA3D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often feel depressed.</w:t>
            </w:r>
          </w:p>
        </w:tc>
        <w:tc>
          <w:tcPr>
            <w:tcW w:w="1350" w:type="dxa"/>
            <w:tcBorders>
              <w:top w:val="single" w:sz="4" w:space="0" w:color="auto"/>
            </w:tcBorders>
          </w:tcPr>
          <w:p w14:paraId="58101A6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Borders>
              <w:top w:val="single" w:sz="4" w:space="0" w:color="auto"/>
            </w:tcBorders>
          </w:tcPr>
          <w:p w14:paraId="7CD22DE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0.467</w:t>
            </w:r>
          </w:p>
        </w:tc>
      </w:tr>
      <w:tr w:rsidR="00984A50" w:rsidRPr="001D3AC8" w14:paraId="3FC25E03" w14:textId="77777777" w:rsidTr="009F3079">
        <w:trPr>
          <w:trHeight w:hRule="exact" w:val="288"/>
        </w:trPr>
        <w:tc>
          <w:tcPr>
            <w:tcW w:w="1075" w:type="dxa"/>
          </w:tcPr>
          <w:p w14:paraId="3ED32A6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w:t>
            </w:r>
          </w:p>
        </w:tc>
        <w:tc>
          <w:tcPr>
            <w:tcW w:w="7200" w:type="dxa"/>
          </w:tcPr>
          <w:p w14:paraId="460ECA1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find myself thinking negative thoughts.</w:t>
            </w:r>
          </w:p>
        </w:tc>
        <w:tc>
          <w:tcPr>
            <w:tcW w:w="1350" w:type="dxa"/>
          </w:tcPr>
          <w:p w14:paraId="406CE82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D12A7F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0.324</w:t>
            </w:r>
          </w:p>
        </w:tc>
      </w:tr>
      <w:tr w:rsidR="00984A50" w:rsidRPr="001D3AC8" w14:paraId="03172950" w14:textId="77777777" w:rsidTr="009F3079">
        <w:trPr>
          <w:trHeight w:hRule="exact" w:val="288"/>
        </w:trPr>
        <w:tc>
          <w:tcPr>
            <w:tcW w:w="1075" w:type="dxa"/>
          </w:tcPr>
          <w:p w14:paraId="1E9D642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3</w:t>
            </w:r>
          </w:p>
        </w:tc>
        <w:tc>
          <w:tcPr>
            <w:tcW w:w="7200" w:type="dxa"/>
          </w:tcPr>
          <w:p w14:paraId="17189F9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say that I am happy more often than most other people.</w:t>
            </w:r>
          </w:p>
        </w:tc>
        <w:tc>
          <w:tcPr>
            <w:tcW w:w="1350" w:type="dxa"/>
          </w:tcPr>
          <w:p w14:paraId="26B003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97AB24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0.172**</w:t>
            </w:r>
          </w:p>
        </w:tc>
      </w:tr>
      <w:tr w:rsidR="00984A50" w:rsidRPr="001D3AC8" w14:paraId="644365AA" w14:textId="77777777" w:rsidTr="009F3079">
        <w:trPr>
          <w:trHeight w:hRule="exact" w:val="288"/>
        </w:trPr>
        <w:tc>
          <w:tcPr>
            <w:tcW w:w="1075" w:type="dxa"/>
          </w:tcPr>
          <w:p w14:paraId="2A98A6C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4</w:t>
            </w:r>
          </w:p>
        </w:tc>
        <w:tc>
          <w:tcPr>
            <w:tcW w:w="7200" w:type="dxa"/>
          </w:tcPr>
          <w:p w14:paraId="3D42C31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tend to react negatively to life events.</w:t>
            </w:r>
          </w:p>
        </w:tc>
        <w:tc>
          <w:tcPr>
            <w:tcW w:w="1350" w:type="dxa"/>
          </w:tcPr>
          <w:p w14:paraId="4542121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12BC7E3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0.304</w:t>
            </w:r>
          </w:p>
        </w:tc>
      </w:tr>
      <w:tr w:rsidR="00984A50" w:rsidRPr="001D3AC8" w14:paraId="1D203DAB" w14:textId="77777777" w:rsidTr="009F3079">
        <w:trPr>
          <w:trHeight w:hRule="exact" w:val="288"/>
        </w:trPr>
        <w:tc>
          <w:tcPr>
            <w:tcW w:w="1075" w:type="dxa"/>
          </w:tcPr>
          <w:p w14:paraId="08A0087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5</w:t>
            </w:r>
          </w:p>
        </w:tc>
        <w:tc>
          <w:tcPr>
            <w:tcW w:w="7200" w:type="dxa"/>
          </w:tcPr>
          <w:p w14:paraId="7E72AC8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I'm unhappy that life is unfair to me.</w:t>
            </w:r>
          </w:p>
        </w:tc>
        <w:tc>
          <w:tcPr>
            <w:tcW w:w="1350" w:type="dxa"/>
          </w:tcPr>
          <w:p w14:paraId="1051A05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680253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0.569</w:t>
            </w:r>
          </w:p>
        </w:tc>
      </w:tr>
      <w:tr w:rsidR="00984A50" w:rsidRPr="001D3AC8" w14:paraId="3D95880A" w14:textId="77777777" w:rsidTr="009F3079">
        <w:trPr>
          <w:trHeight w:hRule="exact" w:val="288"/>
        </w:trPr>
        <w:tc>
          <w:tcPr>
            <w:tcW w:w="1075" w:type="dxa"/>
          </w:tcPr>
          <w:p w14:paraId="78EA93A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7</w:t>
            </w:r>
          </w:p>
        </w:tc>
        <w:tc>
          <w:tcPr>
            <w:tcW w:w="7200" w:type="dxa"/>
          </w:tcPr>
          <w:p w14:paraId="5A30236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feel I am always treated unfairly.</w:t>
            </w:r>
          </w:p>
        </w:tc>
        <w:tc>
          <w:tcPr>
            <w:tcW w:w="1350" w:type="dxa"/>
          </w:tcPr>
          <w:p w14:paraId="03CBBC7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3A0A70C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0.686</w:t>
            </w:r>
          </w:p>
        </w:tc>
      </w:tr>
      <w:tr w:rsidR="00984A50" w:rsidRPr="001D3AC8" w14:paraId="0B7C5FA9" w14:textId="77777777" w:rsidTr="009F3079">
        <w:trPr>
          <w:trHeight w:hRule="exact" w:val="288"/>
        </w:trPr>
        <w:tc>
          <w:tcPr>
            <w:tcW w:w="1075" w:type="dxa"/>
          </w:tcPr>
          <w:p w14:paraId="2C90CA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8</w:t>
            </w:r>
          </w:p>
        </w:tc>
        <w:tc>
          <w:tcPr>
            <w:tcW w:w="7200" w:type="dxa"/>
          </w:tcPr>
          <w:p w14:paraId="49AB617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easily feel discouraged.</w:t>
            </w:r>
          </w:p>
        </w:tc>
        <w:tc>
          <w:tcPr>
            <w:tcW w:w="1350" w:type="dxa"/>
          </w:tcPr>
          <w:p w14:paraId="4EC82F1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70C332A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0.285</w:t>
            </w:r>
          </w:p>
        </w:tc>
      </w:tr>
      <w:tr w:rsidR="00984A50" w:rsidRPr="001D3AC8" w14:paraId="23141862" w14:textId="77777777" w:rsidTr="009F3079">
        <w:trPr>
          <w:trHeight w:hRule="exact" w:val="288"/>
        </w:trPr>
        <w:tc>
          <w:tcPr>
            <w:tcW w:w="1075" w:type="dxa"/>
          </w:tcPr>
          <w:p w14:paraId="3D6E821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9</w:t>
            </w:r>
          </w:p>
        </w:tc>
        <w:tc>
          <w:tcPr>
            <w:tcW w:w="7200" w:type="dxa"/>
          </w:tcPr>
          <w:p w14:paraId="53810F2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about as well off in life as most people.</w:t>
            </w:r>
          </w:p>
        </w:tc>
        <w:tc>
          <w:tcPr>
            <w:tcW w:w="1350" w:type="dxa"/>
          </w:tcPr>
          <w:p w14:paraId="192E6B5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4D88FD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0.095**</w:t>
            </w:r>
          </w:p>
        </w:tc>
      </w:tr>
      <w:tr w:rsidR="00984A50" w:rsidRPr="001D3AC8" w14:paraId="387DFD1F" w14:textId="77777777" w:rsidTr="009F3079">
        <w:trPr>
          <w:trHeight w:hRule="exact" w:val="288"/>
        </w:trPr>
        <w:tc>
          <w:tcPr>
            <w:tcW w:w="1075" w:type="dxa"/>
          </w:tcPr>
          <w:p w14:paraId="54F82E2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10</w:t>
            </w:r>
          </w:p>
        </w:tc>
        <w:tc>
          <w:tcPr>
            <w:tcW w:w="7200" w:type="dxa"/>
          </w:tcPr>
          <w:p w14:paraId="50109EF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Usually I will not allow negative thoughts to occupy my mind for a long time.</w:t>
            </w:r>
          </w:p>
        </w:tc>
        <w:tc>
          <w:tcPr>
            <w:tcW w:w="1350" w:type="dxa"/>
          </w:tcPr>
          <w:p w14:paraId="28AF0DB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5EAD46B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0.823</w:t>
            </w:r>
          </w:p>
        </w:tc>
      </w:tr>
      <w:tr w:rsidR="00984A50" w:rsidRPr="001D3AC8" w14:paraId="20241AAC" w14:textId="77777777" w:rsidTr="009F3079">
        <w:trPr>
          <w:trHeight w:hRule="exact" w:val="288"/>
        </w:trPr>
        <w:tc>
          <w:tcPr>
            <w:tcW w:w="1075" w:type="dxa"/>
          </w:tcPr>
          <w:p w14:paraId="54645BA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11</w:t>
            </w:r>
          </w:p>
        </w:tc>
        <w:tc>
          <w:tcPr>
            <w:tcW w:w="7200" w:type="dxa"/>
          </w:tcPr>
          <w:p w14:paraId="291D549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believe I can lead a life without regrets.</w:t>
            </w:r>
          </w:p>
        </w:tc>
        <w:tc>
          <w:tcPr>
            <w:tcW w:w="1350" w:type="dxa"/>
          </w:tcPr>
          <w:p w14:paraId="6542D17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F6992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0.381</w:t>
            </w:r>
          </w:p>
        </w:tc>
      </w:tr>
      <w:tr w:rsidR="00984A50" w:rsidRPr="001D3AC8" w14:paraId="1711C232" w14:textId="77777777" w:rsidTr="009F3079">
        <w:trPr>
          <w:trHeight w:hRule="exact" w:val="288"/>
        </w:trPr>
        <w:tc>
          <w:tcPr>
            <w:tcW w:w="1075" w:type="dxa"/>
          </w:tcPr>
          <w:p w14:paraId="24200A9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12</w:t>
            </w:r>
          </w:p>
        </w:tc>
        <w:tc>
          <w:tcPr>
            <w:tcW w:w="7200" w:type="dxa"/>
          </w:tcPr>
          <w:p w14:paraId="7C43B92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feel confident about my ability to do most things.</w:t>
            </w:r>
          </w:p>
        </w:tc>
        <w:tc>
          <w:tcPr>
            <w:tcW w:w="1350" w:type="dxa"/>
          </w:tcPr>
          <w:p w14:paraId="4D229C4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3D32A7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0.499</w:t>
            </w:r>
          </w:p>
        </w:tc>
      </w:tr>
      <w:tr w:rsidR="00984A50" w:rsidRPr="001D3AC8" w14:paraId="6836AA6A" w14:textId="77777777" w:rsidTr="009F3079">
        <w:trPr>
          <w:trHeight w:hRule="exact" w:val="288"/>
        </w:trPr>
        <w:tc>
          <w:tcPr>
            <w:tcW w:w="1075" w:type="dxa"/>
          </w:tcPr>
          <w:p w14:paraId="1F53C84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13</w:t>
            </w:r>
          </w:p>
        </w:tc>
        <w:tc>
          <w:tcPr>
            <w:tcW w:w="7200" w:type="dxa"/>
          </w:tcPr>
          <w:p w14:paraId="6C3692D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It is difficult for me to make through misfortunes in my life.</w:t>
            </w:r>
          </w:p>
        </w:tc>
        <w:tc>
          <w:tcPr>
            <w:tcW w:w="1350" w:type="dxa"/>
          </w:tcPr>
          <w:p w14:paraId="04AC66E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4F3635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0.424</w:t>
            </w:r>
          </w:p>
        </w:tc>
      </w:tr>
      <w:tr w:rsidR="00984A50" w:rsidRPr="001D3AC8" w14:paraId="43FE6184" w14:textId="77777777" w:rsidTr="009F3079">
        <w:trPr>
          <w:trHeight w:hRule="exact" w:val="288"/>
        </w:trPr>
        <w:tc>
          <w:tcPr>
            <w:tcW w:w="1075" w:type="dxa"/>
          </w:tcPr>
          <w:p w14:paraId="14348BF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14</w:t>
            </w:r>
          </w:p>
        </w:tc>
        <w:tc>
          <w:tcPr>
            <w:tcW w:w="7200" w:type="dxa"/>
          </w:tcPr>
          <w:p w14:paraId="3EEB167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Bad things happen in life, but I can handle it pretty well.</w:t>
            </w:r>
          </w:p>
        </w:tc>
        <w:tc>
          <w:tcPr>
            <w:tcW w:w="1350" w:type="dxa"/>
          </w:tcPr>
          <w:p w14:paraId="5BC9BD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58540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0.361</w:t>
            </w:r>
          </w:p>
        </w:tc>
      </w:tr>
      <w:tr w:rsidR="00984A50" w:rsidRPr="001D3AC8" w14:paraId="369B3CBC" w14:textId="77777777" w:rsidTr="009F3079">
        <w:trPr>
          <w:trHeight w:hRule="exact" w:val="288"/>
        </w:trPr>
        <w:tc>
          <w:tcPr>
            <w:tcW w:w="1075" w:type="dxa"/>
          </w:tcPr>
          <w:p w14:paraId="10EFDA6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15</w:t>
            </w:r>
          </w:p>
        </w:tc>
        <w:tc>
          <w:tcPr>
            <w:tcW w:w="7200" w:type="dxa"/>
          </w:tcPr>
          <w:p w14:paraId="5C994B0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see difficulties all around me.</w:t>
            </w:r>
          </w:p>
        </w:tc>
        <w:tc>
          <w:tcPr>
            <w:tcW w:w="1350" w:type="dxa"/>
          </w:tcPr>
          <w:p w14:paraId="7FE0F1B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73A5B19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1.029</w:t>
            </w:r>
          </w:p>
        </w:tc>
      </w:tr>
      <w:tr w:rsidR="00984A50" w:rsidRPr="001D3AC8" w14:paraId="48DEA006" w14:textId="77777777" w:rsidTr="009F3079">
        <w:trPr>
          <w:trHeight w:hRule="exact" w:val="288"/>
        </w:trPr>
        <w:tc>
          <w:tcPr>
            <w:tcW w:w="1075" w:type="dxa"/>
          </w:tcPr>
          <w:p w14:paraId="7C75BF6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16</w:t>
            </w:r>
          </w:p>
        </w:tc>
        <w:tc>
          <w:tcPr>
            <w:tcW w:w="7200" w:type="dxa"/>
          </w:tcPr>
          <w:p w14:paraId="4C3CBAB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tend to be a pessimistic person.</w:t>
            </w:r>
          </w:p>
        </w:tc>
        <w:tc>
          <w:tcPr>
            <w:tcW w:w="1350" w:type="dxa"/>
          </w:tcPr>
          <w:p w14:paraId="50D3F8B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EF85B9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0.175**</w:t>
            </w:r>
          </w:p>
        </w:tc>
      </w:tr>
      <w:tr w:rsidR="00984A50" w:rsidRPr="001D3AC8" w14:paraId="5729C027" w14:textId="77777777" w:rsidTr="009F3079">
        <w:trPr>
          <w:trHeight w:hRule="exact" w:val="288"/>
        </w:trPr>
        <w:tc>
          <w:tcPr>
            <w:tcW w:w="1075" w:type="dxa"/>
          </w:tcPr>
          <w:p w14:paraId="1FADDCE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17</w:t>
            </w:r>
          </w:p>
        </w:tc>
        <w:tc>
          <w:tcPr>
            <w:tcW w:w="7200" w:type="dxa"/>
          </w:tcPr>
          <w:p w14:paraId="6BFF36E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positive, but negative thoughts can conquer me sometimes.</w:t>
            </w:r>
          </w:p>
        </w:tc>
        <w:tc>
          <w:tcPr>
            <w:tcW w:w="1350" w:type="dxa"/>
          </w:tcPr>
          <w:p w14:paraId="38EAC26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1305B4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0.028**</w:t>
            </w:r>
          </w:p>
        </w:tc>
      </w:tr>
      <w:tr w:rsidR="00984A50" w:rsidRPr="001D3AC8" w14:paraId="3D03E34E" w14:textId="77777777" w:rsidTr="009F3079">
        <w:trPr>
          <w:trHeight w:hRule="exact" w:val="288"/>
        </w:trPr>
        <w:tc>
          <w:tcPr>
            <w:tcW w:w="1075" w:type="dxa"/>
            <w:tcBorders>
              <w:bottom w:val="single" w:sz="4" w:space="0" w:color="auto"/>
            </w:tcBorders>
          </w:tcPr>
          <w:p w14:paraId="77BD75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18</w:t>
            </w:r>
          </w:p>
        </w:tc>
        <w:tc>
          <w:tcPr>
            <w:tcW w:w="7200" w:type="dxa"/>
            <w:tcBorders>
              <w:bottom w:val="single" w:sz="4" w:space="0" w:color="auto"/>
            </w:tcBorders>
          </w:tcPr>
          <w:p w14:paraId="3A4FC2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consider myself an optimistic person.</w:t>
            </w:r>
          </w:p>
        </w:tc>
        <w:tc>
          <w:tcPr>
            <w:tcW w:w="1350" w:type="dxa"/>
            <w:tcBorders>
              <w:bottom w:val="single" w:sz="4" w:space="0" w:color="auto"/>
            </w:tcBorders>
          </w:tcPr>
          <w:p w14:paraId="20E3916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Borders>
              <w:bottom w:val="single" w:sz="4" w:space="0" w:color="auto"/>
            </w:tcBorders>
          </w:tcPr>
          <w:p w14:paraId="554E6EF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0.262</w:t>
            </w:r>
          </w:p>
        </w:tc>
      </w:tr>
    </w:tbl>
    <w:p w14:paraId="5933FE8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Note: O = the item has significant DIF. ** = the DIF effect size is smaller than 0.2, and thus should be considered not different from a DIF-free item.</w:t>
      </w:r>
    </w:p>
    <w:p w14:paraId="3AB9518C" w14:textId="77777777" w:rsidR="00984A50" w:rsidRPr="001D3AC8" w:rsidRDefault="00984A50" w:rsidP="00984A50">
      <w:pPr>
        <w:rPr>
          <w:rFonts w:ascii="Times New Roman" w:hAnsi="Times New Roman" w:cs="Times New Roman"/>
          <w:color w:val="000000" w:themeColor="text1"/>
          <w:sz w:val="18"/>
          <w:szCs w:val="18"/>
        </w:rPr>
      </w:pPr>
    </w:p>
    <w:p w14:paraId="727A3808" w14:textId="77777777" w:rsidR="00984A50" w:rsidRPr="001D3AC8" w:rsidRDefault="00984A50" w:rsidP="00984A50">
      <w:pPr>
        <w:rPr>
          <w:rFonts w:ascii="Times New Roman" w:hAnsi="Times New Roman" w:cs="Times New Roman"/>
          <w:color w:val="000000" w:themeColor="text1"/>
          <w:sz w:val="18"/>
          <w:szCs w:val="18"/>
        </w:rPr>
      </w:pPr>
    </w:p>
    <w:p w14:paraId="55C47262" w14:textId="77777777" w:rsidR="00984A50" w:rsidRPr="001D3AC8" w:rsidRDefault="00984A50" w:rsidP="00984A50">
      <w:pPr>
        <w:rPr>
          <w:rFonts w:ascii="Times New Roman" w:hAnsi="Times New Roman" w:cs="Times New Roman"/>
          <w:color w:val="000000" w:themeColor="text1"/>
          <w:sz w:val="18"/>
          <w:szCs w:val="18"/>
        </w:rPr>
      </w:pPr>
    </w:p>
    <w:p w14:paraId="6C64ED98" w14:textId="77777777" w:rsidR="00984A50" w:rsidRPr="001D3AC8" w:rsidRDefault="00984A50" w:rsidP="00984A50">
      <w:pPr>
        <w:rPr>
          <w:rFonts w:ascii="Times New Roman" w:hAnsi="Times New Roman" w:cs="Times New Roman"/>
          <w:color w:val="000000" w:themeColor="text1"/>
          <w:sz w:val="18"/>
          <w:szCs w:val="18"/>
        </w:rPr>
      </w:pPr>
    </w:p>
    <w:p w14:paraId="76FBD1CF" w14:textId="77777777" w:rsidR="00984A50" w:rsidRPr="001D3AC8" w:rsidRDefault="00984A50" w:rsidP="00984A50">
      <w:pPr>
        <w:rPr>
          <w:rFonts w:ascii="Times New Roman" w:hAnsi="Times New Roman" w:cs="Times New Roman"/>
          <w:color w:val="000000" w:themeColor="text1"/>
          <w:sz w:val="18"/>
          <w:szCs w:val="18"/>
        </w:rPr>
      </w:pPr>
    </w:p>
    <w:p w14:paraId="35ACDA20" w14:textId="77777777" w:rsidR="00984A50" w:rsidRPr="001D3AC8" w:rsidRDefault="00984A50" w:rsidP="00984A50">
      <w:pPr>
        <w:rPr>
          <w:rFonts w:ascii="Times New Roman" w:hAnsi="Times New Roman" w:cs="Times New Roman"/>
          <w:color w:val="000000" w:themeColor="text1"/>
          <w:sz w:val="18"/>
          <w:szCs w:val="18"/>
        </w:rPr>
      </w:pPr>
    </w:p>
    <w:p w14:paraId="4338D511" w14:textId="77777777" w:rsidR="00984A50" w:rsidRPr="001D3AC8" w:rsidRDefault="00984A50" w:rsidP="00984A50">
      <w:pPr>
        <w:rPr>
          <w:rFonts w:ascii="Times New Roman" w:hAnsi="Times New Roman" w:cs="Times New Roman"/>
          <w:color w:val="000000" w:themeColor="text1"/>
          <w:sz w:val="18"/>
          <w:szCs w:val="18"/>
        </w:rPr>
      </w:pPr>
    </w:p>
    <w:p w14:paraId="7652C60A" w14:textId="77777777" w:rsidR="00984A50" w:rsidRPr="001D3AC8" w:rsidRDefault="00984A50" w:rsidP="00984A50">
      <w:pPr>
        <w:rPr>
          <w:rFonts w:ascii="Times New Roman" w:hAnsi="Times New Roman" w:cs="Times New Roman"/>
          <w:color w:val="000000" w:themeColor="text1"/>
          <w:sz w:val="18"/>
          <w:szCs w:val="18"/>
        </w:rPr>
      </w:pPr>
    </w:p>
    <w:p w14:paraId="608457CE" w14:textId="77777777" w:rsidR="00984A50" w:rsidRPr="001D3AC8" w:rsidRDefault="00984A50" w:rsidP="00984A50">
      <w:pPr>
        <w:rPr>
          <w:rFonts w:ascii="Times New Roman" w:hAnsi="Times New Roman" w:cs="Times New Roman"/>
          <w:color w:val="000000" w:themeColor="text1"/>
          <w:sz w:val="18"/>
          <w:szCs w:val="18"/>
        </w:rPr>
      </w:pPr>
    </w:p>
    <w:p w14:paraId="50296283" w14:textId="77777777" w:rsidR="00984A50" w:rsidRPr="001D3AC8" w:rsidRDefault="00984A50" w:rsidP="00984A50">
      <w:pPr>
        <w:rPr>
          <w:rFonts w:ascii="Times New Roman" w:hAnsi="Times New Roman" w:cs="Times New Roman"/>
          <w:color w:val="000000" w:themeColor="text1"/>
          <w:sz w:val="18"/>
          <w:szCs w:val="18"/>
        </w:rPr>
      </w:pPr>
    </w:p>
    <w:p w14:paraId="5EB50BE9" w14:textId="77777777" w:rsidR="00984A50" w:rsidRPr="001D3AC8" w:rsidRDefault="00984A50" w:rsidP="00984A50">
      <w:pPr>
        <w:rPr>
          <w:rFonts w:ascii="Times New Roman" w:hAnsi="Times New Roman" w:cs="Times New Roman"/>
          <w:color w:val="000000" w:themeColor="text1"/>
          <w:sz w:val="18"/>
          <w:szCs w:val="18"/>
        </w:rPr>
      </w:pPr>
    </w:p>
    <w:p w14:paraId="6296DF0E" w14:textId="77777777" w:rsidR="00984A50" w:rsidRPr="001D3AC8" w:rsidRDefault="00984A50" w:rsidP="00984A50">
      <w:pPr>
        <w:rPr>
          <w:rFonts w:ascii="Times New Roman" w:hAnsi="Times New Roman" w:cs="Times New Roman"/>
          <w:color w:val="000000" w:themeColor="text1"/>
          <w:sz w:val="18"/>
          <w:szCs w:val="18"/>
        </w:rPr>
      </w:pPr>
    </w:p>
    <w:p w14:paraId="50F80E20" w14:textId="77777777" w:rsidR="00984A50" w:rsidRPr="001D3AC8" w:rsidRDefault="00984A50" w:rsidP="00984A50">
      <w:pPr>
        <w:rPr>
          <w:rFonts w:ascii="Times New Roman" w:hAnsi="Times New Roman" w:cs="Times New Roman"/>
          <w:color w:val="000000" w:themeColor="text1"/>
          <w:sz w:val="18"/>
          <w:szCs w:val="18"/>
        </w:rPr>
      </w:pPr>
    </w:p>
    <w:p w14:paraId="5742CCFF" w14:textId="77777777" w:rsidR="00984A50" w:rsidRPr="001D3AC8" w:rsidRDefault="00984A50" w:rsidP="00984A50">
      <w:pPr>
        <w:rPr>
          <w:rFonts w:ascii="Times New Roman" w:hAnsi="Times New Roman" w:cs="Times New Roman"/>
          <w:color w:val="000000" w:themeColor="text1"/>
          <w:sz w:val="18"/>
          <w:szCs w:val="18"/>
        </w:rPr>
      </w:pPr>
    </w:p>
    <w:p w14:paraId="38BF37A4" w14:textId="77777777" w:rsidR="00984A50" w:rsidRPr="001D3AC8" w:rsidRDefault="00984A50" w:rsidP="00984A50">
      <w:pPr>
        <w:rPr>
          <w:rFonts w:ascii="Times New Roman" w:hAnsi="Times New Roman" w:cs="Times New Roman"/>
          <w:color w:val="000000" w:themeColor="text1"/>
          <w:sz w:val="18"/>
          <w:szCs w:val="18"/>
        </w:rPr>
      </w:pPr>
    </w:p>
    <w:p w14:paraId="1AC662BA" w14:textId="77777777" w:rsidR="00984A50" w:rsidRPr="001D3AC8" w:rsidRDefault="00984A50" w:rsidP="00984A50">
      <w:pPr>
        <w:rPr>
          <w:rFonts w:ascii="Times New Roman" w:hAnsi="Times New Roman" w:cs="Times New Roman"/>
          <w:color w:val="000000" w:themeColor="text1"/>
          <w:sz w:val="18"/>
          <w:szCs w:val="18"/>
        </w:rPr>
      </w:pPr>
    </w:p>
    <w:p w14:paraId="47C62C5F" w14:textId="32E7BD08" w:rsidR="00984A50" w:rsidRPr="001D3AC8" w:rsidRDefault="008263C0" w:rsidP="00984A50">
      <w:pPr>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br w:type="page"/>
      </w:r>
      <w:r w:rsidR="00984A50" w:rsidRPr="001D3AC8">
        <w:rPr>
          <w:rFonts w:ascii="Times New Roman" w:hAnsi="Times New Roman" w:cs="Times New Roman"/>
          <w:b/>
          <w:color w:val="000000" w:themeColor="text1"/>
          <w:sz w:val="18"/>
          <w:szCs w:val="18"/>
        </w:rPr>
        <w:lastRenderedPageBreak/>
        <w:t>Table 10</w:t>
      </w:r>
    </w:p>
    <w:p w14:paraId="18A1183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results obtained via SGR and DIF effect size for the Curiosity scale.</w:t>
      </w:r>
    </w:p>
    <w:p w14:paraId="772A0E47" w14:textId="77777777" w:rsidR="00984A50" w:rsidRPr="001D3AC8" w:rsidRDefault="00984A50" w:rsidP="00984A50">
      <w:pPr>
        <w:rPr>
          <w:rFonts w:ascii="Times New Roman" w:hAnsi="Times New Roman" w:cs="Times New Roman"/>
          <w:color w:val="000000" w:themeColor="text1"/>
          <w:sz w:val="18"/>
          <w:szCs w:val="18"/>
        </w:rPr>
      </w:pPr>
    </w:p>
    <w:tbl>
      <w:tblPr>
        <w:tblStyle w:val="TableGrid"/>
        <w:tblW w:w="12240" w:type="dxa"/>
        <w:tblLook w:val="04A0" w:firstRow="1" w:lastRow="0" w:firstColumn="1" w:lastColumn="0" w:noHBand="0" w:noVBand="1"/>
      </w:tblPr>
      <w:tblGrid>
        <w:gridCol w:w="1075"/>
        <w:gridCol w:w="8285"/>
        <w:gridCol w:w="1080"/>
        <w:gridCol w:w="1800"/>
      </w:tblGrid>
      <w:tr w:rsidR="00984A50" w:rsidRPr="001D3AC8" w14:paraId="36D7DAE6" w14:textId="77777777" w:rsidTr="009F3079">
        <w:trPr>
          <w:trHeight w:hRule="exact" w:val="288"/>
        </w:trPr>
        <w:tc>
          <w:tcPr>
            <w:tcW w:w="1075" w:type="dxa"/>
            <w:tcBorders>
              <w:left w:val="nil"/>
              <w:bottom w:val="single" w:sz="4" w:space="0" w:color="auto"/>
              <w:right w:val="nil"/>
            </w:tcBorders>
          </w:tcPr>
          <w:p w14:paraId="2372AB03" w14:textId="77777777" w:rsidR="00984A50" w:rsidRPr="001D3AC8" w:rsidRDefault="00984A50" w:rsidP="009F3079">
            <w:pPr>
              <w:rPr>
                <w:rFonts w:ascii="Times New Roman" w:hAnsi="Times New Roman" w:cs="Times New Roman"/>
                <w:color w:val="000000" w:themeColor="text1"/>
                <w:sz w:val="18"/>
                <w:szCs w:val="18"/>
              </w:rPr>
            </w:pPr>
          </w:p>
        </w:tc>
        <w:tc>
          <w:tcPr>
            <w:tcW w:w="8285" w:type="dxa"/>
            <w:tcBorders>
              <w:left w:val="nil"/>
              <w:bottom w:val="single" w:sz="4" w:space="0" w:color="auto"/>
              <w:right w:val="nil"/>
            </w:tcBorders>
          </w:tcPr>
          <w:p w14:paraId="01175741" w14:textId="77777777" w:rsidR="00984A50" w:rsidRPr="001D3AC8" w:rsidRDefault="00984A50" w:rsidP="009F3079">
            <w:pPr>
              <w:rPr>
                <w:rFonts w:ascii="Times New Roman" w:hAnsi="Times New Roman" w:cs="Times New Roman"/>
                <w:color w:val="000000" w:themeColor="text1"/>
                <w:sz w:val="18"/>
                <w:szCs w:val="18"/>
              </w:rPr>
            </w:pPr>
          </w:p>
        </w:tc>
        <w:tc>
          <w:tcPr>
            <w:tcW w:w="1080" w:type="dxa"/>
            <w:tcBorders>
              <w:left w:val="nil"/>
              <w:bottom w:val="single" w:sz="4" w:space="0" w:color="auto"/>
              <w:right w:val="nil"/>
            </w:tcBorders>
          </w:tcPr>
          <w:p w14:paraId="777AFED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SGR</w:t>
            </w:r>
          </w:p>
        </w:tc>
        <w:tc>
          <w:tcPr>
            <w:tcW w:w="1800" w:type="dxa"/>
            <w:tcBorders>
              <w:left w:val="nil"/>
              <w:bottom w:val="single" w:sz="4" w:space="0" w:color="auto"/>
              <w:right w:val="nil"/>
            </w:tcBorders>
          </w:tcPr>
          <w:p w14:paraId="448ED6E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Effect Size</w:t>
            </w:r>
          </w:p>
        </w:tc>
      </w:tr>
      <w:tr w:rsidR="00984A50" w:rsidRPr="001D3AC8" w14:paraId="4A573767" w14:textId="77777777" w:rsidTr="009F3079">
        <w:trPr>
          <w:trHeight w:hRule="exact" w:val="288"/>
        </w:trPr>
        <w:tc>
          <w:tcPr>
            <w:tcW w:w="1075" w:type="dxa"/>
            <w:tcBorders>
              <w:top w:val="single" w:sz="4" w:space="0" w:color="auto"/>
              <w:left w:val="nil"/>
              <w:bottom w:val="nil"/>
              <w:right w:val="nil"/>
            </w:tcBorders>
          </w:tcPr>
          <w:p w14:paraId="11F5881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w:t>
            </w:r>
          </w:p>
        </w:tc>
        <w:tc>
          <w:tcPr>
            <w:tcW w:w="8285" w:type="dxa"/>
            <w:tcBorders>
              <w:top w:val="single" w:sz="4" w:space="0" w:color="auto"/>
              <w:left w:val="nil"/>
              <w:bottom w:val="nil"/>
              <w:right w:val="nil"/>
            </w:tcBorders>
            <w:vAlign w:val="bottom"/>
          </w:tcPr>
          <w:p w14:paraId="1373A33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learn new things only when I have to.</w:t>
            </w:r>
          </w:p>
        </w:tc>
        <w:tc>
          <w:tcPr>
            <w:tcW w:w="1080" w:type="dxa"/>
            <w:tcBorders>
              <w:top w:val="single" w:sz="4" w:space="0" w:color="auto"/>
              <w:left w:val="nil"/>
              <w:bottom w:val="nil"/>
              <w:right w:val="nil"/>
            </w:tcBorders>
          </w:tcPr>
          <w:p w14:paraId="5649574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single" w:sz="4" w:space="0" w:color="auto"/>
              <w:left w:val="nil"/>
              <w:bottom w:val="nil"/>
              <w:right w:val="nil"/>
            </w:tcBorders>
            <w:vAlign w:val="bottom"/>
          </w:tcPr>
          <w:p w14:paraId="56A6715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0.112**</w:t>
            </w:r>
          </w:p>
        </w:tc>
      </w:tr>
      <w:tr w:rsidR="00984A50" w:rsidRPr="001D3AC8" w14:paraId="3A34A6E4" w14:textId="77777777" w:rsidTr="009F3079">
        <w:trPr>
          <w:trHeight w:hRule="exact" w:val="288"/>
        </w:trPr>
        <w:tc>
          <w:tcPr>
            <w:tcW w:w="1075" w:type="dxa"/>
            <w:tcBorders>
              <w:top w:val="nil"/>
              <w:left w:val="nil"/>
              <w:bottom w:val="nil"/>
              <w:right w:val="nil"/>
            </w:tcBorders>
          </w:tcPr>
          <w:p w14:paraId="0EF53C9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3</w:t>
            </w:r>
          </w:p>
        </w:tc>
        <w:tc>
          <w:tcPr>
            <w:tcW w:w="8285" w:type="dxa"/>
            <w:tcBorders>
              <w:top w:val="nil"/>
              <w:left w:val="nil"/>
              <w:bottom w:val="nil"/>
              <w:right w:val="nil"/>
            </w:tcBorders>
            <w:vAlign w:val="bottom"/>
          </w:tcPr>
          <w:p w14:paraId="712336D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really interested in new technology.</w:t>
            </w:r>
          </w:p>
        </w:tc>
        <w:tc>
          <w:tcPr>
            <w:tcW w:w="1080" w:type="dxa"/>
            <w:tcBorders>
              <w:top w:val="nil"/>
              <w:left w:val="nil"/>
              <w:bottom w:val="nil"/>
              <w:right w:val="nil"/>
            </w:tcBorders>
          </w:tcPr>
          <w:p w14:paraId="6EFBADD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48492C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0.307</w:t>
            </w:r>
          </w:p>
        </w:tc>
      </w:tr>
      <w:tr w:rsidR="00984A50" w:rsidRPr="001D3AC8" w14:paraId="68A56378" w14:textId="77777777" w:rsidTr="009F3079">
        <w:trPr>
          <w:trHeight w:hRule="exact" w:val="288"/>
        </w:trPr>
        <w:tc>
          <w:tcPr>
            <w:tcW w:w="1075" w:type="dxa"/>
            <w:tcBorders>
              <w:top w:val="nil"/>
              <w:left w:val="nil"/>
              <w:bottom w:val="nil"/>
              <w:right w:val="nil"/>
            </w:tcBorders>
          </w:tcPr>
          <w:p w14:paraId="10F33F6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4</w:t>
            </w:r>
          </w:p>
        </w:tc>
        <w:tc>
          <w:tcPr>
            <w:tcW w:w="8285" w:type="dxa"/>
            <w:tcBorders>
              <w:top w:val="nil"/>
              <w:left w:val="nil"/>
              <w:bottom w:val="nil"/>
              <w:right w:val="nil"/>
            </w:tcBorders>
            <w:vAlign w:val="bottom"/>
          </w:tcPr>
          <w:p w14:paraId="5ED47D0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usually intrigued by what I learn in classes.</w:t>
            </w:r>
          </w:p>
        </w:tc>
        <w:tc>
          <w:tcPr>
            <w:tcW w:w="1080" w:type="dxa"/>
            <w:tcBorders>
              <w:top w:val="nil"/>
              <w:left w:val="nil"/>
              <w:bottom w:val="nil"/>
              <w:right w:val="nil"/>
            </w:tcBorders>
          </w:tcPr>
          <w:p w14:paraId="18CD66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AD7EC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0.643</w:t>
            </w:r>
          </w:p>
        </w:tc>
      </w:tr>
      <w:tr w:rsidR="00984A50" w:rsidRPr="001D3AC8" w14:paraId="0EF3F3FF" w14:textId="77777777" w:rsidTr="009F3079">
        <w:trPr>
          <w:trHeight w:hRule="exact" w:val="288"/>
        </w:trPr>
        <w:tc>
          <w:tcPr>
            <w:tcW w:w="1075" w:type="dxa"/>
            <w:tcBorders>
              <w:top w:val="nil"/>
              <w:left w:val="nil"/>
              <w:bottom w:val="nil"/>
              <w:right w:val="nil"/>
            </w:tcBorders>
          </w:tcPr>
          <w:p w14:paraId="2BE5E65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5</w:t>
            </w:r>
          </w:p>
        </w:tc>
        <w:tc>
          <w:tcPr>
            <w:tcW w:w="8285" w:type="dxa"/>
            <w:tcBorders>
              <w:top w:val="nil"/>
              <w:left w:val="nil"/>
              <w:bottom w:val="nil"/>
              <w:right w:val="nil"/>
            </w:tcBorders>
            <w:vAlign w:val="bottom"/>
          </w:tcPr>
          <w:p w14:paraId="2DC3234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only care about information that is relevant to me.</w:t>
            </w:r>
          </w:p>
        </w:tc>
        <w:tc>
          <w:tcPr>
            <w:tcW w:w="1080" w:type="dxa"/>
            <w:tcBorders>
              <w:top w:val="nil"/>
              <w:left w:val="nil"/>
              <w:bottom w:val="nil"/>
              <w:right w:val="nil"/>
            </w:tcBorders>
          </w:tcPr>
          <w:p w14:paraId="322C213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20257E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0.079**</w:t>
            </w:r>
          </w:p>
        </w:tc>
      </w:tr>
      <w:tr w:rsidR="00984A50" w:rsidRPr="001D3AC8" w14:paraId="58CC6B5E" w14:textId="77777777" w:rsidTr="009F3079">
        <w:trPr>
          <w:trHeight w:hRule="exact" w:val="288"/>
        </w:trPr>
        <w:tc>
          <w:tcPr>
            <w:tcW w:w="1075" w:type="dxa"/>
            <w:tcBorders>
              <w:top w:val="nil"/>
              <w:left w:val="nil"/>
              <w:bottom w:val="nil"/>
              <w:right w:val="nil"/>
            </w:tcBorders>
          </w:tcPr>
          <w:p w14:paraId="3FE4296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6</w:t>
            </w:r>
          </w:p>
        </w:tc>
        <w:tc>
          <w:tcPr>
            <w:tcW w:w="8285" w:type="dxa"/>
            <w:tcBorders>
              <w:top w:val="nil"/>
              <w:left w:val="nil"/>
              <w:bottom w:val="nil"/>
              <w:right w:val="nil"/>
            </w:tcBorders>
            <w:vAlign w:val="bottom"/>
          </w:tcPr>
          <w:p w14:paraId="2F14E48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try new things just so I can learn more about them.</w:t>
            </w:r>
          </w:p>
        </w:tc>
        <w:tc>
          <w:tcPr>
            <w:tcW w:w="1080" w:type="dxa"/>
            <w:tcBorders>
              <w:top w:val="nil"/>
              <w:left w:val="nil"/>
              <w:bottom w:val="nil"/>
              <w:right w:val="nil"/>
            </w:tcBorders>
          </w:tcPr>
          <w:p w14:paraId="4F8FEAE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5F3394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0.270</w:t>
            </w:r>
          </w:p>
        </w:tc>
      </w:tr>
      <w:tr w:rsidR="00984A50" w:rsidRPr="001D3AC8" w14:paraId="574622BE" w14:textId="77777777" w:rsidTr="009F3079">
        <w:trPr>
          <w:trHeight w:hRule="exact" w:val="288"/>
        </w:trPr>
        <w:tc>
          <w:tcPr>
            <w:tcW w:w="1075" w:type="dxa"/>
            <w:tcBorders>
              <w:top w:val="nil"/>
              <w:left w:val="nil"/>
              <w:bottom w:val="nil"/>
              <w:right w:val="nil"/>
            </w:tcBorders>
          </w:tcPr>
          <w:p w14:paraId="353FCD7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7</w:t>
            </w:r>
          </w:p>
        </w:tc>
        <w:tc>
          <w:tcPr>
            <w:tcW w:w="8285" w:type="dxa"/>
            <w:tcBorders>
              <w:top w:val="nil"/>
              <w:left w:val="nil"/>
              <w:bottom w:val="nil"/>
              <w:right w:val="nil"/>
            </w:tcBorders>
            <w:vAlign w:val="bottom"/>
          </w:tcPr>
          <w:p w14:paraId="6BBB142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can be persuaded to try some new things, but most of the time I am reluctant to do so.</w:t>
            </w:r>
          </w:p>
        </w:tc>
        <w:tc>
          <w:tcPr>
            <w:tcW w:w="1080" w:type="dxa"/>
            <w:tcBorders>
              <w:top w:val="nil"/>
              <w:left w:val="nil"/>
              <w:bottom w:val="nil"/>
              <w:right w:val="nil"/>
            </w:tcBorders>
          </w:tcPr>
          <w:p w14:paraId="030194B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EB2AA8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0.142**</w:t>
            </w:r>
          </w:p>
        </w:tc>
      </w:tr>
      <w:tr w:rsidR="00984A50" w:rsidRPr="001D3AC8" w14:paraId="30378282" w14:textId="77777777" w:rsidTr="009F3079">
        <w:trPr>
          <w:trHeight w:hRule="exact" w:val="288"/>
        </w:trPr>
        <w:tc>
          <w:tcPr>
            <w:tcW w:w="1075" w:type="dxa"/>
            <w:tcBorders>
              <w:top w:val="nil"/>
              <w:left w:val="nil"/>
              <w:bottom w:val="nil"/>
              <w:right w:val="nil"/>
            </w:tcBorders>
          </w:tcPr>
          <w:p w14:paraId="38AFA81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8</w:t>
            </w:r>
          </w:p>
        </w:tc>
        <w:tc>
          <w:tcPr>
            <w:tcW w:w="8285" w:type="dxa"/>
            <w:tcBorders>
              <w:top w:val="nil"/>
              <w:left w:val="nil"/>
              <w:bottom w:val="nil"/>
              <w:right w:val="nil"/>
            </w:tcBorders>
            <w:vAlign w:val="bottom"/>
          </w:tcPr>
          <w:p w14:paraId="45CF743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read non-fiction books to learn something new.</w:t>
            </w:r>
          </w:p>
        </w:tc>
        <w:tc>
          <w:tcPr>
            <w:tcW w:w="1080" w:type="dxa"/>
            <w:tcBorders>
              <w:top w:val="nil"/>
              <w:left w:val="nil"/>
              <w:bottom w:val="nil"/>
              <w:right w:val="nil"/>
            </w:tcBorders>
          </w:tcPr>
          <w:p w14:paraId="42AAF66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33BB36F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0.322</w:t>
            </w:r>
          </w:p>
        </w:tc>
      </w:tr>
      <w:tr w:rsidR="00984A50" w:rsidRPr="001D3AC8" w14:paraId="7BD4D628" w14:textId="77777777" w:rsidTr="009F3079">
        <w:trPr>
          <w:trHeight w:hRule="exact" w:val="288"/>
        </w:trPr>
        <w:tc>
          <w:tcPr>
            <w:tcW w:w="1075" w:type="dxa"/>
            <w:tcBorders>
              <w:top w:val="nil"/>
              <w:left w:val="nil"/>
              <w:bottom w:val="nil"/>
              <w:right w:val="nil"/>
            </w:tcBorders>
          </w:tcPr>
          <w:p w14:paraId="5C968F9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10</w:t>
            </w:r>
          </w:p>
        </w:tc>
        <w:tc>
          <w:tcPr>
            <w:tcW w:w="8285" w:type="dxa"/>
            <w:tcBorders>
              <w:top w:val="nil"/>
              <w:left w:val="nil"/>
              <w:bottom w:val="nil"/>
              <w:right w:val="nil"/>
            </w:tcBorders>
            <w:vAlign w:val="bottom"/>
          </w:tcPr>
          <w:p w14:paraId="170F6FF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interested in what is happening around the world.</w:t>
            </w:r>
          </w:p>
        </w:tc>
        <w:tc>
          <w:tcPr>
            <w:tcW w:w="1080" w:type="dxa"/>
            <w:tcBorders>
              <w:top w:val="nil"/>
              <w:left w:val="nil"/>
              <w:bottom w:val="nil"/>
              <w:right w:val="nil"/>
            </w:tcBorders>
          </w:tcPr>
          <w:p w14:paraId="4646537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2FC805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0.616</w:t>
            </w:r>
          </w:p>
        </w:tc>
      </w:tr>
      <w:tr w:rsidR="00984A50" w:rsidRPr="001D3AC8" w14:paraId="025E2F83" w14:textId="77777777" w:rsidTr="009F3079">
        <w:trPr>
          <w:trHeight w:hRule="exact" w:val="288"/>
        </w:trPr>
        <w:tc>
          <w:tcPr>
            <w:tcW w:w="1075" w:type="dxa"/>
            <w:tcBorders>
              <w:top w:val="nil"/>
              <w:left w:val="nil"/>
              <w:bottom w:val="nil"/>
              <w:right w:val="nil"/>
            </w:tcBorders>
          </w:tcPr>
          <w:p w14:paraId="2F28B81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11</w:t>
            </w:r>
          </w:p>
        </w:tc>
        <w:tc>
          <w:tcPr>
            <w:tcW w:w="8285" w:type="dxa"/>
            <w:tcBorders>
              <w:top w:val="nil"/>
              <w:left w:val="nil"/>
              <w:bottom w:val="nil"/>
              <w:right w:val="nil"/>
            </w:tcBorders>
            <w:vAlign w:val="bottom"/>
          </w:tcPr>
          <w:p w14:paraId="482B121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excited about new knowledge.</w:t>
            </w:r>
          </w:p>
        </w:tc>
        <w:tc>
          <w:tcPr>
            <w:tcW w:w="1080" w:type="dxa"/>
            <w:tcBorders>
              <w:top w:val="nil"/>
              <w:left w:val="nil"/>
              <w:bottom w:val="nil"/>
              <w:right w:val="nil"/>
            </w:tcBorders>
          </w:tcPr>
          <w:p w14:paraId="3760C32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62AC89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1.108</w:t>
            </w:r>
          </w:p>
        </w:tc>
      </w:tr>
      <w:tr w:rsidR="00984A50" w:rsidRPr="001D3AC8" w14:paraId="7FFEE31E" w14:textId="77777777" w:rsidTr="009F3079">
        <w:trPr>
          <w:trHeight w:hRule="exact" w:val="288"/>
        </w:trPr>
        <w:tc>
          <w:tcPr>
            <w:tcW w:w="1075" w:type="dxa"/>
            <w:tcBorders>
              <w:top w:val="nil"/>
              <w:left w:val="nil"/>
              <w:bottom w:val="nil"/>
              <w:right w:val="nil"/>
            </w:tcBorders>
          </w:tcPr>
          <w:p w14:paraId="7251623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12</w:t>
            </w:r>
          </w:p>
        </w:tc>
        <w:tc>
          <w:tcPr>
            <w:tcW w:w="8285" w:type="dxa"/>
            <w:tcBorders>
              <w:top w:val="nil"/>
              <w:left w:val="nil"/>
              <w:bottom w:val="nil"/>
              <w:right w:val="nil"/>
            </w:tcBorders>
            <w:vAlign w:val="bottom"/>
          </w:tcPr>
          <w:p w14:paraId="3731EFF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like to learn new things whenever I have time.</w:t>
            </w:r>
          </w:p>
        </w:tc>
        <w:tc>
          <w:tcPr>
            <w:tcW w:w="1080" w:type="dxa"/>
            <w:tcBorders>
              <w:top w:val="nil"/>
              <w:left w:val="nil"/>
              <w:bottom w:val="nil"/>
              <w:right w:val="nil"/>
            </w:tcBorders>
          </w:tcPr>
          <w:p w14:paraId="11CEA2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X</w:t>
            </w:r>
          </w:p>
        </w:tc>
        <w:tc>
          <w:tcPr>
            <w:tcW w:w="1800" w:type="dxa"/>
            <w:tcBorders>
              <w:top w:val="nil"/>
              <w:left w:val="nil"/>
              <w:bottom w:val="nil"/>
              <w:right w:val="nil"/>
            </w:tcBorders>
            <w:vAlign w:val="bottom"/>
          </w:tcPr>
          <w:p w14:paraId="3F49744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0.323</w:t>
            </w:r>
          </w:p>
        </w:tc>
      </w:tr>
      <w:tr w:rsidR="00984A50" w:rsidRPr="001D3AC8" w14:paraId="744D6619" w14:textId="77777777" w:rsidTr="009F3079">
        <w:trPr>
          <w:trHeight w:hRule="exact" w:val="288"/>
        </w:trPr>
        <w:tc>
          <w:tcPr>
            <w:tcW w:w="1075" w:type="dxa"/>
            <w:tcBorders>
              <w:top w:val="nil"/>
              <w:left w:val="nil"/>
              <w:bottom w:val="nil"/>
              <w:right w:val="nil"/>
            </w:tcBorders>
          </w:tcPr>
          <w:p w14:paraId="705BE47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13</w:t>
            </w:r>
          </w:p>
        </w:tc>
        <w:tc>
          <w:tcPr>
            <w:tcW w:w="8285" w:type="dxa"/>
            <w:tcBorders>
              <w:top w:val="nil"/>
              <w:left w:val="nil"/>
              <w:bottom w:val="nil"/>
              <w:right w:val="nil"/>
            </w:tcBorders>
            <w:vAlign w:val="bottom"/>
          </w:tcPr>
          <w:p w14:paraId="1059938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as curious as anybody else I know.</w:t>
            </w:r>
          </w:p>
        </w:tc>
        <w:tc>
          <w:tcPr>
            <w:tcW w:w="1080" w:type="dxa"/>
            <w:tcBorders>
              <w:top w:val="nil"/>
              <w:left w:val="nil"/>
              <w:bottom w:val="nil"/>
              <w:right w:val="nil"/>
            </w:tcBorders>
          </w:tcPr>
          <w:p w14:paraId="577CC50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8A09A5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0.603</w:t>
            </w:r>
          </w:p>
        </w:tc>
      </w:tr>
      <w:tr w:rsidR="00984A50" w:rsidRPr="001D3AC8" w14:paraId="7613A850" w14:textId="77777777" w:rsidTr="009F3079">
        <w:trPr>
          <w:trHeight w:hRule="exact" w:val="288"/>
        </w:trPr>
        <w:tc>
          <w:tcPr>
            <w:tcW w:w="1075" w:type="dxa"/>
            <w:tcBorders>
              <w:top w:val="nil"/>
              <w:left w:val="nil"/>
              <w:bottom w:val="nil"/>
              <w:right w:val="nil"/>
            </w:tcBorders>
          </w:tcPr>
          <w:p w14:paraId="5852C84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14</w:t>
            </w:r>
          </w:p>
        </w:tc>
        <w:tc>
          <w:tcPr>
            <w:tcW w:w="8285" w:type="dxa"/>
            <w:tcBorders>
              <w:top w:val="nil"/>
              <w:left w:val="nil"/>
              <w:bottom w:val="nil"/>
              <w:right w:val="nil"/>
            </w:tcBorders>
            <w:vAlign w:val="bottom"/>
          </w:tcPr>
          <w:p w14:paraId="7AD9A3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curious about the things that I don't know.</w:t>
            </w:r>
          </w:p>
        </w:tc>
        <w:tc>
          <w:tcPr>
            <w:tcW w:w="1080" w:type="dxa"/>
            <w:tcBorders>
              <w:top w:val="nil"/>
              <w:left w:val="nil"/>
              <w:bottom w:val="nil"/>
              <w:right w:val="nil"/>
            </w:tcBorders>
          </w:tcPr>
          <w:p w14:paraId="0A6FE98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025E489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0.717</w:t>
            </w:r>
          </w:p>
        </w:tc>
      </w:tr>
      <w:tr w:rsidR="00984A50" w:rsidRPr="001D3AC8" w14:paraId="78C07DEA" w14:textId="77777777" w:rsidTr="009F3079">
        <w:trPr>
          <w:trHeight w:hRule="exact" w:val="288"/>
        </w:trPr>
        <w:tc>
          <w:tcPr>
            <w:tcW w:w="1075" w:type="dxa"/>
            <w:tcBorders>
              <w:top w:val="nil"/>
              <w:left w:val="nil"/>
              <w:bottom w:val="nil"/>
              <w:right w:val="nil"/>
            </w:tcBorders>
          </w:tcPr>
          <w:p w14:paraId="6B2CEEA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15</w:t>
            </w:r>
          </w:p>
        </w:tc>
        <w:tc>
          <w:tcPr>
            <w:tcW w:w="8285" w:type="dxa"/>
            <w:tcBorders>
              <w:top w:val="nil"/>
              <w:left w:val="nil"/>
              <w:bottom w:val="nil"/>
              <w:right w:val="nil"/>
            </w:tcBorders>
            <w:vAlign w:val="bottom"/>
          </w:tcPr>
          <w:p w14:paraId="35CBD16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prefer a job where I don't have to learn anything new.</w:t>
            </w:r>
          </w:p>
        </w:tc>
        <w:tc>
          <w:tcPr>
            <w:tcW w:w="1080" w:type="dxa"/>
            <w:tcBorders>
              <w:top w:val="nil"/>
              <w:left w:val="nil"/>
              <w:bottom w:val="nil"/>
              <w:right w:val="nil"/>
            </w:tcBorders>
          </w:tcPr>
          <w:p w14:paraId="672E70A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BA4B4F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0.656</w:t>
            </w:r>
          </w:p>
        </w:tc>
      </w:tr>
      <w:tr w:rsidR="00984A50" w:rsidRPr="001D3AC8" w14:paraId="4E3F77BC" w14:textId="77777777" w:rsidTr="009F3079">
        <w:trPr>
          <w:trHeight w:hRule="exact" w:val="288"/>
        </w:trPr>
        <w:tc>
          <w:tcPr>
            <w:tcW w:w="1075" w:type="dxa"/>
            <w:tcBorders>
              <w:top w:val="nil"/>
              <w:left w:val="nil"/>
              <w:bottom w:val="nil"/>
              <w:right w:val="nil"/>
            </w:tcBorders>
          </w:tcPr>
          <w:p w14:paraId="0BAB6DC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17</w:t>
            </w:r>
          </w:p>
        </w:tc>
        <w:tc>
          <w:tcPr>
            <w:tcW w:w="8285" w:type="dxa"/>
            <w:tcBorders>
              <w:top w:val="nil"/>
              <w:left w:val="nil"/>
              <w:bottom w:val="nil"/>
              <w:right w:val="nil"/>
            </w:tcBorders>
            <w:vAlign w:val="bottom"/>
          </w:tcPr>
          <w:p w14:paraId="4A9F10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fascinated by science.</w:t>
            </w:r>
          </w:p>
        </w:tc>
        <w:tc>
          <w:tcPr>
            <w:tcW w:w="1080" w:type="dxa"/>
            <w:tcBorders>
              <w:top w:val="nil"/>
              <w:left w:val="nil"/>
              <w:bottom w:val="nil"/>
              <w:right w:val="nil"/>
            </w:tcBorders>
          </w:tcPr>
          <w:p w14:paraId="5355954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54D36E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1.246</w:t>
            </w:r>
          </w:p>
        </w:tc>
      </w:tr>
      <w:tr w:rsidR="00984A50" w:rsidRPr="001D3AC8" w14:paraId="78115FEB" w14:textId="77777777" w:rsidTr="009F3079">
        <w:trPr>
          <w:trHeight w:hRule="exact" w:val="288"/>
        </w:trPr>
        <w:tc>
          <w:tcPr>
            <w:tcW w:w="1075" w:type="dxa"/>
            <w:tcBorders>
              <w:top w:val="nil"/>
              <w:left w:val="nil"/>
              <w:bottom w:val="nil"/>
              <w:right w:val="nil"/>
            </w:tcBorders>
          </w:tcPr>
          <w:p w14:paraId="73E135E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18</w:t>
            </w:r>
          </w:p>
        </w:tc>
        <w:tc>
          <w:tcPr>
            <w:tcW w:w="8285" w:type="dxa"/>
            <w:tcBorders>
              <w:top w:val="nil"/>
              <w:left w:val="nil"/>
              <w:bottom w:val="nil"/>
              <w:right w:val="nil"/>
            </w:tcBorders>
            <w:vAlign w:val="bottom"/>
          </w:tcPr>
          <w:p w14:paraId="21DD80C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interested in learning new things.</w:t>
            </w:r>
          </w:p>
        </w:tc>
        <w:tc>
          <w:tcPr>
            <w:tcW w:w="1080" w:type="dxa"/>
            <w:tcBorders>
              <w:top w:val="nil"/>
              <w:left w:val="nil"/>
              <w:bottom w:val="nil"/>
              <w:right w:val="nil"/>
            </w:tcBorders>
          </w:tcPr>
          <w:p w14:paraId="49A27CC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998DAD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0.635</w:t>
            </w:r>
          </w:p>
        </w:tc>
      </w:tr>
      <w:tr w:rsidR="00984A50" w:rsidRPr="001D3AC8" w14:paraId="3D970E7E" w14:textId="77777777" w:rsidTr="009F3079">
        <w:trPr>
          <w:trHeight w:hRule="exact" w:val="288"/>
        </w:trPr>
        <w:tc>
          <w:tcPr>
            <w:tcW w:w="1075" w:type="dxa"/>
            <w:tcBorders>
              <w:top w:val="nil"/>
              <w:left w:val="nil"/>
              <w:right w:val="nil"/>
            </w:tcBorders>
          </w:tcPr>
          <w:p w14:paraId="4D99C28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20</w:t>
            </w:r>
          </w:p>
        </w:tc>
        <w:tc>
          <w:tcPr>
            <w:tcW w:w="8285" w:type="dxa"/>
            <w:tcBorders>
              <w:top w:val="nil"/>
              <w:left w:val="nil"/>
              <w:right w:val="nil"/>
            </w:tcBorders>
          </w:tcPr>
          <w:p w14:paraId="1EC81D71" w14:textId="77777777" w:rsidR="00984A50" w:rsidRPr="001D3AC8" w:rsidRDefault="00984A50" w:rsidP="009F3079">
            <w:pPr>
              <w:rPr>
                <w:rFonts w:ascii="Times New Roman" w:eastAsia="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try new restaurants only when other people recommend them.</w:t>
            </w:r>
          </w:p>
          <w:p w14:paraId="7E1E4992" w14:textId="77777777" w:rsidR="00984A50" w:rsidRPr="001D3AC8" w:rsidRDefault="00984A50" w:rsidP="009F3079">
            <w:pPr>
              <w:rPr>
                <w:rFonts w:ascii="Times New Roman" w:hAnsi="Times New Roman" w:cs="Times New Roman"/>
                <w:color w:val="000000" w:themeColor="text1"/>
                <w:sz w:val="18"/>
                <w:szCs w:val="18"/>
              </w:rPr>
            </w:pPr>
          </w:p>
        </w:tc>
        <w:tc>
          <w:tcPr>
            <w:tcW w:w="1080" w:type="dxa"/>
            <w:tcBorders>
              <w:top w:val="nil"/>
              <w:left w:val="nil"/>
              <w:right w:val="nil"/>
            </w:tcBorders>
          </w:tcPr>
          <w:p w14:paraId="6AF957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right w:val="nil"/>
            </w:tcBorders>
            <w:vAlign w:val="bottom"/>
          </w:tcPr>
          <w:p w14:paraId="7AAC431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0.114**</w:t>
            </w:r>
          </w:p>
        </w:tc>
      </w:tr>
    </w:tbl>
    <w:p w14:paraId="6713CDB7"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Note: O = the item has significant DIF. X: the item does not have significant DIF. ** = the DIF effect size is smaller than 0.2, and thus should be considered not different from a DIF-free item.</w:t>
      </w:r>
    </w:p>
    <w:p w14:paraId="7DC7CC6E" w14:textId="77777777" w:rsidR="00984A50" w:rsidRPr="00EF4856" w:rsidRDefault="00984A50" w:rsidP="00984A50">
      <w:pPr>
        <w:rPr>
          <w:color w:val="000000" w:themeColor="text1"/>
          <w:sz w:val="18"/>
          <w:szCs w:val="18"/>
        </w:rPr>
      </w:pPr>
    </w:p>
    <w:p w14:paraId="74FA87D3" w14:textId="77777777" w:rsidR="00984A50" w:rsidRDefault="00984A50" w:rsidP="00984A50">
      <w:pPr>
        <w:rPr>
          <w:color w:val="000000" w:themeColor="text1"/>
          <w:sz w:val="18"/>
          <w:szCs w:val="18"/>
        </w:rPr>
      </w:pPr>
    </w:p>
    <w:p w14:paraId="4A39B133" w14:textId="77777777" w:rsidR="00984A50" w:rsidRDefault="00984A50" w:rsidP="00984A50">
      <w:pPr>
        <w:rPr>
          <w:color w:val="000000" w:themeColor="text1"/>
          <w:sz w:val="18"/>
          <w:szCs w:val="18"/>
        </w:rPr>
      </w:pPr>
      <w:r>
        <w:rPr>
          <w:color w:val="000000" w:themeColor="text1"/>
          <w:sz w:val="18"/>
          <w:szCs w:val="18"/>
        </w:rPr>
        <w:br w:type="page"/>
      </w:r>
    </w:p>
    <w:p w14:paraId="224FBBA2" w14:textId="4FC558DA" w:rsidR="00984A50" w:rsidRPr="00EF4856" w:rsidRDefault="00984A50" w:rsidP="00984A50">
      <w:pPr>
        <w:rPr>
          <w:color w:val="000000" w:themeColor="text1"/>
          <w:sz w:val="18"/>
          <w:szCs w:val="18"/>
        </w:rPr>
      </w:pPr>
      <w:r>
        <w:rPr>
          <w:noProof/>
        </w:rPr>
        <w:lastRenderedPageBreak/>
        <w:drawing>
          <wp:inline distT="0" distB="0" distL="0" distR="0" wp14:anchorId="7F933DF0" wp14:editId="4EBC0C75">
            <wp:extent cx="8229600" cy="1214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1214120"/>
                    </a:xfrm>
                    <a:prstGeom prst="rect">
                      <a:avLst/>
                    </a:prstGeom>
                  </pic:spPr>
                </pic:pic>
              </a:graphicData>
            </a:graphic>
          </wp:inline>
        </w:drawing>
      </w:r>
    </w:p>
    <w:p w14:paraId="67DE01FA" w14:textId="77777777" w:rsidR="00984A50" w:rsidRDefault="00984A50" w:rsidP="00984A50">
      <w:pPr>
        <w:rPr>
          <w:b/>
          <w:color w:val="000000" w:themeColor="text1"/>
          <w:sz w:val="18"/>
          <w:szCs w:val="18"/>
        </w:rPr>
      </w:pPr>
    </w:p>
    <w:p w14:paraId="4AFEC2A4" w14:textId="089BEB1E"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w:t>
      </w:r>
      <w:r w:rsidRPr="001D3AC8">
        <w:rPr>
          <w:rFonts w:ascii="Times New Roman" w:hAnsi="Times New Roman" w:cs="Times New Roman"/>
          <w:color w:val="000000" w:themeColor="text1"/>
          <w:sz w:val="18"/>
          <w:szCs w:val="18"/>
        </w:rPr>
        <w:t xml:space="preserve"> IRT item characteristic curves of Item 17 under GGUM for the U.S. group. Note: the orange line represents the empirical response function, and the blue line represents the response function that derives from the model. Vertical bars stand for the standard error. The horizontal axis “Theta” represents </w:t>
      </w:r>
      <w:ins w:id="133" w:author="Luyao Zhang" w:date="2017-01-16T15:01:00Z">
        <w:r w:rsidR="00A65C7A">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ins w:id="134" w:author="Luyao Zhang" w:date="2017-01-16T15:01:00Z">
        <w:r w:rsidR="00775408">
          <w:rPr>
            <w:rFonts w:ascii="Times New Roman" w:hAnsi="Times New Roman" w:cs="Times New Roman"/>
            <w:color w:val="000000" w:themeColor="text1"/>
            <w:sz w:val="18"/>
            <w:szCs w:val="18"/>
          </w:rPr>
          <w:t>s</w:t>
        </w:r>
      </w:ins>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GGUM was able to capture, although not perfectly, the unfolding property of the data.</w:t>
      </w:r>
    </w:p>
    <w:p w14:paraId="2A7DD9DB" w14:textId="77777777" w:rsidR="00984A50" w:rsidRPr="00EF4856" w:rsidRDefault="00984A50" w:rsidP="00984A50">
      <w:pPr>
        <w:rPr>
          <w:color w:val="000000" w:themeColor="text1"/>
          <w:sz w:val="18"/>
          <w:szCs w:val="18"/>
        </w:rPr>
      </w:pPr>
    </w:p>
    <w:p w14:paraId="391B7CF4" w14:textId="77777777" w:rsidR="00984A50" w:rsidRPr="00EF4856" w:rsidRDefault="00984A50" w:rsidP="00984A50">
      <w:pPr>
        <w:rPr>
          <w:color w:val="000000" w:themeColor="text1"/>
          <w:sz w:val="18"/>
          <w:szCs w:val="18"/>
        </w:rPr>
      </w:pPr>
      <w:r w:rsidRPr="00EF4856">
        <w:rPr>
          <w:color w:val="000000" w:themeColor="text1"/>
          <w:sz w:val="18"/>
          <w:szCs w:val="18"/>
        </w:rPr>
        <w:br w:type="page"/>
      </w:r>
    </w:p>
    <w:p w14:paraId="6E9560AC" w14:textId="00A6373F" w:rsidR="00984A50" w:rsidRPr="00EF4856" w:rsidRDefault="00984A50" w:rsidP="00984A50">
      <w:pPr>
        <w:rPr>
          <w:color w:val="000000" w:themeColor="text1"/>
          <w:sz w:val="18"/>
          <w:szCs w:val="18"/>
        </w:rPr>
      </w:pPr>
      <w:r>
        <w:rPr>
          <w:noProof/>
        </w:rPr>
        <w:lastRenderedPageBreak/>
        <w:drawing>
          <wp:inline distT="0" distB="0" distL="0" distR="0" wp14:anchorId="1F36D07A" wp14:editId="14E8A859">
            <wp:extent cx="8229600" cy="1167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1167765"/>
                    </a:xfrm>
                    <a:prstGeom prst="rect">
                      <a:avLst/>
                    </a:prstGeom>
                  </pic:spPr>
                </pic:pic>
              </a:graphicData>
            </a:graphic>
          </wp:inline>
        </w:drawing>
      </w:r>
    </w:p>
    <w:p w14:paraId="73AAA3FD" w14:textId="77777777" w:rsidR="00984A50" w:rsidRDefault="00984A50" w:rsidP="00984A50">
      <w:pPr>
        <w:rPr>
          <w:b/>
          <w:color w:val="000000" w:themeColor="text1"/>
          <w:sz w:val="18"/>
          <w:szCs w:val="18"/>
        </w:rPr>
      </w:pPr>
    </w:p>
    <w:p w14:paraId="74620456" w14:textId="23692E50"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2.</w:t>
      </w:r>
      <w:r w:rsidRPr="001D3AC8">
        <w:rPr>
          <w:rFonts w:ascii="Times New Roman" w:hAnsi="Times New Roman" w:cs="Times New Roman"/>
          <w:color w:val="000000" w:themeColor="text1"/>
          <w:sz w:val="18"/>
          <w:szCs w:val="18"/>
        </w:rPr>
        <w:t xml:space="preserve"> IRT item characteristic curves of Item 17 under GGUM for the Chinese group. Note: the orange line represents the empirical response function, and the blue line represents the response function that derives from the model. Vertical bars stand for the standard error. The horizontal axis “Theta” represents </w:t>
      </w:r>
      <w:ins w:id="135" w:author="Luyao Zhang" w:date="2017-01-16T15:01:00Z">
        <w:r w:rsidR="00E77594">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ins w:id="136" w:author="Luyao Zhang" w:date="2017-01-16T15:01:00Z">
        <w:r w:rsidR="00D777D9">
          <w:rPr>
            <w:rFonts w:ascii="Times New Roman" w:hAnsi="Times New Roman" w:cs="Times New Roman"/>
            <w:color w:val="000000" w:themeColor="text1"/>
            <w:sz w:val="18"/>
            <w:szCs w:val="18"/>
          </w:rPr>
          <w:t>s</w:t>
        </w:r>
      </w:ins>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GGUM was able to model the unfolding pattern of the data. </w:t>
      </w:r>
    </w:p>
    <w:p w14:paraId="6F4D58F1" w14:textId="77777777" w:rsidR="00984A50" w:rsidRPr="00EF4856" w:rsidRDefault="00984A50" w:rsidP="00984A50">
      <w:pPr>
        <w:rPr>
          <w:color w:val="000000" w:themeColor="text1"/>
          <w:sz w:val="18"/>
          <w:szCs w:val="18"/>
        </w:rPr>
      </w:pPr>
    </w:p>
    <w:p w14:paraId="0559FF94" w14:textId="77777777" w:rsidR="00984A50" w:rsidRPr="00EF4856" w:rsidRDefault="00984A50" w:rsidP="00984A50">
      <w:pPr>
        <w:rPr>
          <w:color w:val="000000" w:themeColor="text1"/>
          <w:sz w:val="18"/>
          <w:szCs w:val="18"/>
        </w:rPr>
      </w:pPr>
    </w:p>
    <w:p w14:paraId="68AE8523" w14:textId="3192C32F" w:rsidR="00984A50" w:rsidRPr="00EF4856" w:rsidRDefault="00984A50" w:rsidP="00984A50">
      <w:pPr>
        <w:rPr>
          <w:color w:val="000000" w:themeColor="text1"/>
          <w:sz w:val="18"/>
          <w:szCs w:val="18"/>
        </w:rPr>
      </w:pPr>
      <w:r w:rsidRPr="00EF4856">
        <w:rPr>
          <w:color w:val="000000" w:themeColor="text1"/>
          <w:sz w:val="18"/>
          <w:szCs w:val="18"/>
        </w:rPr>
        <w:br w:type="page"/>
      </w:r>
      <w:r>
        <w:rPr>
          <w:noProof/>
        </w:rPr>
        <w:lastRenderedPageBreak/>
        <w:drawing>
          <wp:inline distT="0" distB="0" distL="0" distR="0" wp14:anchorId="3C8F1182" wp14:editId="579F8463">
            <wp:extent cx="8229600" cy="1167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1167765"/>
                    </a:xfrm>
                    <a:prstGeom prst="rect">
                      <a:avLst/>
                    </a:prstGeom>
                  </pic:spPr>
                </pic:pic>
              </a:graphicData>
            </a:graphic>
          </wp:inline>
        </w:drawing>
      </w:r>
    </w:p>
    <w:p w14:paraId="0A368EA6" w14:textId="77777777" w:rsidR="00984A50" w:rsidRDefault="00984A50" w:rsidP="00984A50">
      <w:pPr>
        <w:rPr>
          <w:b/>
          <w:color w:val="000000" w:themeColor="text1"/>
          <w:sz w:val="18"/>
          <w:szCs w:val="18"/>
        </w:rPr>
      </w:pPr>
    </w:p>
    <w:p w14:paraId="6A0B1E3D" w14:textId="14E1AA93"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3.</w:t>
      </w:r>
      <w:r w:rsidRPr="001D3AC8">
        <w:rPr>
          <w:rFonts w:ascii="Times New Roman" w:hAnsi="Times New Roman" w:cs="Times New Roman"/>
          <w:color w:val="000000" w:themeColor="text1"/>
          <w:sz w:val="18"/>
          <w:szCs w:val="18"/>
        </w:rPr>
        <w:t xml:space="preserve"> IRT item characteristic curves of Item 17 under SGR for the U.S. group. Note: the orange line represents the empirical response function, and the blue line represents the response function that derives from the model. Vertical bars stand for standard error. The horizontal axis “Theta” represents </w:t>
      </w:r>
      <w:ins w:id="137" w:author="Luyao Zhang" w:date="2017-01-16T15:01:00Z">
        <w:r w:rsidR="00E02FBD">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ins w:id="138" w:author="Luyao Zhang" w:date="2017-01-16T15:01:00Z">
        <w:r w:rsidR="00EC1890">
          <w:rPr>
            <w:rFonts w:ascii="Times New Roman" w:hAnsi="Times New Roman" w:cs="Times New Roman"/>
            <w:color w:val="000000" w:themeColor="text1"/>
            <w:sz w:val="18"/>
            <w:szCs w:val="18"/>
          </w:rPr>
          <w:t>s</w:t>
        </w:r>
      </w:ins>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w:t>
      </w:r>
    </w:p>
    <w:p w14:paraId="4794033E" w14:textId="77777777" w:rsidR="00984A50" w:rsidRPr="00EF4856" w:rsidRDefault="00984A50" w:rsidP="00984A50">
      <w:pPr>
        <w:rPr>
          <w:color w:val="000000" w:themeColor="text1"/>
          <w:sz w:val="18"/>
          <w:szCs w:val="18"/>
        </w:rPr>
      </w:pPr>
    </w:p>
    <w:p w14:paraId="144D4FBF" w14:textId="77777777" w:rsidR="00984A50" w:rsidRPr="00EF4856" w:rsidRDefault="00984A50" w:rsidP="00984A50">
      <w:pPr>
        <w:rPr>
          <w:color w:val="000000" w:themeColor="text1"/>
          <w:sz w:val="18"/>
          <w:szCs w:val="18"/>
        </w:rPr>
      </w:pPr>
    </w:p>
    <w:p w14:paraId="74F90D47" w14:textId="77777777" w:rsidR="00984A50" w:rsidRDefault="00984A50" w:rsidP="00984A50">
      <w:pPr>
        <w:rPr>
          <w:color w:val="000000" w:themeColor="text1"/>
          <w:sz w:val="18"/>
          <w:szCs w:val="18"/>
        </w:rPr>
      </w:pPr>
      <w:r w:rsidRPr="00EF4856">
        <w:rPr>
          <w:color w:val="000000" w:themeColor="text1"/>
          <w:sz w:val="18"/>
          <w:szCs w:val="18"/>
        </w:rPr>
        <w:br w:type="page"/>
      </w:r>
    </w:p>
    <w:p w14:paraId="117F5428" w14:textId="70424D72" w:rsidR="00984A50" w:rsidRPr="00EF4856" w:rsidRDefault="00984A50" w:rsidP="00984A50">
      <w:pPr>
        <w:jc w:val="center"/>
        <w:rPr>
          <w:color w:val="000000" w:themeColor="text1"/>
          <w:sz w:val="18"/>
          <w:szCs w:val="18"/>
        </w:rPr>
      </w:pPr>
      <w:r>
        <w:rPr>
          <w:noProof/>
        </w:rPr>
        <w:lastRenderedPageBreak/>
        <w:drawing>
          <wp:inline distT="0" distB="0" distL="0" distR="0" wp14:anchorId="1DA6B3D7" wp14:editId="1F4E0BD6">
            <wp:extent cx="8229600" cy="1167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167765"/>
                    </a:xfrm>
                    <a:prstGeom prst="rect">
                      <a:avLst/>
                    </a:prstGeom>
                  </pic:spPr>
                </pic:pic>
              </a:graphicData>
            </a:graphic>
          </wp:inline>
        </w:drawing>
      </w:r>
    </w:p>
    <w:p w14:paraId="5CCC43A4" w14:textId="77777777" w:rsidR="00984A50" w:rsidRDefault="00984A50" w:rsidP="00984A50">
      <w:pPr>
        <w:rPr>
          <w:b/>
          <w:color w:val="000000" w:themeColor="text1"/>
          <w:sz w:val="18"/>
          <w:szCs w:val="18"/>
        </w:rPr>
      </w:pPr>
    </w:p>
    <w:p w14:paraId="234BE4DD" w14:textId="2DA0E2BA"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4.</w:t>
      </w:r>
      <w:r w:rsidRPr="001D3AC8">
        <w:rPr>
          <w:rFonts w:ascii="Times New Roman" w:hAnsi="Times New Roman" w:cs="Times New Roman"/>
          <w:color w:val="000000" w:themeColor="text1"/>
          <w:sz w:val="18"/>
          <w:szCs w:val="18"/>
        </w:rPr>
        <w:t xml:space="preserve"> IRT item characteristic curves of Item 17 under SGR for the Chinese group. Note: the orange line represents the empirical response function, and the blue line represents the response function that derives from the model. Vertical bars stand for standard error. The horizontal axis “Theta” represents </w:t>
      </w:r>
      <w:ins w:id="139" w:author="Luyao Zhang" w:date="2017-01-16T15:01:00Z">
        <w:r w:rsidR="0096685B">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ins w:id="140" w:author="Luyao Zhang" w:date="2017-01-16T15:02:00Z">
        <w:r w:rsidR="00083E1D">
          <w:rPr>
            <w:rFonts w:ascii="Times New Roman" w:hAnsi="Times New Roman" w:cs="Times New Roman"/>
            <w:color w:val="000000" w:themeColor="text1"/>
            <w:sz w:val="18"/>
            <w:szCs w:val="18"/>
          </w:rPr>
          <w:t>s</w:t>
        </w:r>
      </w:ins>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 especially for “Disagree”, and “Agree”. As shown in the plots, SGR failed to capture the unfolding characteristic of the data.</w:t>
      </w:r>
    </w:p>
    <w:p w14:paraId="3197B68C"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2442DE8B" w14:textId="5F850FE8"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1028C439" wp14:editId="06FC6A05">
            <wp:extent cx="8229600" cy="23247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2324735"/>
                    </a:xfrm>
                    <a:prstGeom prst="rect">
                      <a:avLst/>
                    </a:prstGeom>
                  </pic:spPr>
                </pic:pic>
              </a:graphicData>
            </a:graphic>
          </wp:inline>
        </w:drawing>
      </w:r>
    </w:p>
    <w:p w14:paraId="3460517D" w14:textId="77777777" w:rsidR="00984A50" w:rsidRPr="001D3AC8" w:rsidRDefault="00984A50" w:rsidP="00984A50">
      <w:pPr>
        <w:rPr>
          <w:rFonts w:ascii="Times New Roman" w:hAnsi="Times New Roman" w:cs="Times New Roman"/>
          <w:color w:val="000000" w:themeColor="text1"/>
          <w:sz w:val="18"/>
          <w:szCs w:val="18"/>
        </w:rPr>
      </w:pPr>
    </w:p>
    <w:p w14:paraId="6E22FDD3" w14:textId="2710D58A"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5.</w:t>
      </w:r>
      <w:r w:rsidRPr="001D3AC8">
        <w:rPr>
          <w:rFonts w:ascii="Times New Roman" w:hAnsi="Times New Roman" w:cs="Times New Roman"/>
          <w:color w:val="000000" w:themeColor="text1"/>
          <w:sz w:val="18"/>
          <w:szCs w:val="18"/>
        </w:rPr>
        <w:t xml:space="preserve"> IRT item characteristic curves of Item 17 under dichotomous GGUM for the U.S. group. Note: the orange line represents the empirical response function, and the blue line represents the response function that derives from the model. Vertical bars stand for standard error. The horizontal axis “Theta” represents</w:t>
      </w:r>
      <w:ins w:id="141" w:author="Luyao Zhang" w:date="2017-01-16T15:02:00Z">
        <w:r w:rsidR="00222D5B">
          <w:rPr>
            <w:rFonts w:ascii="Times New Roman" w:hAnsi="Times New Roman" w:cs="Times New Roman"/>
            <w:color w:val="000000" w:themeColor="text1"/>
            <w:sz w:val="18"/>
            <w:szCs w:val="18"/>
          </w:rPr>
          <w:t xml:space="preserve"> the</w:t>
        </w:r>
      </w:ins>
      <w:r w:rsidRPr="001D3AC8">
        <w:rPr>
          <w:rFonts w:ascii="Times New Roman" w:hAnsi="Times New Roman" w:cs="Times New Roman"/>
          <w:color w:val="000000" w:themeColor="text1"/>
          <w:sz w:val="18"/>
          <w:szCs w:val="18"/>
        </w:rPr>
        <w:t xml:space="preserve"> latent continuum from -3.0 to +3.0, and the vertical axis represents the probability of positive responses from 0 to 1. In the plots, the responses consist of 0 (disagree), and 1 (agree). As shown in the plot, the GGUM successfully captured the unfolding pattern shown by the data (i.e., the orange lines). As shown in the plots, GGUM modelled almost perfectly the unfolding characteristic.</w:t>
      </w:r>
    </w:p>
    <w:p w14:paraId="4F708A8D" w14:textId="77777777" w:rsidR="00984A50" w:rsidRPr="001D3AC8" w:rsidRDefault="00984A50" w:rsidP="00984A50">
      <w:pPr>
        <w:rPr>
          <w:rFonts w:ascii="Times New Roman" w:hAnsi="Times New Roman" w:cs="Times New Roman"/>
          <w:color w:val="000000" w:themeColor="text1"/>
          <w:sz w:val="18"/>
          <w:szCs w:val="18"/>
        </w:rPr>
      </w:pPr>
    </w:p>
    <w:p w14:paraId="2B8029A7" w14:textId="0551913D"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r w:rsidRPr="001D3AC8">
        <w:rPr>
          <w:rFonts w:ascii="Times New Roman" w:hAnsi="Times New Roman" w:cs="Times New Roman"/>
          <w:noProof/>
        </w:rPr>
        <w:lastRenderedPageBreak/>
        <w:drawing>
          <wp:inline distT="0" distB="0" distL="0" distR="0" wp14:anchorId="1C7BF4D8" wp14:editId="5A6CD0B1">
            <wp:extent cx="8229600" cy="23247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2324735"/>
                    </a:xfrm>
                    <a:prstGeom prst="rect">
                      <a:avLst/>
                    </a:prstGeom>
                  </pic:spPr>
                </pic:pic>
              </a:graphicData>
            </a:graphic>
          </wp:inline>
        </w:drawing>
      </w:r>
    </w:p>
    <w:p w14:paraId="6ECAAAC1" w14:textId="77777777" w:rsidR="00984A50" w:rsidRPr="001D3AC8" w:rsidRDefault="00984A50" w:rsidP="00984A50">
      <w:pPr>
        <w:rPr>
          <w:rFonts w:ascii="Times New Roman" w:hAnsi="Times New Roman" w:cs="Times New Roman"/>
          <w:color w:val="000000" w:themeColor="text1"/>
          <w:sz w:val="18"/>
          <w:szCs w:val="18"/>
        </w:rPr>
      </w:pPr>
    </w:p>
    <w:p w14:paraId="7005AC11" w14:textId="3BD26FEE"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6.</w:t>
      </w:r>
      <w:r w:rsidRPr="001D3AC8">
        <w:rPr>
          <w:rFonts w:ascii="Times New Roman" w:hAnsi="Times New Roman" w:cs="Times New Roman"/>
          <w:color w:val="000000" w:themeColor="text1"/>
          <w:sz w:val="18"/>
          <w:szCs w:val="18"/>
        </w:rPr>
        <w:t xml:space="preserve"> IRT item characteristic curves of Item 17 under dichotomous GGUM for the Chinese group. Note: the orange line represents the empirical response function, and the blue line represents the response function that derives from the model. Vertical bars stand for standard error. The horizontal axis “Theta” represents </w:t>
      </w:r>
      <w:ins w:id="142" w:author="Luyao Zhang" w:date="2017-01-16T15:02:00Z">
        <w:r w:rsidR="00A01C70">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latent continuum from -3.0 to +3.0, and the vertical axis represents the probability of positive responses from 0 to 1. In the plots, the responses consist of 0 (disagree), and 1 (agree). As shown in the plots, the unfolding characteristic was captured accurately by GGUM.</w:t>
      </w:r>
    </w:p>
    <w:p w14:paraId="24A6EF0E" w14:textId="77777777" w:rsidR="00984A50" w:rsidRPr="001D3AC8" w:rsidRDefault="00984A50" w:rsidP="00984A50">
      <w:pPr>
        <w:rPr>
          <w:rFonts w:ascii="Times New Roman" w:hAnsi="Times New Roman" w:cs="Times New Roman"/>
          <w:color w:val="000000" w:themeColor="text1"/>
          <w:sz w:val="18"/>
          <w:szCs w:val="18"/>
        </w:rPr>
      </w:pPr>
    </w:p>
    <w:p w14:paraId="332DAEB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7A93CEDB" w14:textId="5B44A2BA"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1B8F086B" wp14:editId="5942BCD9">
            <wp:extent cx="5054600" cy="287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4600" cy="2870200"/>
                    </a:xfrm>
                    <a:prstGeom prst="rect">
                      <a:avLst/>
                    </a:prstGeom>
                  </pic:spPr>
                </pic:pic>
              </a:graphicData>
            </a:graphic>
          </wp:inline>
        </w:drawing>
      </w:r>
    </w:p>
    <w:p w14:paraId="1373B2DA" w14:textId="77777777" w:rsidR="00984A50" w:rsidRPr="001D3AC8" w:rsidRDefault="00984A50" w:rsidP="00984A50">
      <w:pPr>
        <w:rPr>
          <w:rFonts w:ascii="Times New Roman" w:hAnsi="Times New Roman" w:cs="Times New Roman"/>
          <w:color w:val="000000" w:themeColor="text1"/>
          <w:sz w:val="18"/>
          <w:szCs w:val="18"/>
        </w:rPr>
      </w:pPr>
    </w:p>
    <w:p w14:paraId="58A12272" w14:textId="4DDF9703"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7. </w:t>
      </w:r>
      <w:r w:rsidRPr="001D3AC8">
        <w:rPr>
          <w:rFonts w:ascii="Times New Roman" w:hAnsi="Times New Roman" w:cs="Times New Roman"/>
          <w:color w:val="000000" w:themeColor="text1"/>
          <w:sz w:val="18"/>
          <w:szCs w:val="18"/>
        </w:rPr>
        <w:t xml:space="preserve">IRT item characteristic curves of Item 17 under 2PLM for the U.S. group. Note: the orange line represents the empirical response function, and the blue line represents the response function that derives from the model. Vertical bars stand for standard error. The horizontal axis “Theta” represents </w:t>
      </w:r>
      <w:ins w:id="143" w:author="Luyao Zhang" w:date="2017-01-16T15:02:00Z">
        <w:r w:rsidR="00E32ABD">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straight response function failed to model the unfolding pattern.</w:t>
      </w:r>
    </w:p>
    <w:p w14:paraId="38B353AB"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529DA24F" w14:textId="18EB57D0"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7053B1B6" wp14:editId="55D58E00">
            <wp:extent cx="5054600" cy="287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4600" cy="2870200"/>
                    </a:xfrm>
                    <a:prstGeom prst="rect">
                      <a:avLst/>
                    </a:prstGeom>
                  </pic:spPr>
                </pic:pic>
              </a:graphicData>
            </a:graphic>
          </wp:inline>
        </w:drawing>
      </w:r>
    </w:p>
    <w:p w14:paraId="04688CB7" w14:textId="77777777" w:rsidR="00984A50" w:rsidRPr="001D3AC8" w:rsidRDefault="00984A50" w:rsidP="00984A50">
      <w:pPr>
        <w:rPr>
          <w:rFonts w:ascii="Times New Roman" w:hAnsi="Times New Roman" w:cs="Times New Roman"/>
          <w:color w:val="000000" w:themeColor="text1"/>
          <w:sz w:val="18"/>
          <w:szCs w:val="18"/>
        </w:rPr>
      </w:pPr>
    </w:p>
    <w:p w14:paraId="39EAFE0E" w14:textId="1D009415"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8.</w:t>
      </w:r>
      <w:r w:rsidRPr="001D3AC8">
        <w:rPr>
          <w:rFonts w:ascii="Times New Roman" w:hAnsi="Times New Roman" w:cs="Times New Roman"/>
          <w:color w:val="000000" w:themeColor="text1"/>
          <w:sz w:val="18"/>
          <w:szCs w:val="18"/>
        </w:rPr>
        <w:t xml:space="preserve"> IRT item characteristic curves of Item 17 under 2PLM for the Chinese group. Note: the orange line represents the empirical response function, and the blue line represents the response function that derives from the model. Vertical bars stand for standard error. The horizontal axis “Theta” represents</w:t>
      </w:r>
      <w:ins w:id="144" w:author="Luyao Zhang" w:date="2017-01-16T15:02:00Z">
        <w:r w:rsidR="008171F9">
          <w:rPr>
            <w:rFonts w:ascii="Times New Roman" w:hAnsi="Times New Roman" w:cs="Times New Roman"/>
            <w:color w:val="000000" w:themeColor="text1"/>
            <w:sz w:val="18"/>
            <w:szCs w:val="18"/>
          </w:rPr>
          <w:t xml:space="preserve"> the</w:t>
        </w:r>
      </w:ins>
      <w:r w:rsidRPr="001D3AC8">
        <w:rPr>
          <w:rFonts w:ascii="Times New Roman" w:hAnsi="Times New Roman" w:cs="Times New Roman"/>
          <w:color w:val="000000" w:themeColor="text1"/>
          <w:sz w:val="18"/>
          <w:szCs w:val="18"/>
        </w:rPr>
        <w:t xml:space="preserve">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misfit came from the dominance model’s failure to model the unfolding characteristic.</w:t>
      </w:r>
    </w:p>
    <w:p w14:paraId="0721340F"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1FD6D62E" w14:textId="51B30893"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7CB56BA4" wp14:editId="56EF6405">
            <wp:extent cx="8229600" cy="1162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1162685"/>
                    </a:xfrm>
                    <a:prstGeom prst="rect">
                      <a:avLst/>
                    </a:prstGeom>
                  </pic:spPr>
                </pic:pic>
              </a:graphicData>
            </a:graphic>
          </wp:inline>
        </w:drawing>
      </w:r>
    </w:p>
    <w:p w14:paraId="0FE35511" w14:textId="77777777" w:rsidR="00984A50" w:rsidRPr="001D3AC8" w:rsidRDefault="00984A50" w:rsidP="00984A50">
      <w:pPr>
        <w:rPr>
          <w:rFonts w:ascii="Times New Roman" w:hAnsi="Times New Roman" w:cs="Times New Roman"/>
          <w:color w:val="000000" w:themeColor="text1"/>
          <w:sz w:val="18"/>
          <w:szCs w:val="18"/>
        </w:rPr>
      </w:pPr>
    </w:p>
    <w:p w14:paraId="1F43230D" w14:textId="636BF458"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9. </w:t>
      </w:r>
      <w:r w:rsidRPr="001D3AC8">
        <w:rPr>
          <w:rFonts w:ascii="Times New Roman" w:hAnsi="Times New Roman" w:cs="Times New Roman"/>
          <w:color w:val="000000" w:themeColor="text1"/>
          <w:sz w:val="18"/>
          <w:szCs w:val="18"/>
        </w:rPr>
        <w:t>IRT item characteristic curves of Item 13 under polytomous GGUM for the Chinese group. Note: the orange line represents the empirical response function, and the blue line represents the response function that derives from the model. Vertical bars stand for standard error. The horizontal axis “Theta” represents</w:t>
      </w:r>
      <w:ins w:id="145" w:author="Luyao Zhang" w:date="2017-01-16T15:02:00Z">
        <w:r w:rsidR="00416EC0">
          <w:rPr>
            <w:rFonts w:ascii="Times New Roman" w:hAnsi="Times New Roman" w:cs="Times New Roman"/>
            <w:color w:val="000000" w:themeColor="text1"/>
            <w:sz w:val="18"/>
            <w:szCs w:val="18"/>
          </w:rPr>
          <w:t xml:space="preserve"> the</w:t>
        </w:r>
      </w:ins>
      <w:r w:rsidRPr="001D3AC8">
        <w:rPr>
          <w:rFonts w:ascii="Times New Roman" w:hAnsi="Times New Roman" w:cs="Times New Roman"/>
          <w:color w:val="000000" w:themeColor="text1"/>
          <w:sz w:val="18"/>
          <w:szCs w:val="18"/>
        </w:rPr>
        <w:t xml:space="preserve"> latent continuum from -3.0 to +3.0, and the vertical axis represents the probability of positive responses from 0 to 1. Respondents responded to the survey on a scale consisting of 1 (strongly disagree), 2 (disagree), 3 (agree), and 4 (strongly agree), but MODFIT requires that response</w:t>
      </w:r>
      <w:ins w:id="146" w:author="Luyao Zhang" w:date="2017-01-16T15:02:00Z">
        <w:r w:rsidR="00A03CFD">
          <w:rPr>
            <w:rFonts w:ascii="Times New Roman" w:hAnsi="Times New Roman" w:cs="Times New Roman"/>
            <w:color w:val="000000" w:themeColor="text1"/>
            <w:sz w:val="18"/>
            <w:szCs w:val="18"/>
          </w:rPr>
          <w:t>s</w:t>
        </w:r>
      </w:ins>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 especially for “Disagree”, and “Agree”. As shown in the plots, GGUM was able to model the unfolding pattern.</w:t>
      </w:r>
    </w:p>
    <w:p w14:paraId="6DA47433" w14:textId="77777777" w:rsidR="00984A50" w:rsidRPr="001D3AC8" w:rsidRDefault="00984A50" w:rsidP="00984A50">
      <w:pPr>
        <w:rPr>
          <w:rFonts w:ascii="Times New Roman" w:hAnsi="Times New Roman" w:cs="Times New Roman"/>
          <w:color w:val="000000" w:themeColor="text1"/>
          <w:sz w:val="18"/>
          <w:szCs w:val="18"/>
        </w:rPr>
      </w:pPr>
    </w:p>
    <w:p w14:paraId="590AB77F" w14:textId="77777777" w:rsidR="00984A50" w:rsidRPr="001D3AC8" w:rsidRDefault="00984A50" w:rsidP="00984A50">
      <w:pPr>
        <w:rPr>
          <w:rFonts w:ascii="Times New Roman" w:hAnsi="Times New Roman" w:cs="Times New Roman"/>
          <w:color w:val="000000" w:themeColor="text1"/>
          <w:sz w:val="18"/>
          <w:szCs w:val="18"/>
        </w:rPr>
      </w:pPr>
    </w:p>
    <w:p w14:paraId="0B2E5D6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0CC2F3B8" w14:textId="759C0709"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38DCEDF5" wp14:editId="0EA19730">
            <wp:extent cx="8229600" cy="1162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1162685"/>
                    </a:xfrm>
                    <a:prstGeom prst="rect">
                      <a:avLst/>
                    </a:prstGeom>
                  </pic:spPr>
                </pic:pic>
              </a:graphicData>
            </a:graphic>
          </wp:inline>
        </w:drawing>
      </w:r>
    </w:p>
    <w:p w14:paraId="2E0C9A82" w14:textId="77777777" w:rsidR="00984A50" w:rsidRPr="001D3AC8" w:rsidRDefault="00984A50" w:rsidP="00984A50">
      <w:pPr>
        <w:rPr>
          <w:rFonts w:ascii="Times New Roman" w:hAnsi="Times New Roman" w:cs="Times New Roman"/>
          <w:color w:val="000000" w:themeColor="text1"/>
          <w:sz w:val="18"/>
          <w:szCs w:val="18"/>
        </w:rPr>
      </w:pPr>
    </w:p>
    <w:p w14:paraId="34903DB3" w14:textId="53BFC274"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10.</w:t>
      </w:r>
      <w:r w:rsidRPr="001D3AC8">
        <w:rPr>
          <w:rFonts w:ascii="Times New Roman" w:hAnsi="Times New Roman" w:cs="Times New Roman"/>
          <w:color w:val="000000" w:themeColor="text1"/>
          <w:sz w:val="18"/>
          <w:szCs w:val="18"/>
        </w:rPr>
        <w:t xml:space="preserve"> IRT item characteristic curves of Item 13 under SGR for the Chinese group. Note: the orange line represents the empirical response function, and the blue line represents the response function that derives from the model. Vertical bars stand for standard error. The horizontal axis “Theta” represents </w:t>
      </w:r>
      <w:ins w:id="147" w:author="Luyao Zhang" w:date="2017-01-16T15:02:00Z">
        <w:r w:rsidR="008555B9">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ins w:id="148" w:author="Luyao Zhang" w:date="2017-01-16T15:02:00Z">
        <w:r w:rsidR="00436FEB">
          <w:rPr>
            <w:rFonts w:ascii="Times New Roman" w:hAnsi="Times New Roman" w:cs="Times New Roman"/>
            <w:color w:val="000000" w:themeColor="text1"/>
            <w:sz w:val="18"/>
            <w:szCs w:val="18"/>
          </w:rPr>
          <w:t>s</w:t>
        </w:r>
      </w:ins>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 especially for “Disagree”, and “Agree”. As shown in the plots, SGR did not do a good job modelling the unfolding item.</w:t>
      </w:r>
    </w:p>
    <w:p w14:paraId="1C9BD904" w14:textId="77777777" w:rsidR="00984A50" w:rsidRPr="001D3AC8" w:rsidRDefault="00984A50" w:rsidP="00984A50">
      <w:pPr>
        <w:rPr>
          <w:rFonts w:ascii="Times New Roman" w:hAnsi="Times New Roman" w:cs="Times New Roman"/>
          <w:color w:val="000000" w:themeColor="text1"/>
          <w:sz w:val="18"/>
          <w:szCs w:val="18"/>
        </w:rPr>
      </w:pPr>
    </w:p>
    <w:p w14:paraId="21E131E4"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5743BD96" w14:textId="0AA605A1"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6831D557" wp14:editId="5AD260B1">
            <wp:extent cx="8229600" cy="1162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1162685"/>
                    </a:xfrm>
                    <a:prstGeom prst="rect">
                      <a:avLst/>
                    </a:prstGeom>
                  </pic:spPr>
                </pic:pic>
              </a:graphicData>
            </a:graphic>
          </wp:inline>
        </w:drawing>
      </w:r>
    </w:p>
    <w:p w14:paraId="5CCD0173" w14:textId="77777777" w:rsidR="00984A50" w:rsidRPr="001D3AC8" w:rsidRDefault="00984A50" w:rsidP="00984A50">
      <w:pPr>
        <w:rPr>
          <w:rFonts w:ascii="Times New Roman" w:hAnsi="Times New Roman" w:cs="Times New Roman"/>
          <w:color w:val="000000" w:themeColor="text1"/>
          <w:sz w:val="18"/>
          <w:szCs w:val="18"/>
        </w:rPr>
      </w:pPr>
    </w:p>
    <w:p w14:paraId="3FBD9070" w14:textId="40A6A4B3"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11.</w:t>
      </w:r>
      <w:r w:rsidRPr="001D3AC8">
        <w:rPr>
          <w:rFonts w:ascii="Times New Roman" w:hAnsi="Times New Roman" w:cs="Times New Roman"/>
          <w:color w:val="000000" w:themeColor="text1"/>
          <w:sz w:val="18"/>
          <w:szCs w:val="18"/>
        </w:rPr>
        <w:t xml:space="preserve"> IRT item characteristic curves of Item 13 under polytomous GGUM for the U.S. group. Note: the orange line represents the empirical response function, and the blue line represents the response function that derives from the model. Vertical bars stand for standard error. The horizontal axis “Theta” represents</w:t>
      </w:r>
      <w:ins w:id="149" w:author="Luyao Zhang" w:date="2017-01-16T15:03:00Z">
        <w:r w:rsidR="003A648D">
          <w:rPr>
            <w:rFonts w:ascii="Times New Roman" w:hAnsi="Times New Roman" w:cs="Times New Roman"/>
            <w:color w:val="000000" w:themeColor="text1"/>
            <w:sz w:val="18"/>
            <w:szCs w:val="18"/>
          </w:rPr>
          <w:t xml:space="preserve"> the</w:t>
        </w:r>
      </w:ins>
      <w:r w:rsidRPr="001D3AC8">
        <w:rPr>
          <w:rFonts w:ascii="Times New Roman" w:hAnsi="Times New Roman" w:cs="Times New Roman"/>
          <w:color w:val="000000" w:themeColor="text1"/>
          <w:sz w:val="18"/>
          <w:szCs w:val="18"/>
        </w:rPr>
        <w:t xml:space="preserve"> latent continuum from -3.0 to +3.0, and the vertical axis represents the probability of positive responses from 0 to 1. Respondents responded to the survey on a scale consisting of 1 (strongly disagree), 2 (disagree), 3 (agree), and 4 (strongly agree), but MODFIT requires that response</w:t>
      </w:r>
      <w:ins w:id="150" w:author="Luyao Zhang" w:date="2017-01-16T15:03:00Z">
        <w:r w:rsidR="00F229F8">
          <w:rPr>
            <w:rFonts w:ascii="Times New Roman" w:hAnsi="Times New Roman" w:cs="Times New Roman"/>
            <w:color w:val="000000" w:themeColor="text1"/>
            <w:sz w:val="18"/>
            <w:szCs w:val="18"/>
          </w:rPr>
          <w:t>s</w:t>
        </w:r>
      </w:ins>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 especially for “Disagree”, and “Agree”. </w:t>
      </w:r>
    </w:p>
    <w:p w14:paraId="665AF599" w14:textId="77777777" w:rsidR="00984A50" w:rsidRPr="001D3AC8" w:rsidRDefault="00984A50" w:rsidP="00984A50">
      <w:pPr>
        <w:rPr>
          <w:rFonts w:ascii="Times New Roman" w:hAnsi="Times New Roman" w:cs="Times New Roman"/>
          <w:color w:val="000000" w:themeColor="text1"/>
          <w:sz w:val="18"/>
          <w:szCs w:val="18"/>
        </w:rPr>
      </w:pPr>
    </w:p>
    <w:p w14:paraId="4A8CD16A" w14:textId="77777777" w:rsidR="00984A50" w:rsidRPr="001D3AC8" w:rsidRDefault="00984A50" w:rsidP="00984A50">
      <w:pPr>
        <w:rPr>
          <w:rFonts w:ascii="Times New Roman" w:hAnsi="Times New Roman" w:cs="Times New Roman"/>
          <w:color w:val="000000" w:themeColor="text1"/>
          <w:sz w:val="18"/>
          <w:szCs w:val="18"/>
        </w:rPr>
      </w:pPr>
    </w:p>
    <w:p w14:paraId="174A9964"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23EB488D" w14:textId="63028D5C"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53D44A54" wp14:editId="1234652A">
            <wp:extent cx="8229600" cy="1162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9600" cy="1162685"/>
                    </a:xfrm>
                    <a:prstGeom prst="rect">
                      <a:avLst/>
                    </a:prstGeom>
                  </pic:spPr>
                </pic:pic>
              </a:graphicData>
            </a:graphic>
          </wp:inline>
        </w:drawing>
      </w:r>
    </w:p>
    <w:p w14:paraId="144B1E0B" w14:textId="77777777" w:rsidR="00984A50" w:rsidRPr="001D3AC8" w:rsidRDefault="00984A50" w:rsidP="00984A50">
      <w:pPr>
        <w:rPr>
          <w:rFonts w:ascii="Times New Roman" w:hAnsi="Times New Roman" w:cs="Times New Roman"/>
          <w:b/>
          <w:color w:val="000000" w:themeColor="text1"/>
          <w:sz w:val="18"/>
          <w:szCs w:val="18"/>
        </w:rPr>
      </w:pPr>
    </w:p>
    <w:p w14:paraId="20CC5727" w14:textId="018291E8"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t xml:space="preserve">Fig. 12. </w:t>
      </w:r>
      <w:r w:rsidRPr="001D3AC8">
        <w:rPr>
          <w:rFonts w:ascii="Times New Roman" w:hAnsi="Times New Roman" w:cs="Times New Roman"/>
          <w:color w:val="000000" w:themeColor="text1"/>
          <w:sz w:val="18"/>
          <w:szCs w:val="18"/>
        </w:rPr>
        <w:t xml:space="preserve">IRT item characteristic curves of Item 13 under SGR for the U.S. group. Note: the orange line represents the empirical response function, and the blue line represents the response function that derives from the model. Vertical bars stand for standard error. The horizontal axis “Theta” represents </w:t>
      </w:r>
      <w:ins w:id="151" w:author="Luyao Zhang" w:date="2017-01-16T15:03:00Z">
        <w:r w:rsidR="00D95BCE">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ins w:id="152" w:author="Luyao Zhang" w:date="2017-01-16T15:03:00Z">
        <w:r w:rsidR="00D04D4B">
          <w:rPr>
            <w:rFonts w:ascii="Times New Roman" w:hAnsi="Times New Roman" w:cs="Times New Roman"/>
            <w:color w:val="000000" w:themeColor="text1"/>
            <w:sz w:val="18"/>
            <w:szCs w:val="18"/>
          </w:rPr>
          <w:t>s</w:t>
        </w:r>
      </w:ins>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 especially for “Disagree”, and “Agree”. </w:t>
      </w:r>
    </w:p>
    <w:p w14:paraId="5A382DC3" w14:textId="77777777" w:rsidR="00984A50" w:rsidRPr="001D3AC8" w:rsidRDefault="00984A50" w:rsidP="00984A50">
      <w:pPr>
        <w:rPr>
          <w:rFonts w:ascii="Times New Roman" w:hAnsi="Times New Roman" w:cs="Times New Roman"/>
          <w:b/>
          <w:color w:val="000000" w:themeColor="text1"/>
          <w:sz w:val="18"/>
          <w:szCs w:val="18"/>
        </w:rPr>
      </w:pPr>
    </w:p>
    <w:p w14:paraId="38406D54" w14:textId="77777777" w:rsidR="00984A50" w:rsidRPr="001D3AC8" w:rsidRDefault="00984A50" w:rsidP="00984A50">
      <w:pPr>
        <w:rPr>
          <w:rFonts w:ascii="Times New Roman" w:hAnsi="Times New Roman" w:cs="Times New Roman"/>
          <w:b/>
          <w:color w:val="000000" w:themeColor="text1"/>
          <w:sz w:val="18"/>
          <w:szCs w:val="18"/>
        </w:rPr>
      </w:pPr>
    </w:p>
    <w:p w14:paraId="1AAF010A"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46C7A816" w14:textId="7C966A20"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7F19BE44" wp14:editId="19A537E2">
            <wp:extent cx="8229600" cy="1167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29600" cy="1167765"/>
                    </a:xfrm>
                    <a:prstGeom prst="rect">
                      <a:avLst/>
                    </a:prstGeom>
                  </pic:spPr>
                </pic:pic>
              </a:graphicData>
            </a:graphic>
          </wp:inline>
        </w:drawing>
      </w:r>
    </w:p>
    <w:p w14:paraId="74882A75" w14:textId="77777777" w:rsidR="00984A50" w:rsidRPr="001D3AC8" w:rsidRDefault="00984A50" w:rsidP="00984A50">
      <w:pPr>
        <w:rPr>
          <w:rFonts w:ascii="Times New Roman" w:hAnsi="Times New Roman" w:cs="Times New Roman"/>
          <w:b/>
          <w:color w:val="000000" w:themeColor="text1"/>
          <w:sz w:val="18"/>
          <w:szCs w:val="18"/>
        </w:rPr>
      </w:pPr>
    </w:p>
    <w:p w14:paraId="26D1BBDF" w14:textId="44DD4F45"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13.</w:t>
      </w:r>
      <w:r w:rsidRPr="001D3AC8">
        <w:rPr>
          <w:rFonts w:ascii="Times New Roman" w:hAnsi="Times New Roman" w:cs="Times New Roman"/>
          <w:color w:val="000000" w:themeColor="text1"/>
          <w:sz w:val="18"/>
          <w:szCs w:val="18"/>
        </w:rPr>
        <w:t xml:space="preserve"> IRT item characteristic curves of Item 19 under polytomous GGUM for the U.S. group. Note: the orange line represents the empirical response function, and the blue line represents the response function that derives from the model. Vertical bars stand for standard error. The horizontal axis “Theta” represents </w:t>
      </w:r>
      <w:ins w:id="153" w:author="Luyao Zhang" w:date="2017-01-16T15:03:00Z">
        <w:r w:rsidR="00B50B3B">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 xml:space="preserve">latent continuum from -3.0 to +3.0, and the vertical axis represents the probability of positive responses from 0 to 1. Respondents responded to the survey on a scale consisting of 1 (strongly disagree), 2 (disagree), 3 (agree), and 4 (strongly agree), but MODFIT requires that </w:t>
      </w:r>
      <w:del w:id="154" w:author="Luyao Zhang" w:date="2017-01-16T15:03:00Z">
        <w:r w:rsidRPr="001D3AC8" w:rsidDel="001366B6">
          <w:rPr>
            <w:rFonts w:ascii="Times New Roman" w:hAnsi="Times New Roman" w:cs="Times New Roman"/>
            <w:color w:val="000000" w:themeColor="text1"/>
            <w:sz w:val="18"/>
            <w:szCs w:val="18"/>
          </w:rPr>
          <w:delText xml:space="preserve">response </w:delText>
        </w:r>
      </w:del>
      <w:ins w:id="155" w:author="Luyao Zhang" w:date="2017-01-16T15:03:00Z">
        <w:r w:rsidR="001366B6" w:rsidRPr="001D3AC8">
          <w:rPr>
            <w:rFonts w:ascii="Times New Roman" w:hAnsi="Times New Roman" w:cs="Times New Roman"/>
            <w:color w:val="000000" w:themeColor="text1"/>
            <w:sz w:val="18"/>
            <w:szCs w:val="18"/>
          </w:rPr>
          <w:t>respons</w:t>
        </w:r>
        <w:r w:rsidR="00EC21D2">
          <w:rPr>
            <w:rFonts w:ascii="Times New Roman" w:hAnsi="Times New Roman" w:cs="Times New Roman"/>
            <w:color w:val="000000" w:themeColor="text1"/>
            <w:sz w:val="18"/>
            <w:szCs w:val="18"/>
          </w:rPr>
          <w:t>es</w:t>
        </w:r>
        <w:r w:rsidR="001366B6" w:rsidRPr="001D3AC8">
          <w:rPr>
            <w:rFonts w:ascii="Times New Roman" w:hAnsi="Times New Roman" w:cs="Times New Roman"/>
            <w:color w:val="000000" w:themeColor="text1"/>
            <w:sz w:val="18"/>
            <w:szCs w:val="18"/>
          </w:rPr>
          <w:t xml:space="preserve"> </w:t>
        </w:r>
      </w:ins>
      <w:r w:rsidRPr="001D3AC8">
        <w:rPr>
          <w:rFonts w:ascii="Times New Roman" w:hAnsi="Times New Roman" w:cs="Times New Roman"/>
          <w:color w:val="000000" w:themeColor="text1"/>
          <w:sz w:val="18"/>
          <w:szCs w:val="18"/>
        </w:rPr>
        <w:t>start from 0, and thus in the plots, the responses consist of 0 (strongly disagree), 1 (disagree), 2 (agree), and 4 (strongly agree). As shown in the plots, SGR failed to capture the unfolding characteristic of the data, especially for “Disagree”, and “Agree”. According to the plots, the item is an unfolding item, and GGUM was able to capture the characteristic.</w:t>
      </w:r>
    </w:p>
    <w:p w14:paraId="57212D1B" w14:textId="77777777" w:rsidR="00984A50" w:rsidRPr="001D3AC8" w:rsidRDefault="00984A50" w:rsidP="00984A50">
      <w:pPr>
        <w:rPr>
          <w:rFonts w:ascii="Times New Roman" w:hAnsi="Times New Roman" w:cs="Times New Roman"/>
          <w:color w:val="000000" w:themeColor="text1"/>
          <w:sz w:val="18"/>
          <w:szCs w:val="18"/>
        </w:rPr>
      </w:pPr>
    </w:p>
    <w:p w14:paraId="2ECC4F82" w14:textId="77777777" w:rsidR="00984A50" w:rsidRPr="001D3AC8" w:rsidRDefault="00984A50" w:rsidP="00984A50">
      <w:pPr>
        <w:rPr>
          <w:rFonts w:ascii="Times New Roman" w:hAnsi="Times New Roman" w:cs="Times New Roman"/>
          <w:b/>
          <w:color w:val="000000" w:themeColor="text1"/>
          <w:sz w:val="18"/>
          <w:szCs w:val="18"/>
        </w:rPr>
      </w:pPr>
    </w:p>
    <w:p w14:paraId="6F12FAE0"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462F5C9C" w14:textId="5BA5F40E"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725D9245" wp14:editId="0AC1519D">
            <wp:extent cx="8229600" cy="23348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29600" cy="2334895"/>
                    </a:xfrm>
                    <a:prstGeom prst="rect">
                      <a:avLst/>
                    </a:prstGeom>
                  </pic:spPr>
                </pic:pic>
              </a:graphicData>
            </a:graphic>
          </wp:inline>
        </w:drawing>
      </w:r>
    </w:p>
    <w:p w14:paraId="2200A29E" w14:textId="77777777" w:rsidR="00984A50" w:rsidRPr="001D3AC8" w:rsidRDefault="00984A50" w:rsidP="00984A50">
      <w:pPr>
        <w:rPr>
          <w:rFonts w:ascii="Times New Roman" w:hAnsi="Times New Roman" w:cs="Times New Roman"/>
          <w:b/>
          <w:color w:val="000000" w:themeColor="text1"/>
          <w:sz w:val="18"/>
          <w:szCs w:val="18"/>
        </w:rPr>
      </w:pPr>
    </w:p>
    <w:p w14:paraId="0D6B47FD" w14:textId="37CF6550"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14. </w:t>
      </w:r>
      <w:r w:rsidRPr="001D3AC8">
        <w:rPr>
          <w:rFonts w:ascii="Times New Roman" w:hAnsi="Times New Roman" w:cs="Times New Roman"/>
          <w:color w:val="000000" w:themeColor="text1"/>
          <w:sz w:val="18"/>
          <w:szCs w:val="18"/>
        </w:rPr>
        <w:t xml:space="preserve">IRT item characteristic curves of Item 19 under dichotomous GGUM for the U.S. group. Note: the orange line represents the empirical response function, and the blue line represents the response function that derives from the model. Vertical bars stand for standard error. The horizontal axis “Theta” represents </w:t>
      </w:r>
      <w:ins w:id="156" w:author="Luyao Zhang" w:date="2017-01-16T15:03:00Z">
        <w:r w:rsidR="006803F7">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latent continuum from -3.0 to +3.0, and the vertical axis represents the probability of positive responses from 0 to 1. In the plots, the responses consist of 0 (disagree), and 1 (agree). As shown in the plots, the unfolding characteristic was captured accurately by GGUM.</w:t>
      </w:r>
    </w:p>
    <w:p w14:paraId="67B57E6A" w14:textId="77777777" w:rsidR="00984A50" w:rsidRPr="001D3AC8" w:rsidRDefault="00984A50" w:rsidP="00984A50">
      <w:pPr>
        <w:rPr>
          <w:rFonts w:ascii="Times New Roman" w:hAnsi="Times New Roman" w:cs="Times New Roman"/>
          <w:color w:val="000000" w:themeColor="text1"/>
          <w:sz w:val="18"/>
          <w:szCs w:val="18"/>
        </w:rPr>
      </w:pPr>
    </w:p>
    <w:p w14:paraId="38BF899E"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270F3576" w14:textId="4C0781E5"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3564A0EB" wp14:editId="707E29A4">
            <wp:extent cx="8229600" cy="2334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2334895"/>
                    </a:xfrm>
                    <a:prstGeom prst="rect">
                      <a:avLst/>
                    </a:prstGeom>
                  </pic:spPr>
                </pic:pic>
              </a:graphicData>
            </a:graphic>
          </wp:inline>
        </w:drawing>
      </w:r>
    </w:p>
    <w:p w14:paraId="0D82B927" w14:textId="77777777" w:rsidR="00984A50" w:rsidRPr="001D3AC8" w:rsidRDefault="00984A50" w:rsidP="00984A50">
      <w:pPr>
        <w:rPr>
          <w:rFonts w:ascii="Times New Roman" w:hAnsi="Times New Roman" w:cs="Times New Roman"/>
          <w:b/>
          <w:color w:val="000000" w:themeColor="text1"/>
          <w:sz w:val="18"/>
          <w:szCs w:val="18"/>
        </w:rPr>
      </w:pPr>
    </w:p>
    <w:p w14:paraId="6B05B301" w14:textId="4DCE255D"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t xml:space="preserve">Fig. 15. </w:t>
      </w:r>
      <w:r w:rsidRPr="001D3AC8">
        <w:rPr>
          <w:rFonts w:ascii="Times New Roman" w:hAnsi="Times New Roman" w:cs="Times New Roman"/>
          <w:color w:val="000000" w:themeColor="text1"/>
          <w:sz w:val="18"/>
          <w:szCs w:val="18"/>
        </w:rPr>
        <w:t xml:space="preserve">IRT item characteristic curves of Item 19 under dichotomous GGUM for the Chinese group. Note: the orange line represents the empirical response function, and the blue line represents the response function that derives from the model. Vertical bars stand for standard error. The horizontal axis “Theta” represents </w:t>
      </w:r>
      <w:ins w:id="157" w:author="Luyao Zhang" w:date="2017-01-16T15:04:00Z">
        <w:r w:rsidR="000447EF">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latent continuum from -3.0 to +3.0, and the vertical axis represents the probability of positive responses from 0 to 1. In the plots, the responses consist of 0 (disagree), and 1 (agree). As shown in the plots, the unfolding characteristic was captured well by GGUM.</w:t>
      </w:r>
    </w:p>
    <w:p w14:paraId="54B12326" w14:textId="77777777" w:rsidR="00984A50" w:rsidRPr="001D3AC8" w:rsidRDefault="00984A50" w:rsidP="00984A50">
      <w:pPr>
        <w:rPr>
          <w:rFonts w:ascii="Times New Roman" w:hAnsi="Times New Roman" w:cs="Times New Roman"/>
          <w:color w:val="000000" w:themeColor="text1"/>
          <w:sz w:val="18"/>
          <w:szCs w:val="18"/>
        </w:rPr>
      </w:pPr>
    </w:p>
    <w:p w14:paraId="2A9E5753" w14:textId="77777777" w:rsidR="00984A50" w:rsidRPr="001D3AC8" w:rsidRDefault="00984A50" w:rsidP="00984A50">
      <w:pPr>
        <w:rPr>
          <w:rFonts w:ascii="Times New Roman" w:hAnsi="Times New Roman" w:cs="Times New Roman"/>
          <w:b/>
          <w:color w:val="000000" w:themeColor="text1"/>
          <w:sz w:val="18"/>
          <w:szCs w:val="18"/>
        </w:rPr>
      </w:pPr>
    </w:p>
    <w:p w14:paraId="1788E1EC" w14:textId="77777777" w:rsidR="00984A50" w:rsidRPr="001D3AC8" w:rsidRDefault="00984A50" w:rsidP="00984A50">
      <w:pPr>
        <w:rPr>
          <w:rFonts w:ascii="Times New Roman" w:hAnsi="Times New Roman" w:cs="Times New Roman"/>
          <w:b/>
          <w:color w:val="000000" w:themeColor="text1"/>
          <w:sz w:val="18"/>
          <w:szCs w:val="18"/>
        </w:rPr>
      </w:pPr>
    </w:p>
    <w:p w14:paraId="794FDB3F" w14:textId="77777777" w:rsidR="00984A50" w:rsidRPr="001D3AC8" w:rsidRDefault="00984A50" w:rsidP="00984A50">
      <w:pPr>
        <w:rPr>
          <w:rFonts w:ascii="Times New Roman" w:hAnsi="Times New Roman" w:cs="Times New Roman"/>
          <w:b/>
          <w:color w:val="000000" w:themeColor="text1"/>
          <w:sz w:val="18"/>
          <w:szCs w:val="18"/>
        </w:rPr>
      </w:pPr>
    </w:p>
    <w:p w14:paraId="079AE8CA" w14:textId="144C3E10" w:rsidR="00984A50" w:rsidRPr="001D3AC8" w:rsidRDefault="00984A50" w:rsidP="00984A50">
      <w:pPr>
        <w:jc w:val="cente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3310635A" wp14:editId="16C04765">
            <wp:extent cx="5054600" cy="287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4600" cy="2870200"/>
                    </a:xfrm>
                    <a:prstGeom prst="rect">
                      <a:avLst/>
                    </a:prstGeom>
                  </pic:spPr>
                </pic:pic>
              </a:graphicData>
            </a:graphic>
          </wp:inline>
        </w:drawing>
      </w:r>
    </w:p>
    <w:p w14:paraId="5CE14C3F" w14:textId="77777777" w:rsidR="00984A50" w:rsidRPr="001D3AC8" w:rsidRDefault="00984A50" w:rsidP="00984A50">
      <w:pPr>
        <w:rPr>
          <w:rFonts w:ascii="Times New Roman" w:hAnsi="Times New Roman" w:cs="Times New Roman"/>
          <w:b/>
          <w:color w:val="000000" w:themeColor="text1"/>
          <w:sz w:val="18"/>
          <w:szCs w:val="18"/>
        </w:rPr>
      </w:pPr>
    </w:p>
    <w:p w14:paraId="4A36F5F0" w14:textId="4D6553B4"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16. </w:t>
      </w:r>
      <w:r w:rsidRPr="001D3AC8">
        <w:rPr>
          <w:rFonts w:ascii="Times New Roman" w:hAnsi="Times New Roman" w:cs="Times New Roman"/>
          <w:color w:val="000000" w:themeColor="text1"/>
          <w:sz w:val="18"/>
          <w:szCs w:val="18"/>
        </w:rPr>
        <w:t>IRT item characteristic curves of Item 19 under 2PLM for the U.S. group. Note: the orange line represents the empirical response function, and the blue line represents the response function that derives from the model. Vertical bars stand for standard error. The horizontal axis “Theta” represents</w:t>
      </w:r>
      <w:ins w:id="158" w:author="Luyao Zhang" w:date="2017-01-16T15:04:00Z">
        <w:r w:rsidR="00870A6E">
          <w:rPr>
            <w:rFonts w:ascii="Times New Roman" w:hAnsi="Times New Roman" w:cs="Times New Roman"/>
            <w:color w:val="000000" w:themeColor="text1"/>
            <w:sz w:val="18"/>
            <w:szCs w:val="18"/>
          </w:rPr>
          <w:t xml:space="preserve"> the</w:t>
        </w:r>
      </w:ins>
      <w:r w:rsidRPr="001D3AC8">
        <w:rPr>
          <w:rFonts w:ascii="Times New Roman" w:hAnsi="Times New Roman" w:cs="Times New Roman"/>
          <w:color w:val="000000" w:themeColor="text1"/>
          <w:sz w:val="18"/>
          <w:szCs w:val="18"/>
        </w:rPr>
        <w:t xml:space="preserve"> latent continuum from -3.0 to +3.0, and the vertical axis represents the probability of positive responses from 0 to 1. As shown in the plot, 2PLM failed to model the unfolding pattern.</w:t>
      </w:r>
    </w:p>
    <w:p w14:paraId="3985C4FD" w14:textId="77777777" w:rsidR="00984A50" w:rsidRPr="001D3AC8" w:rsidRDefault="00984A50" w:rsidP="00984A50">
      <w:pPr>
        <w:jc w:val="center"/>
        <w:rPr>
          <w:rFonts w:ascii="Times New Roman" w:hAnsi="Times New Roman" w:cs="Times New Roman"/>
          <w:b/>
          <w:color w:val="000000" w:themeColor="text1"/>
          <w:sz w:val="18"/>
          <w:szCs w:val="18"/>
        </w:rPr>
      </w:pPr>
    </w:p>
    <w:p w14:paraId="5BE2FEB7" w14:textId="6D2CE7B0" w:rsidR="00984A50" w:rsidRPr="001D3AC8" w:rsidRDefault="00984A50" w:rsidP="00984A50">
      <w:pPr>
        <w:jc w:val="cente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697F9D0B" wp14:editId="5FB8A767">
            <wp:extent cx="5054600" cy="2882900"/>
            <wp:effectExtent l="0" t="0" r="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600" cy="2882900"/>
                    </a:xfrm>
                    <a:prstGeom prst="rect">
                      <a:avLst/>
                    </a:prstGeom>
                  </pic:spPr>
                </pic:pic>
              </a:graphicData>
            </a:graphic>
          </wp:inline>
        </w:drawing>
      </w:r>
    </w:p>
    <w:p w14:paraId="2E52A665" w14:textId="77777777" w:rsidR="00984A50" w:rsidRPr="001D3AC8" w:rsidRDefault="00984A50" w:rsidP="00984A50">
      <w:pPr>
        <w:rPr>
          <w:rFonts w:ascii="Times New Roman" w:hAnsi="Times New Roman" w:cs="Times New Roman"/>
          <w:b/>
          <w:color w:val="000000" w:themeColor="text1"/>
          <w:sz w:val="18"/>
          <w:szCs w:val="18"/>
        </w:rPr>
      </w:pPr>
    </w:p>
    <w:p w14:paraId="33C64A75" w14:textId="7E129AC7" w:rsidR="008F4414" w:rsidRDefault="00984A50" w:rsidP="00984A50">
      <w:pPr>
        <w:rPr>
          <w:ins w:id="159" w:author="Luyao Zhang" w:date="2017-01-18T10:44:00Z"/>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17. </w:t>
      </w:r>
      <w:r w:rsidRPr="001D3AC8">
        <w:rPr>
          <w:rFonts w:ascii="Times New Roman" w:hAnsi="Times New Roman" w:cs="Times New Roman"/>
          <w:color w:val="000000" w:themeColor="text1"/>
          <w:sz w:val="18"/>
          <w:szCs w:val="18"/>
        </w:rPr>
        <w:t xml:space="preserve">IRT item characteristic curves of Item 19 under 2PLM for the Chinese group. Note: the orange line represents the empirical response function, and the blue line represents the response function that derives from the model. Vertical bars stand for standard error. The horizontal axis “Theta” represents </w:t>
      </w:r>
      <w:ins w:id="160" w:author="Luyao Zhang" w:date="2017-01-16T15:04:00Z">
        <w:r w:rsidR="006E26AD">
          <w:rPr>
            <w:rFonts w:ascii="Times New Roman" w:hAnsi="Times New Roman" w:cs="Times New Roman"/>
            <w:color w:val="000000" w:themeColor="text1"/>
            <w:sz w:val="18"/>
            <w:szCs w:val="18"/>
          </w:rPr>
          <w:t xml:space="preserve">the </w:t>
        </w:r>
      </w:ins>
      <w:r w:rsidRPr="001D3AC8">
        <w:rPr>
          <w:rFonts w:ascii="Times New Roman" w:hAnsi="Times New Roman" w:cs="Times New Roman"/>
          <w:color w:val="000000" w:themeColor="text1"/>
          <w:sz w:val="18"/>
          <w:szCs w:val="18"/>
        </w:rPr>
        <w:t>latent continuum from -3.0 to +3.0, and the vertical axis represents the probability of positive responses from 0 to 1. In the plots, the responses consist of 0 (disagree), and 1 (agree). As shown in the plot, 2PLM failed to model the weak unfolding characteristi</w:t>
      </w:r>
      <w:r>
        <w:rPr>
          <w:rFonts w:ascii="Times New Roman" w:hAnsi="Times New Roman" w:cs="Times New Roman"/>
          <w:color w:val="000000" w:themeColor="text1"/>
          <w:sz w:val="18"/>
          <w:szCs w:val="18"/>
        </w:rPr>
        <w:t>c.</w:t>
      </w:r>
    </w:p>
    <w:p w14:paraId="4095C30D" w14:textId="4F7FB01A" w:rsidR="00DC38B2" w:rsidRDefault="00DC38B2">
      <w:pPr>
        <w:rPr>
          <w:ins w:id="161" w:author="Luyao Zhang" w:date="2017-01-18T10:44:00Z"/>
          <w:rFonts w:ascii="Times New Roman" w:hAnsi="Times New Roman" w:cs="Times New Roman"/>
          <w:color w:val="000000" w:themeColor="text1"/>
          <w:sz w:val="18"/>
          <w:szCs w:val="18"/>
        </w:rPr>
      </w:pPr>
      <w:ins w:id="162" w:author="Luyao Zhang" w:date="2017-01-18T10:44:00Z">
        <w:r>
          <w:rPr>
            <w:rFonts w:ascii="Times New Roman" w:hAnsi="Times New Roman" w:cs="Times New Roman"/>
            <w:color w:val="000000" w:themeColor="text1"/>
            <w:sz w:val="18"/>
            <w:szCs w:val="18"/>
          </w:rPr>
          <w:br w:type="page"/>
        </w:r>
      </w:ins>
    </w:p>
    <w:p w14:paraId="7093AD09" w14:textId="321A2764" w:rsidR="001C0292" w:rsidRDefault="00302AB2" w:rsidP="001011E1">
      <w:pPr>
        <w:jc w:val="center"/>
        <w:rPr>
          <w:ins w:id="163" w:author="Luyao Zhang" w:date="2017-01-18T10:46:00Z"/>
        </w:rPr>
        <w:pPrChange w:id="164" w:author="Luyao Zhang" w:date="2017-01-18T10:46:00Z">
          <w:pPr/>
        </w:pPrChange>
      </w:pPr>
      <w:ins w:id="165" w:author="Luyao Zhang" w:date="2017-01-18T10:45:00Z">
        <w:r>
          <w:rPr>
            <w:noProof/>
          </w:rPr>
          <w:lastRenderedPageBreak/>
          <w:drawing>
            <wp:inline distT="0" distB="0" distL="0" distR="0" wp14:anchorId="30660823" wp14:editId="071BED55">
              <wp:extent cx="5156200" cy="2782711"/>
              <wp:effectExtent l="0" t="0" r="0" b="1143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ins>
    </w:p>
    <w:p w14:paraId="16A88E93" w14:textId="77777777" w:rsidR="00736E20" w:rsidRDefault="00736E20" w:rsidP="00280F77">
      <w:pPr>
        <w:rPr>
          <w:ins w:id="166" w:author="Luyao Zhang" w:date="2017-01-18T10:46:00Z"/>
        </w:rPr>
      </w:pPr>
    </w:p>
    <w:p w14:paraId="6129C4C4" w14:textId="3169F6EC" w:rsidR="00063B2D" w:rsidRPr="0056493F" w:rsidRDefault="00334CA5" w:rsidP="00063B2D">
      <w:pPr>
        <w:rPr>
          <w:ins w:id="167" w:author="Luyao Zhang" w:date="2017-01-18T10:49:00Z"/>
          <w:rFonts w:ascii="Times New Roman" w:hAnsi="Times New Roman" w:cs="Times New Roman"/>
          <w:color w:val="000000" w:themeColor="text1"/>
          <w:sz w:val="18"/>
          <w:szCs w:val="18"/>
        </w:rPr>
      </w:pPr>
      <w:ins w:id="168" w:author="Luyao Zhang" w:date="2017-01-18T10:47:00Z">
        <w:r w:rsidRPr="001C0A22">
          <w:rPr>
            <w:rFonts w:ascii="Times New Roman" w:hAnsi="Times New Roman" w:cs="Times New Roman"/>
            <w:b/>
            <w:sz w:val="18"/>
            <w:szCs w:val="18"/>
            <w:rPrChange w:id="169" w:author="Luyao Zhang" w:date="2017-01-18T10:50:00Z">
              <w:rPr/>
            </w:rPrChange>
          </w:rPr>
          <w:t>Fig.18</w:t>
        </w:r>
        <w:r w:rsidR="00661214" w:rsidRPr="001C0A22">
          <w:rPr>
            <w:rFonts w:ascii="Times New Roman" w:hAnsi="Times New Roman" w:cs="Times New Roman"/>
            <w:b/>
            <w:sz w:val="18"/>
            <w:szCs w:val="18"/>
            <w:rPrChange w:id="170" w:author="Luyao Zhang" w:date="2017-01-18T10:50:00Z">
              <w:rPr/>
            </w:rPrChange>
          </w:rPr>
          <w:t>.</w:t>
        </w:r>
        <w:r w:rsidR="00661214" w:rsidRPr="00226A5C">
          <w:rPr>
            <w:rFonts w:ascii="Times New Roman" w:hAnsi="Times New Roman" w:cs="Times New Roman"/>
            <w:sz w:val="18"/>
            <w:szCs w:val="18"/>
            <w:rPrChange w:id="171" w:author="Luyao Zhang" w:date="2017-01-18T10:50:00Z">
              <w:rPr/>
            </w:rPrChange>
          </w:rPr>
          <w:t xml:space="preserve"> </w:t>
        </w:r>
        <w:r w:rsidR="004940CE" w:rsidRPr="00226A5C">
          <w:rPr>
            <w:rFonts w:ascii="Times New Roman" w:hAnsi="Times New Roman" w:cs="Times New Roman"/>
            <w:sz w:val="18"/>
            <w:szCs w:val="18"/>
            <w:rPrChange w:id="172" w:author="Luyao Zhang" w:date="2017-01-18T10:50:00Z">
              <w:rPr/>
            </w:rPrChange>
          </w:rPr>
          <w:t>IRT test characteristic curves</w:t>
        </w:r>
      </w:ins>
      <w:ins w:id="173" w:author="Luyao Zhang" w:date="2017-01-18T10:48:00Z">
        <w:r w:rsidR="005371C4" w:rsidRPr="00226A5C">
          <w:rPr>
            <w:rFonts w:ascii="Times New Roman" w:hAnsi="Times New Roman" w:cs="Times New Roman"/>
            <w:sz w:val="18"/>
            <w:szCs w:val="18"/>
            <w:rPrChange w:id="174" w:author="Luyao Zhang" w:date="2017-01-18T10:50:00Z">
              <w:rPr/>
            </w:rPrChange>
          </w:rPr>
          <w:t xml:space="preserve"> (TCCs)</w:t>
        </w:r>
      </w:ins>
      <w:ins w:id="175" w:author="Luyao Zhang" w:date="2017-01-18T10:47:00Z">
        <w:r w:rsidR="004940CE" w:rsidRPr="00226A5C">
          <w:rPr>
            <w:rFonts w:ascii="Times New Roman" w:hAnsi="Times New Roman" w:cs="Times New Roman"/>
            <w:sz w:val="18"/>
            <w:szCs w:val="18"/>
            <w:rPrChange w:id="176" w:author="Luyao Zhang" w:date="2017-01-18T10:50:00Z">
              <w:rPr/>
            </w:rPrChange>
          </w:rPr>
          <w:t xml:space="preserve"> </w:t>
        </w:r>
        <w:r w:rsidR="00AC4B56" w:rsidRPr="00226A5C">
          <w:rPr>
            <w:rFonts w:ascii="Times New Roman" w:hAnsi="Times New Roman" w:cs="Times New Roman"/>
            <w:sz w:val="18"/>
            <w:szCs w:val="18"/>
            <w:rPrChange w:id="177" w:author="Luyao Zhang" w:date="2017-01-18T10:50:00Z">
              <w:rPr/>
            </w:rPrChange>
          </w:rPr>
          <w:t xml:space="preserve">of the Well-being scale </w:t>
        </w:r>
        <w:r w:rsidR="00AE3D83" w:rsidRPr="00226A5C">
          <w:rPr>
            <w:rFonts w:ascii="Times New Roman" w:hAnsi="Times New Roman" w:cs="Times New Roman"/>
            <w:sz w:val="18"/>
            <w:szCs w:val="18"/>
            <w:rPrChange w:id="178" w:author="Luyao Zhang" w:date="2017-01-18T10:50:00Z">
              <w:rPr/>
            </w:rPrChange>
          </w:rPr>
          <w:t xml:space="preserve">under </w:t>
        </w:r>
      </w:ins>
      <w:ins w:id="179" w:author="Luyao Zhang" w:date="2017-01-18T10:51:00Z">
        <w:r w:rsidR="004B04BF">
          <w:rPr>
            <w:rFonts w:ascii="Times New Roman" w:hAnsi="Times New Roman" w:cs="Times New Roman"/>
            <w:sz w:val="18"/>
            <w:szCs w:val="18"/>
          </w:rPr>
          <w:t xml:space="preserve">polytomous </w:t>
        </w:r>
      </w:ins>
      <w:ins w:id="180" w:author="Luyao Zhang" w:date="2017-01-18T10:47:00Z">
        <w:r w:rsidR="00AE3D83" w:rsidRPr="00226A5C">
          <w:rPr>
            <w:rFonts w:ascii="Times New Roman" w:hAnsi="Times New Roman" w:cs="Times New Roman"/>
            <w:sz w:val="18"/>
            <w:szCs w:val="18"/>
            <w:rPrChange w:id="181" w:author="Luyao Zhang" w:date="2017-01-18T10:50:00Z">
              <w:rPr/>
            </w:rPrChange>
          </w:rPr>
          <w:t>GGUM for the U.S. and the Chinese groups.</w:t>
        </w:r>
      </w:ins>
      <w:ins w:id="182" w:author="Luyao Zhang" w:date="2017-01-18T10:48:00Z">
        <w:r w:rsidR="00474DDF" w:rsidRPr="00226A5C">
          <w:rPr>
            <w:rFonts w:ascii="Times New Roman" w:hAnsi="Times New Roman" w:cs="Times New Roman"/>
            <w:sz w:val="18"/>
            <w:szCs w:val="18"/>
            <w:rPrChange w:id="183" w:author="Luyao Zhang" w:date="2017-01-18T10:50:00Z">
              <w:rPr/>
            </w:rPrChange>
          </w:rPr>
          <w:t xml:space="preserve"> Note: the red line represents the </w:t>
        </w:r>
        <w:r w:rsidR="005371C4" w:rsidRPr="00226A5C">
          <w:rPr>
            <w:rFonts w:ascii="Times New Roman" w:hAnsi="Times New Roman" w:cs="Times New Roman"/>
            <w:sz w:val="18"/>
            <w:szCs w:val="18"/>
            <w:rPrChange w:id="184" w:author="Luyao Zhang" w:date="2017-01-18T10:50:00Z">
              <w:rPr/>
            </w:rPrChange>
          </w:rPr>
          <w:t xml:space="preserve">TCC </w:t>
        </w:r>
        <w:r w:rsidR="00433D5F" w:rsidRPr="00226A5C">
          <w:rPr>
            <w:rFonts w:ascii="Times New Roman" w:hAnsi="Times New Roman" w:cs="Times New Roman"/>
            <w:sz w:val="18"/>
            <w:szCs w:val="18"/>
            <w:rPrChange w:id="185" w:author="Luyao Zhang" w:date="2017-01-18T10:50:00Z">
              <w:rPr/>
            </w:rPrChange>
          </w:rPr>
          <w:t xml:space="preserve">of the Chinese group, and the green line represent the </w:t>
        </w:r>
        <w:r w:rsidR="00CA5162" w:rsidRPr="00226A5C">
          <w:rPr>
            <w:rFonts w:ascii="Times New Roman" w:hAnsi="Times New Roman" w:cs="Times New Roman"/>
            <w:sz w:val="18"/>
            <w:szCs w:val="18"/>
            <w:rPrChange w:id="186" w:author="Luyao Zhang" w:date="2017-01-18T10:50:00Z">
              <w:rPr/>
            </w:rPrChange>
          </w:rPr>
          <w:t xml:space="preserve">TCC of the U.S. group. </w:t>
        </w:r>
      </w:ins>
      <w:ins w:id="187" w:author="Luyao Zhang" w:date="2017-01-18T10:49:00Z">
        <w:r w:rsidR="00063B2D" w:rsidRPr="00226A5C">
          <w:rPr>
            <w:rFonts w:ascii="Times New Roman" w:hAnsi="Times New Roman" w:cs="Times New Roman"/>
            <w:color w:val="000000" w:themeColor="text1"/>
            <w:sz w:val="18"/>
            <w:szCs w:val="18"/>
          </w:rPr>
          <w:t xml:space="preserve">The horizontal axis “Theta” represents </w:t>
        </w:r>
        <w:r w:rsidR="00063B2D" w:rsidRPr="0056493F">
          <w:rPr>
            <w:rFonts w:ascii="Times New Roman" w:hAnsi="Times New Roman" w:cs="Times New Roman"/>
            <w:color w:val="000000" w:themeColor="text1"/>
            <w:sz w:val="18"/>
            <w:szCs w:val="18"/>
          </w:rPr>
          <w:t xml:space="preserve">the latent continuum from -3.0 to +3.0, and the vertical axis represents the </w:t>
        </w:r>
        <w:r w:rsidR="002501B2" w:rsidRPr="0056493F">
          <w:rPr>
            <w:rFonts w:ascii="Times New Roman" w:hAnsi="Times New Roman" w:cs="Times New Roman"/>
            <w:color w:val="000000" w:themeColor="text1"/>
            <w:sz w:val="18"/>
            <w:szCs w:val="18"/>
          </w:rPr>
          <w:t>expected item score</w:t>
        </w:r>
        <w:r w:rsidR="00063B2D" w:rsidRPr="0056493F">
          <w:rPr>
            <w:rFonts w:ascii="Times New Roman" w:hAnsi="Times New Roman" w:cs="Times New Roman"/>
            <w:color w:val="000000" w:themeColor="text1"/>
            <w:sz w:val="18"/>
            <w:szCs w:val="18"/>
          </w:rPr>
          <w:t xml:space="preserve">. </w:t>
        </w:r>
      </w:ins>
    </w:p>
    <w:p w14:paraId="05179131" w14:textId="459568D0" w:rsidR="0056493F" w:rsidRDefault="0056493F">
      <w:pPr>
        <w:rPr>
          <w:ins w:id="188" w:author="Luyao Zhang" w:date="2017-01-18T10:50:00Z"/>
        </w:rPr>
      </w:pPr>
      <w:ins w:id="189" w:author="Luyao Zhang" w:date="2017-01-18T10:50:00Z">
        <w:r>
          <w:br w:type="page"/>
        </w:r>
      </w:ins>
    </w:p>
    <w:p w14:paraId="0FE2CADB" w14:textId="4C5117FE" w:rsidR="00280F77" w:rsidRDefault="0056493F" w:rsidP="0056493F">
      <w:pPr>
        <w:jc w:val="center"/>
        <w:rPr>
          <w:ins w:id="190" w:author="Luyao Zhang" w:date="2017-01-18T10:50:00Z"/>
        </w:rPr>
        <w:pPrChange w:id="191" w:author="Luyao Zhang" w:date="2017-01-18T10:50:00Z">
          <w:pPr/>
        </w:pPrChange>
      </w:pPr>
      <w:ins w:id="192" w:author="Luyao Zhang" w:date="2017-01-18T10:50:00Z">
        <w:r>
          <w:rPr>
            <w:noProof/>
          </w:rPr>
          <w:lastRenderedPageBreak/>
          <w:drawing>
            <wp:inline distT="0" distB="0" distL="0" distR="0" wp14:anchorId="5E125166" wp14:editId="75F20FB6">
              <wp:extent cx="5156200" cy="2782711"/>
              <wp:effectExtent l="0" t="0" r="0" b="1143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ins>
    </w:p>
    <w:p w14:paraId="755C63DB" w14:textId="77777777" w:rsidR="0056493F" w:rsidRDefault="0056493F" w:rsidP="0056493F">
      <w:pPr>
        <w:rPr>
          <w:ins w:id="193" w:author="Luyao Zhang" w:date="2017-01-18T10:50:00Z"/>
        </w:rPr>
      </w:pPr>
    </w:p>
    <w:p w14:paraId="667F49DF" w14:textId="049A6038" w:rsidR="0056493F" w:rsidRDefault="0056493F" w:rsidP="0056493F">
      <w:pPr>
        <w:rPr>
          <w:ins w:id="194" w:author="Luyao Zhang" w:date="2017-01-18T10:51:00Z"/>
          <w:rFonts w:ascii="Times New Roman" w:hAnsi="Times New Roman" w:cs="Times New Roman"/>
          <w:color w:val="000000" w:themeColor="text1"/>
          <w:sz w:val="18"/>
          <w:szCs w:val="18"/>
        </w:rPr>
      </w:pPr>
      <w:ins w:id="195" w:author="Luyao Zhang" w:date="2017-01-18T10:50:00Z">
        <w:r w:rsidRPr="001C0A22">
          <w:rPr>
            <w:rFonts w:ascii="Times New Roman" w:hAnsi="Times New Roman" w:cs="Times New Roman"/>
            <w:b/>
            <w:sz w:val="18"/>
            <w:szCs w:val="18"/>
            <w:rPrChange w:id="196" w:author="Luyao Zhang" w:date="2017-01-18T10:50:00Z">
              <w:rPr>
                <w:rFonts w:ascii="Times New Roman" w:hAnsi="Times New Roman" w:cs="Times New Roman"/>
                <w:sz w:val="18"/>
                <w:szCs w:val="18"/>
              </w:rPr>
            </w:rPrChange>
          </w:rPr>
          <w:t>Fig.1</w:t>
        </w:r>
        <w:r w:rsidRPr="001C0A22">
          <w:rPr>
            <w:rFonts w:ascii="Times New Roman" w:hAnsi="Times New Roman" w:cs="Times New Roman"/>
            <w:b/>
            <w:sz w:val="18"/>
            <w:szCs w:val="18"/>
            <w:rPrChange w:id="197" w:author="Luyao Zhang" w:date="2017-01-18T10:50:00Z">
              <w:rPr>
                <w:rFonts w:ascii="Times New Roman" w:hAnsi="Times New Roman" w:cs="Times New Roman"/>
                <w:sz w:val="18"/>
                <w:szCs w:val="18"/>
              </w:rPr>
            </w:rPrChange>
          </w:rPr>
          <w:t>9</w:t>
        </w:r>
        <w:r w:rsidRPr="001C0A22">
          <w:rPr>
            <w:rFonts w:ascii="Times New Roman" w:hAnsi="Times New Roman" w:cs="Times New Roman"/>
            <w:b/>
            <w:sz w:val="18"/>
            <w:szCs w:val="18"/>
            <w:rPrChange w:id="198" w:author="Luyao Zhang" w:date="2017-01-18T10:50:00Z">
              <w:rPr>
                <w:rFonts w:ascii="Times New Roman" w:hAnsi="Times New Roman" w:cs="Times New Roman"/>
                <w:sz w:val="18"/>
                <w:szCs w:val="18"/>
              </w:rPr>
            </w:rPrChange>
          </w:rPr>
          <w:t>.</w:t>
        </w:r>
        <w:r w:rsidRPr="007A15FC">
          <w:rPr>
            <w:rFonts w:ascii="Times New Roman" w:hAnsi="Times New Roman" w:cs="Times New Roman"/>
            <w:sz w:val="18"/>
            <w:szCs w:val="18"/>
          </w:rPr>
          <w:t xml:space="preserve"> IRT test characteristic curves (TCCs) of the Well-being scale </w:t>
        </w:r>
        <w:r w:rsidR="00916CB1">
          <w:rPr>
            <w:rFonts w:ascii="Times New Roman" w:hAnsi="Times New Roman" w:cs="Times New Roman"/>
            <w:sz w:val="18"/>
            <w:szCs w:val="18"/>
          </w:rPr>
          <w:t>under SGR</w:t>
        </w:r>
        <w:r w:rsidRPr="007A15FC">
          <w:rPr>
            <w:rFonts w:ascii="Times New Roman" w:hAnsi="Times New Roman" w:cs="Times New Roman"/>
            <w:sz w:val="18"/>
            <w:szCs w:val="18"/>
          </w:rPr>
          <w:t xml:space="preserve"> for the U.S. and the Chinese groups. Note: the red line represents the TCC of the Chinese group, and the green line represent the TCC of the U.S. group. </w:t>
        </w:r>
        <w:r w:rsidRPr="00226A5C">
          <w:rPr>
            <w:rFonts w:ascii="Times New Roman" w:hAnsi="Times New Roman" w:cs="Times New Roman"/>
            <w:color w:val="000000" w:themeColor="text1"/>
            <w:sz w:val="18"/>
            <w:szCs w:val="18"/>
          </w:rPr>
          <w:t xml:space="preserve">The horizontal axis “Theta” represents </w:t>
        </w:r>
        <w:r w:rsidRPr="0056493F">
          <w:rPr>
            <w:rFonts w:ascii="Times New Roman" w:hAnsi="Times New Roman" w:cs="Times New Roman"/>
            <w:color w:val="000000" w:themeColor="text1"/>
            <w:sz w:val="18"/>
            <w:szCs w:val="18"/>
          </w:rPr>
          <w:t xml:space="preserve">the latent continuum from -3.0 to +3.0, and the vertical axis represents the expected item score. </w:t>
        </w:r>
      </w:ins>
    </w:p>
    <w:p w14:paraId="66651076" w14:textId="3635EBB4" w:rsidR="00A44BB2" w:rsidRDefault="00A44BB2">
      <w:pPr>
        <w:rPr>
          <w:ins w:id="199" w:author="Luyao Zhang" w:date="2017-01-18T10:51:00Z"/>
          <w:rFonts w:ascii="Times New Roman" w:hAnsi="Times New Roman" w:cs="Times New Roman"/>
          <w:color w:val="000000" w:themeColor="text1"/>
          <w:sz w:val="18"/>
          <w:szCs w:val="18"/>
        </w:rPr>
      </w:pPr>
      <w:ins w:id="200" w:author="Luyao Zhang" w:date="2017-01-18T10:51:00Z">
        <w:r>
          <w:rPr>
            <w:rFonts w:ascii="Times New Roman" w:hAnsi="Times New Roman" w:cs="Times New Roman"/>
            <w:color w:val="000000" w:themeColor="text1"/>
            <w:sz w:val="18"/>
            <w:szCs w:val="18"/>
          </w:rPr>
          <w:br w:type="page"/>
        </w:r>
      </w:ins>
    </w:p>
    <w:p w14:paraId="4DA01F6C" w14:textId="2BD46315" w:rsidR="00640678" w:rsidRPr="0056493F" w:rsidRDefault="00A44BB2" w:rsidP="00A44BB2">
      <w:pPr>
        <w:jc w:val="center"/>
        <w:rPr>
          <w:ins w:id="201" w:author="Luyao Zhang" w:date="2017-01-18T10:50:00Z"/>
          <w:rFonts w:ascii="Times New Roman" w:hAnsi="Times New Roman" w:cs="Times New Roman"/>
          <w:color w:val="000000" w:themeColor="text1"/>
          <w:sz w:val="18"/>
          <w:szCs w:val="18"/>
        </w:rPr>
        <w:pPrChange w:id="202" w:author="Luyao Zhang" w:date="2017-01-18T10:51:00Z">
          <w:pPr/>
        </w:pPrChange>
      </w:pPr>
      <w:ins w:id="203" w:author="Luyao Zhang" w:date="2017-01-18T10:51:00Z">
        <w:r>
          <w:rPr>
            <w:noProof/>
          </w:rPr>
          <w:lastRenderedPageBreak/>
          <w:drawing>
            <wp:inline distT="0" distB="0" distL="0" distR="0" wp14:anchorId="0DE9E5D6" wp14:editId="4D073EEE">
              <wp:extent cx="5113867" cy="2861733"/>
              <wp:effectExtent l="0" t="0" r="17145" b="889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ins>
    </w:p>
    <w:p w14:paraId="481AFBAB" w14:textId="77777777" w:rsidR="0056493F" w:rsidRDefault="0056493F" w:rsidP="0056493F">
      <w:pPr>
        <w:rPr>
          <w:ins w:id="204" w:author="Luyao Zhang" w:date="2017-01-18T10:51:00Z"/>
        </w:rPr>
      </w:pPr>
    </w:p>
    <w:p w14:paraId="1B91CB09" w14:textId="476C4208" w:rsidR="007F5E18" w:rsidRDefault="007F5E18" w:rsidP="007F5E18">
      <w:pPr>
        <w:rPr>
          <w:ins w:id="205" w:author="Luyao Zhang" w:date="2017-01-18T10:56:00Z"/>
          <w:rFonts w:ascii="Times New Roman" w:hAnsi="Times New Roman" w:cs="Times New Roman"/>
          <w:color w:val="000000" w:themeColor="text1"/>
          <w:sz w:val="18"/>
          <w:szCs w:val="18"/>
        </w:rPr>
      </w:pPr>
      <w:ins w:id="206" w:author="Luyao Zhang" w:date="2017-01-18T10:51:00Z">
        <w:r w:rsidRPr="007A15FC">
          <w:rPr>
            <w:rFonts w:ascii="Times New Roman" w:hAnsi="Times New Roman" w:cs="Times New Roman"/>
            <w:b/>
            <w:sz w:val="18"/>
            <w:szCs w:val="18"/>
          </w:rPr>
          <w:t>Fig.</w:t>
        </w:r>
        <w:r w:rsidR="005453C9">
          <w:rPr>
            <w:rFonts w:ascii="Times New Roman" w:hAnsi="Times New Roman" w:cs="Times New Roman"/>
            <w:b/>
            <w:sz w:val="18"/>
            <w:szCs w:val="18"/>
          </w:rPr>
          <w:t>20</w:t>
        </w:r>
        <w:r w:rsidRPr="007A15FC">
          <w:rPr>
            <w:rFonts w:ascii="Times New Roman" w:hAnsi="Times New Roman" w:cs="Times New Roman"/>
            <w:b/>
            <w:sz w:val="18"/>
            <w:szCs w:val="18"/>
          </w:rPr>
          <w:t>.</w:t>
        </w:r>
        <w:r w:rsidRPr="007A15FC">
          <w:rPr>
            <w:rFonts w:ascii="Times New Roman" w:hAnsi="Times New Roman" w:cs="Times New Roman"/>
            <w:sz w:val="18"/>
            <w:szCs w:val="18"/>
          </w:rPr>
          <w:t xml:space="preserve"> IRT test characteristic curves (TCCs) of the Well-being scale </w:t>
        </w:r>
        <w:r w:rsidR="00424C64">
          <w:rPr>
            <w:rFonts w:ascii="Times New Roman" w:hAnsi="Times New Roman" w:cs="Times New Roman"/>
            <w:sz w:val="18"/>
            <w:szCs w:val="18"/>
          </w:rPr>
          <w:t>under polytomous GGUM</w:t>
        </w:r>
        <w:r w:rsidRPr="007A15FC">
          <w:rPr>
            <w:rFonts w:ascii="Times New Roman" w:hAnsi="Times New Roman" w:cs="Times New Roman"/>
            <w:sz w:val="18"/>
            <w:szCs w:val="18"/>
          </w:rPr>
          <w:t xml:space="preserve"> for the U.S. and the Chinese groups. Note: the red line represents the TCC of the Chinese group, and the green line represent the TCC of the U.S. group. </w:t>
        </w:r>
        <w:r w:rsidRPr="00226A5C">
          <w:rPr>
            <w:rFonts w:ascii="Times New Roman" w:hAnsi="Times New Roman" w:cs="Times New Roman"/>
            <w:color w:val="000000" w:themeColor="text1"/>
            <w:sz w:val="18"/>
            <w:szCs w:val="18"/>
          </w:rPr>
          <w:t xml:space="preserve">The horizontal axis “Theta” represents </w:t>
        </w:r>
        <w:r w:rsidRPr="0056493F">
          <w:rPr>
            <w:rFonts w:ascii="Times New Roman" w:hAnsi="Times New Roman" w:cs="Times New Roman"/>
            <w:color w:val="000000" w:themeColor="text1"/>
            <w:sz w:val="18"/>
            <w:szCs w:val="18"/>
          </w:rPr>
          <w:t xml:space="preserve">the latent continuum from -3.0 to +3.0, and the vertical axis represents the expected item score. </w:t>
        </w:r>
      </w:ins>
    </w:p>
    <w:p w14:paraId="279AEF8D" w14:textId="7DE4CF2F" w:rsidR="00154BFF" w:rsidRDefault="00154BFF">
      <w:pPr>
        <w:rPr>
          <w:ins w:id="207" w:author="Luyao Zhang" w:date="2017-01-18T10:56:00Z"/>
          <w:rFonts w:ascii="Times New Roman" w:hAnsi="Times New Roman" w:cs="Times New Roman"/>
          <w:color w:val="000000" w:themeColor="text1"/>
          <w:sz w:val="18"/>
          <w:szCs w:val="18"/>
        </w:rPr>
      </w:pPr>
      <w:ins w:id="208" w:author="Luyao Zhang" w:date="2017-01-18T10:56:00Z">
        <w:r>
          <w:rPr>
            <w:rFonts w:ascii="Times New Roman" w:hAnsi="Times New Roman" w:cs="Times New Roman"/>
            <w:color w:val="000000" w:themeColor="text1"/>
            <w:sz w:val="18"/>
            <w:szCs w:val="18"/>
          </w:rPr>
          <w:br w:type="page"/>
        </w:r>
      </w:ins>
    </w:p>
    <w:p w14:paraId="7968F219" w14:textId="4A1CB160" w:rsidR="00147B5F" w:rsidRDefault="00147B5F" w:rsidP="00147B5F">
      <w:pPr>
        <w:jc w:val="center"/>
        <w:rPr>
          <w:ins w:id="209" w:author="Luyao Zhang" w:date="2017-01-18T10:56:00Z"/>
          <w:rFonts w:ascii="Times New Roman" w:hAnsi="Times New Roman" w:cs="Times New Roman"/>
          <w:color w:val="000000" w:themeColor="text1"/>
          <w:sz w:val="18"/>
          <w:szCs w:val="18"/>
        </w:rPr>
        <w:pPrChange w:id="210" w:author="Luyao Zhang" w:date="2017-01-18T10:56:00Z">
          <w:pPr/>
        </w:pPrChange>
      </w:pPr>
      <w:ins w:id="211" w:author="Luyao Zhang" w:date="2017-01-18T10:56:00Z">
        <w:r>
          <w:rPr>
            <w:noProof/>
          </w:rPr>
          <w:lastRenderedPageBreak/>
          <w:drawing>
            <wp:inline distT="0" distB="0" distL="0" distR="0" wp14:anchorId="4AFE4416" wp14:editId="2D6D9A63">
              <wp:extent cx="5080000" cy="27940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ins>
    </w:p>
    <w:p w14:paraId="49CD994D" w14:textId="77777777" w:rsidR="00147B5F" w:rsidRDefault="00147B5F" w:rsidP="00147B5F">
      <w:pPr>
        <w:rPr>
          <w:ins w:id="212" w:author="Luyao Zhang" w:date="2017-01-18T10:56:00Z"/>
          <w:rFonts w:ascii="Times New Roman" w:hAnsi="Times New Roman" w:cs="Times New Roman"/>
          <w:color w:val="000000" w:themeColor="text1"/>
          <w:sz w:val="18"/>
          <w:szCs w:val="18"/>
        </w:rPr>
      </w:pPr>
    </w:p>
    <w:p w14:paraId="309C3ACC" w14:textId="77777777" w:rsidR="00147B5F" w:rsidRDefault="00147B5F" w:rsidP="00147B5F">
      <w:pPr>
        <w:rPr>
          <w:ins w:id="213" w:author="Luyao Zhang" w:date="2017-01-18T10:51:00Z"/>
          <w:rFonts w:ascii="Times New Roman" w:hAnsi="Times New Roman" w:cs="Times New Roman"/>
          <w:color w:val="000000" w:themeColor="text1"/>
          <w:sz w:val="18"/>
          <w:szCs w:val="18"/>
        </w:rPr>
      </w:pPr>
    </w:p>
    <w:p w14:paraId="47461AB1" w14:textId="7D4C2E4D" w:rsidR="00A44BB2" w:rsidRDefault="00147B5F" w:rsidP="0056493F">
      <w:ins w:id="214" w:author="Luyao Zhang" w:date="2017-01-18T10:57:00Z">
        <w:r w:rsidRPr="007A15FC">
          <w:rPr>
            <w:rFonts w:ascii="Times New Roman" w:hAnsi="Times New Roman" w:cs="Times New Roman"/>
            <w:b/>
            <w:sz w:val="18"/>
            <w:szCs w:val="18"/>
          </w:rPr>
          <w:t>Fig.</w:t>
        </w:r>
        <w:r>
          <w:rPr>
            <w:rFonts w:ascii="Times New Roman" w:hAnsi="Times New Roman" w:cs="Times New Roman"/>
            <w:b/>
            <w:sz w:val="18"/>
            <w:szCs w:val="18"/>
          </w:rPr>
          <w:t>21</w:t>
        </w:r>
        <w:r w:rsidRPr="007A15FC">
          <w:rPr>
            <w:rFonts w:ascii="Times New Roman" w:hAnsi="Times New Roman" w:cs="Times New Roman"/>
            <w:b/>
            <w:sz w:val="18"/>
            <w:szCs w:val="18"/>
          </w:rPr>
          <w:t>.</w:t>
        </w:r>
        <w:r w:rsidRPr="007A15FC">
          <w:rPr>
            <w:rFonts w:ascii="Times New Roman" w:hAnsi="Times New Roman" w:cs="Times New Roman"/>
            <w:sz w:val="18"/>
            <w:szCs w:val="18"/>
          </w:rPr>
          <w:t xml:space="preserve"> IRT test characteristic curves (TCCs) of the Well-being scale </w:t>
        </w:r>
        <w:r w:rsidR="00836987">
          <w:rPr>
            <w:rFonts w:ascii="Times New Roman" w:hAnsi="Times New Roman" w:cs="Times New Roman"/>
            <w:sz w:val="18"/>
            <w:szCs w:val="18"/>
          </w:rPr>
          <w:t>under SGR</w:t>
        </w:r>
        <w:bookmarkStart w:id="215" w:name="_GoBack"/>
        <w:bookmarkEnd w:id="215"/>
        <w:r w:rsidRPr="007A15FC">
          <w:rPr>
            <w:rFonts w:ascii="Times New Roman" w:hAnsi="Times New Roman" w:cs="Times New Roman"/>
            <w:sz w:val="18"/>
            <w:szCs w:val="18"/>
          </w:rPr>
          <w:t xml:space="preserve"> for the U.S. and the Chinese groups. Note: the red line represents the TCC of the Chinese group, and the green line represent the TCC of the U.S. group. </w:t>
        </w:r>
        <w:r w:rsidRPr="00226A5C">
          <w:rPr>
            <w:rFonts w:ascii="Times New Roman" w:hAnsi="Times New Roman" w:cs="Times New Roman"/>
            <w:color w:val="000000" w:themeColor="text1"/>
            <w:sz w:val="18"/>
            <w:szCs w:val="18"/>
          </w:rPr>
          <w:t xml:space="preserve">The horizontal axis “Theta” represents </w:t>
        </w:r>
        <w:r w:rsidRPr="0056493F">
          <w:rPr>
            <w:rFonts w:ascii="Times New Roman" w:hAnsi="Times New Roman" w:cs="Times New Roman"/>
            <w:color w:val="000000" w:themeColor="text1"/>
            <w:sz w:val="18"/>
            <w:szCs w:val="18"/>
          </w:rPr>
          <w:t>the latent continuum from -3.0 to +3.0, and the vertical axis represents the expected item score.</w:t>
        </w:r>
      </w:ins>
    </w:p>
    <w:sectPr w:rsidR="00A44BB2" w:rsidSect="00C665C5">
      <w:pgSz w:w="15840" w:h="12240" w:orient="landscape"/>
      <w:pgMar w:top="1440" w:right="1440" w:bottom="1440" w:left="1440" w:header="720" w:footer="720" w:gutter="0"/>
      <w:cols w:space="720"/>
      <w:docGrid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Liwen Liu" w:date="2016-12-03T14:38:00Z" w:initials="LL">
    <w:p w14:paraId="0CC67853" w14:textId="77777777" w:rsidR="0003301A" w:rsidRDefault="0003301A" w:rsidP="00C66E00">
      <w:pPr>
        <w:pStyle w:val="CommentText"/>
      </w:pPr>
      <w:r>
        <w:rPr>
          <w:rStyle w:val="CommentReference"/>
        </w:rPr>
        <w:annotationRef/>
      </w:r>
      <w:r>
        <w:rPr>
          <w:rFonts w:hint="eastAsia"/>
        </w:rPr>
        <w:t>Spell out GGUM the first time it appears, and add a little description if appropriate. Or if GGUM doesn</w:t>
      </w:r>
      <w:r>
        <w:t>’</w:t>
      </w:r>
      <w:r>
        <w:rPr>
          <w:rFonts w:hint="eastAsia"/>
        </w:rPr>
        <w:t>t have to be introduced in detail here, just say ideal point model (in contrast to dominance model).</w:t>
      </w:r>
    </w:p>
  </w:comment>
  <w:comment w:id="11" w:author="Luyao Zhang" w:date="2016-12-03T18:19:00Z" w:initials="LZ">
    <w:p w14:paraId="66CD0826" w14:textId="1CC79C39" w:rsidR="0003301A" w:rsidRDefault="0003301A">
      <w:pPr>
        <w:pStyle w:val="CommentText"/>
      </w:pPr>
      <w:r>
        <w:rPr>
          <w:rStyle w:val="CommentReference"/>
        </w:rPr>
        <w:annotationRef/>
      </w:r>
      <w:r>
        <w:t xml:space="preserve">Liwen: </w:t>
      </w:r>
      <w:r>
        <w:rPr>
          <w:rStyle w:val="CommentReference"/>
        </w:rPr>
        <w:annotationRef/>
      </w:r>
      <w:r>
        <w:rPr>
          <w:rFonts w:hint="eastAsia"/>
        </w:rPr>
        <w:t>Check with Fritz if you need to label the formula, e.g., formula  (1)</w:t>
      </w:r>
    </w:p>
  </w:comment>
  <w:comment w:id="43" w:author="Luyao Zhang" w:date="2016-12-03T18:24:00Z" w:initials="LZ">
    <w:p w14:paraId="42A48F5D" w14:textId="77777777" w:rsidR="0003301A" w:rsidRDefault="0003301A">
      <w:pPr>
        <w:pStyle w:val="CommentText"/>
      </w:pPr>
      <w:r>
        <w:rPr>
          <w:rStyle w:val="CommentReference"/>
        </w:rPr>
        <w:annotationRef/>
      </w:r>
      <w:r>
        <w:t xml:space="preserve">Liwen: </w:t>
      </w:r>
      <w:r>
        <w:rPr>
          <w:rFonts w:hint="eastAsia"/>
        </w:rPr>
        <w:t>I think it is an acceptable/moderate fit. You can leave it as it is and see what Fritz says.</w:t>
      </w:r>
    </w:p>
    <w:p w14:paraId="49A648A9" w14:textId="04308441" w:rsidR="0003301A" w:rsidRDefault="0003301A">
      <w:pPr>
        <w:pStyle w:val="CommentText"/>
      </w:pPr>
      <w:r>
        <w:t>Jan 16 2017: Fritz didn’t change this one.</w:t>
      </w:r>
    </w:p>
  </w:comment>
  <w:comment w:id="48" w:author="Luyao Zhang" w:date="2017-01-16T12:44:00Z" w:initials="LZ">
    <w:p w14:paraId="3211CDDD" w14:textId="7318329C" w:rsidR="0003301A" w:rsidRDefault="0003301A">
      <w:pPr>
        <w:pStyle w:val="CommentText"/>
      </w:pPr>
      <w:r>
        <w:rPr>
          <w:rStyle w:val="CommentReference"/>
        </w:rPr>
        <w:annotationRef/>
      </w:r>
      <w:r>
        <w:t>Fritz: Table 3 is very interesting – generally excellent fit vs. the fit in Table 1. I wonder if a x^2/df ratio of 3 means the same thing for dicho vs. polytomous, i.e., is the &lt;=3 rule of thumb too strict for polytomous models? SGR always seem to have substantially larger x^2/df ratio than 2PL or 3PL.</w:t>
      </w:r>
    </w:p>
  </w:comment>
  <w:comment w:id="95" w:author="Luyao Zhang" w:date="2017-01-16T13:23:00Z" w:initials="LZ">
    <w:p w14:paraId="02BAEF7A" w14:textId="128D88F6" w:rsidR="0003301A" w:rsidRDefault="0003301A">
      <w:pPr>
        <w:pStyle w:val="CommentText"/>
      </w:pPr>
      <w:r>
        <w:rPr>
          <w:rStyle w:val="CommentReference"/>
        </w:rPr>
        <w:annotationRef/>
      </w:r>
      <w:r>
        <w:t>Fritz: Can you compute and plot the test characteristics curves? I wonder what the cumulative DIF is – does it more cancel? Is accumulate in one direct?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CC67853" w15:done="0"/>
  <w15:commentEx w15:paraId="66CD0826" w15:done="0"/>
  <w15:commentEx w15:paraId="49A648A9" w15:done="0"/>
  <w15:commentEx w15:paraId="3211CDDD" w15:done="0"/>
  <w15:commentEx w15:paraId="02BAEF7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C266E"/>
    <w:multiLevelType w:val="hybridMultilevel"/>
    <w:tmpl w:val="19369A92"/>
    <w:lvl w:ilvl="0" w:tplc="04090001">
      <w:start w:val="1"/>
      <w:numFmt w:val="bullet"/>
      <w:lvlText w:val=""/>
      <w:lvlJc w:val="left"/>
      <w:pPr>
        <w:ind w:left="8288" w:hanging="360"/>
      </w:pPr>
      <w:rPr>
        <w:rFonts w:ascii="Symbol" w:hAnsi="Symbol" w:hint="default"/>
      </w:rPr>
    </w:lvl>
    <w:lvl w:ilvl="1" w:tplc="04090003" w:tentative="1">
      <w:start w:val="1"/>
      <w:numFmt w:val="bullet"/>
      <w:lvlText w:val="o"/>
      <w:lvlJc w:val="left"/>
      <w:pPr>
        <w:ind w:left="9008" w:hanging="360"/>
      </w:pPr>
      <w:rPr>
        <w:rFonts w:ascii="Courier New" w:hAnsi="Courier New" w:cs="Courier New" w:hint="default"/>
      </w:rPr>
    </w:lvl>
    <w:lvl w:ilvl="2" w:tplc="04090005" w:tentative="1">
      <w:start w:val="1"/>
      <w:numFmt w:val="bullet"/>
      <w:lvlText w:val=""/>
      <w:lvlJc w:val="left"/>
      <w:pPr>
        <w:ind w:left="9728" w:hanging="360"/>
      </w:pPr>
      <w:rPr>
        <w:rFonts w:ascii="Wingdings" w:hAnsi="Wingdings" w:hint="default"/>
      </w:rPr>
    </w:lvl>
    <w:lvl w:ilvl="3" w:tplc="04090001" w:tentative="1">
      <w:start w:val="1"/>
      <w:numFmt w:val="bullet"/>
      <w:lvlText w:val=""/>
      <w:lvlJc w:val="left"/>
      <w:pPr>
        <w:ind w:left="10448" w:hanging="360"/>
      </w:pPr>
      <w:rPr>
        <w:rFonts w:ascii="Symbol" w:hAnsi="Symbol" w:hint="default"/>
      </w:rPr>
    </w:lvl>
    <w:lvl w:ilvl="4" w:tplc="04090003" w:tentative="1">
      <w:start w:val="1"/>
      <w:numFmt w:val="bullet"/>
      <w:lvlText w:val="o"/>
      <w:lvlJc w:val="left"/>
      <w:pPr>
        <w:ind w:left="11168" w:hanging="360"/>
      </w:pPr>
      <w:rPr>
        <w:rFonts w:ascii="Courier New" w:hAnsi="Courier New" w:cs="Courier New" w:hint="default"/>
      </w:rPr>
    </w:lvl>
    <w:lvl w:ilvl="5" w:tplc="04090005" w:tentative="1">
      <w:start w:val="1"/>
      <w:numFmt w:val="bullet"/>
      <w:lvlText w:val=""/>
      <w:lvlJc w:val="left"/>
      <w:pPr>
        <w:ind w:left="11888" w:hanging="360"/>
      </w:pPr>
      <w:rPr>
        <w:rFonts w:ascii="Wingdings" w:hAnsi="Wingdings" w:hint="default"/>
      </w:rPr>
    </w:lvl>
    <w:lvl w:ilvl="6" w:tplc="04090001" w:tentative="1">
      <w:start w:val="1"/>
      <w:numFmt w:val="bullet"/>
      <w:lvlText w:val=""/>
      <w:lvlJc w:val="left"/>
      <w:pPr>
        <w:ind w:left="12608" w:hanging="360"/>
      </w:pPr>
      <w:rPr>
        <w:rFonts w:ascii="Symbol" w:hAnsi="Symbol" w:hint="default"/>
      </w:rPr>
    </w:lvl>
    <w:lvl w:ilvl="7" w:tplc="04090003" w:tentative="1">
      <w:start w:val="1"/>
      <w:numFmt w:val="bullet"/>
      <w:lvlText w:val="o"/>
      <w:lvlJc w:val="left"/>
      <w:pPr>
        <w:ind w:left="13328" w:hanging="360"/>
      </w:pPr>
      <w:rPr>
        <w:rFonts w:ascii="Courier New" w:hAnsi="Courier New" w:cs="Courier New" w:hint="default"/>
      </w:rPr>
    </w:lvl>
    <w:lvl w:ilvl="8" w:tplc="04090005" w:tentative="1">
      <w:start w:val="1"/>
      <w:numFmt w:val="bullet"/>
      <w:lvlText w:val=""/>
      <w:lvlJc w:val="left"/>
      <w:pPr>
        <w:ind w:left="14048"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yao Zhang">
    <w15:presenceInfo w15:providerId="Windows Live" w15:userId="6a6ab7992ae8d9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drawingGridHorizontalSpacing w:val="120"/>
  <w:drawingGridVerticalSpacing w:val="20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50"/>
    <w:rsid w:val="000029ED"/>
    <w:rsid w:val="00003CC2"/>
    <w:rsid w:val="000048E9"/>
    <w:rsid w:val="0000640A"/>
    <w:rsid w:val="0000750A"/>
    <w:rsid w:val="00010C10"/>
    <w:rsid w:val="000231C6"/>
    <w:rsid w:val="00027FF4"/>
    <w:rsid w:val="00030244"/>
    <w:rsid w:val="0003301A"/>
    <w:rsid w:val="00041FC2"/>
    <w:rsid w:val="000447EF"/>
    <w:rsid w:val="00045016"/>
    <w:rsid w:val="00061334"/>
    <w:rsid w:val="0006154B"/>
    <w:rsid w:val="00061B05"/>
    <w:rsid w:val="00062115"/>
    <w:rsid w:val="0006337E"/>
    <w:rsid w:val="000637FD"/>
    <w:rsid w:val="00063B2D"/>
    <w:rsid w:val="000665BA"/>
    <w:rsid w:val="000723C6"/>
    <w:rsid w:val="000761A0"/>
    <w:rsid w:val="00081AE7"/>
    <w:rsid w:val="000825B6"/>
    <w:rsid w:val="00082623"/>
    <w:rsid w:val="00083862"/>
    <w:rsid w:val="00083E1D"/>
    <w:rsid w:val="0008539F"/>
    <w:rsid w:val="00092066"/>
    <w:rsid w:val="000931F3"/>
    <w:rsid w:val="00094E0E"/>
    <w:rsid w:val="00095E9C"/>
    <w:rsid w:val="000965AA"/>
    <w:rsid w:val="000A0CE2"/>
    <w:rsid w:val="000A3BC7"/>
    <w:rsid w:val="000A7781"/>
    <w:rsid w:val="000A7CFB"/>
    <w:rsid w:val="000A7DA4"/>
    <w:rsid w:val="000B1405"/>
    <w:rsid w:val="000B2C79"/>
    <w:rsid w:val="000C0A68"/>
    <w:rsid w:val="000C7F28"/>
    <w:rsid w:val="000D2E22"/>
    <w:rsid w:val="000D6400"/>
    <w:rsid w:val="000E0788"/>
    <w:rsid w:val="000E65E7"/>
    <w:rsid w:val="000F1272"/>
    <w:rsid w:val="000F2CEF"/>
    <w:rsid w:val="001011E1"/>
    <w:rsid w:val="00102C5F"/>
    <w:rsid w:val="00104824"/>
    <w:rsid w:val="00104BAF"/>
    <w:rsid w:val="00106EA5"/>
    <w:rsid w:val="00121C10"/>
    <w:rsid w:val="001276A5"/>
    <w:rsid w:val="00134187"/>
    <w:rsid w:val="001366B6"/>
    <w:rsid w:val="00136F67"/>
    <w:rsid w:val="001407C3"/>
    <w:rsid w:val="00141DE8"/>
    <w:rsid w:val="00141EA5"/>
    <w:rsid w:val="00143A38"/>
    <w:rsid w:val="00144DC9"/>
    <w:rsid w:val="00147B5F"/>
    <w:rsid w:val="00150117"/>
    <w:rsid w:val="00154BFF"/>
    <w:rsid w:val="0017133A"/>
    <w:rsid w:val="001728DA"/>
    <w:rsid w:val="00182D98"/>
    <w:rsid w:val="0018376B"/>
    <w:rsid w:val="001A0AA3"/>
    <w:rsid w:val="001A6392"/>
    <w:rsid w:val="001B2965"/>
    <w:rsid w:val="001B738E"/>
    <w:rsid w:val="001C0292"/>
    <w:rsid w:val="001C0A22"/>
    <w:rsid w:val="001C0D78"/>
    <w:rsid w:val="001C2869"/>
    <w:rsid w:val="001C3DFA"/>
    <w:rsid w:val="001C63F4"/>
    <w:rsid w:val="001C6C89"/>
    <w:rsid w:val="001C75C1"/>
    <w:rsid w:val="001D3D7A"/>
    <w:rsid w:val="001D5548"/>
    <w:rsid w:val="001D6D7D"/>
    <w:rsid w:val="001D6F3F"/>
    <w:rsid w:val="001E132E"/>
    <w:rsid w:val="001E4007"/>
    <w:rsid w:val="001E7D04"/>
    <w:rsid w:val="001F04A9"/>
    <w:rsid w:val="001F7B51"/>
    <w:rsid w:val="002016DA"/>
    <w:rsid w:val="002116E4"/>
    <w:rsid w:val="002139ED"/>
    <w:rsid w:val="002148CC"/>
    <w:rsid w:val="00222D5B"/>
    <w:rsid w:val="002268AD"/>
    <w:rsid w:val="00226A5C"/>
    <w:rsid w:val="00227FB8"/>
    <w:rsid w:val="002368A4"/>
    <w:rsid w:val="0024068F"/>
    <w:rsid w:val="00245FA1"/>
    <w:rsid w:val="002501B2"/>
    <w:rsid w:val="00254430"/>
    <w:rsid w:val="00270519"/>
    <w:rsid w:val="00275755"/>
    <w:rsid w:val="00275804"/>
    <w:rsid w:val="0027761C"/>
    <w:rsid w:val="00280F77"/>
    <w:rsid w:val="00296FB0"/>
    <w:rsid w:val="00297B5C"/>
    <w:rsid w:val="002A3EAD"/>
    <w:rsid w:val="002B5724"/>
    <w:rsid w:val="002C4A7F"/>
    <w:rsid w:val="002C699C"/>
    <w:rsid w:val="002E414B"/>
    <w:rsid w:val="002F4BD0"/>
    <w:rsid w:val="00302AB2"/>
    <w:rsid w:val="0031285F"/>
    <w:rsid w:val="003143A1"/>
    <w:rsid w:val="00316A69"/>
    <w:rsid w:val="00316E88"/>
    <w:rsid w:val="00334CA5"/>
    <w:rsid w:val="003405AB"/>
    <w:rsid w:val="003410FE"/>
    <w:rsid w:val="00343126"/>
    <w:rsid w:val="003500FC"/>
    <w:rsid w:val="0035712A"/>
    <w:rsid w:val="003629B7"/>
    <w:rsid w:val="00362A7D"/>
    <w:rsid w:val="00365412"/>
    <w:rsid w:val="00367181"/>
    <w:rsid w:val="00372320"/>
    <w:rsid w:val="003736CF"/>
    <w:rsid w:val="00380AFE"/>
    <w:rsid w:val="00381163"/>
    <w:rsid w:val="00381718"/>
    <w:rsid w:val="003847CA"/>
    <w:rsid w:val="00384BBF"/>
    <w:rsid w:val="00392722"/>
    <w:rsid w:val="003953CC"/>
    <w:rsid w:val="003975AA"/>
    <w:rsid w:val="003A4657"/>
    <w:rsid w:val="003A648D"/>
    <w:rsid w:val="003B19EA"/>
    <w:rsid w:val="003B2D0A"/>
    <w:rsid w:val="003E7ADF"/>
    <w:rsid w:val="003E7E2C"/>
    <w:rsid w:val="003F4E96"/>
    <w:rsid w:val="003F5793"/>
    <w:rsid w:val="003F65C6"/>
    <w:rsid w:val="004014C3"/>
    <w:rsid w:val="00402A35"/>
    <w:rsid w:val="004043BB"/>
    <w:rsid w:val="00412C2D"/>
    <w:rsid w:val="00415034"/>
    <w:rsid w:val="00415A38"/>
    <w:rsid w:val="004168DD"/>
    <w:rsid w:val="00416EC0"/>
    <w:rsid w:val="00417BEB"/>
    <w:rsid w:val="00424C64"/>
    <w:rsid w:val="00432225"/>
    <w:rsid w:val="00433D5F"/>
    <w:rsid w:val="00436FEB"/>
    <w:rsid w:val="00443633"/>
    <w:rsid w:val="00445271"/>
    <w:rsid w:val="0044720B"/>
    <w:rsid w:val="0044776A"/>
    <w:rsid w:val="004518BC"/>
    <w:rsid w:val="00451941"/>
    <w:rsid w:val="00460F7E"/>
    <w:rsid w:val="00466921"/>
    <w:rsid w:val="00466F33"/>
    <w:rsid w:val="00474DDF"/>
    <w:rsid w:val="0047520E"/>
    <w:rsid w:val="0047724F"/>
    <w:rsid w:val="00477E09"/>
    <w:rsid w:val="00484799"/>
    <w:rsid w:val="004853B5"/>
    <w:rsid w:val="00490B04"/>
    <w:rsid w:val="00491F39"/>
    <w:rsid w:val="00492BC8"/>
    <w:rsid w:val="00493B42"/>
    <w:rsid w:val="004940CE"/>
    <w:rsid w:val="0049430C"/>
    <w:rsid w:val="004958B5"/>
    <w:rsid w:val="00496EB4"/>
    <w:rsid w:val="004A35CF"/>
    <w:rsid w:val="004B04BF"/>
    <w:rsid w:val="004B0EB1"/>
    <w:rsid w:val="004C505C"/>
    <w:rsid w:val="004C519C"/>
    <w:rsid w:val="004C6E9D"/>
    <w:rsid w:val="004D5118"/>
    <w:rsid w:val="004F0CF8"/>
    <w:rsid w:val="004F1993"/>
    <w:rsid w:val="00513622"/>
    <w:rsid w:val="0053376E"/>
    <w:rsid w:val="00534129"/>
    <w:rsid w:val="005371C4"/>
    <w:rsid w:val="00544A0B"/>
    <w:rsid w:val="00544B88"/>
    <w:rsid w:val="005453C9"/>
    <w:rsid w:val="0056493F"/>
    <w:rsid w:val="00564A20"/>
    <w:rsid w:val="005672A8"/>
    <w:rsid w:val="0056793E"/>
    <w:rsid w:val="00570DDE"/>
    <w:rsid w:val="00573AFB"/>
    <w:rsid w:val="005848D4"/>
    <w:rsid w:val="00584C65"/>
    <w:rsid w:val="005850E1"/>
    <w:rsid w:val="00590EB4"/>
    <w:rsid w:val="005925CC"/>
    <w:rsid w:val="00592F11"/>
    <w:rsid w:val="005942B3"/>
    <w:rsid w:val="00596AD0"/>
    <w:rsid w:val="005A2181"/>
    <w:rsid w:val="005A5B58"/>
    <w:rsid w:val="005A6202"/>
    <w:rsid w:val="005A7D81"/>
    <w:rsid w:val="005B1277"/>
    <w:rsid w:val="005B502C"/>
    <w:rsid w:val="005B570F"/>
    <w:rsid w:val="005C5888"/>
    <w:rsid w:val="005D342F"/>
    <w:rsid w:val="005D50EC"/>
    <w:rsid w:val="005E73A9"/>
    <w:rsid w:val="005F1DE0"/>
    <w:rsid w:val="00600612"/>
    <w:rsid w:val="00601E39"/>
    <w:rsid w:val="00603F56"/>
    <w:rsid w:val="006053AE"/>
    <w:rsid w:val="00605D4C"/>
    <w:rsid w:val="00605F53"/>
    <w:rsid w:val="0061475E"/>
    <w:rsid w:val="006308A3"/>
    <w:rsid w:val="00636E0C"/>
    <w:rsid w:val="00640543"/>
    <w:rsid w:val="00640678"/>
    <w:rsid w:val="00647CF5"/>
    <w:rsid w:val="0065200E"/>
    <w:rsid w:val="0065398A"/>
    <w:rsid w:val="00661214"/>
    <w:rsid w:val="006622BF"/>
    <w:rsid w:val="006803F7"/>
    <w:rsid w:val="00683539"/>
    <w:rsid w:val="0068390A"/>
    <w:rsid w:val="006943BC"/>
    <w:rsid w:val="006A13D7"/>
    <w:rsid w:val="006B02AB"/>
    <w:rsid w:val="006B3489"/>
    <w:rsid w:val="006B4B8D"/>
    <w:rsid w:val="006C0425"/>
    <w:rsid w:val="006C05D4"/>
    <w:rsid w:val="006D1626"/>
    <w:rsid w:val="006D6883"/>
    <w:rsid w:val="006E10CA"/>
    <w:rsid w:val="006E26AD"/>
    <w:rsid w:val="006F5DD9"/>
    <w:rsid w:val="006F68DB"/>
    <w:rsid w:val="007014AE"/>
    <w:rsid w:val="0070376E"/>
    <w:rsid w:val="00714613"/>
    <w:rsid w:val="00714C52"/>
    <w:rsid w:val="00727886"/>
    <w:rsid w:val="007327F8"/>
    <w:rsid w:val="00736E20"/>
    <w:rsid w:val="007373EB"/>
    <w:rsid w:val="0075114B"/>
    <w:rsid w:val="007523E7"/>
    <w:rsid w:val="007560C3"/>
    <w:rsid w:val="00762672"/>
    <w:rsid w:val="00775408"/>
    <w:rsid w:val="00782AD9"/>
    <w:rsid w:val="00782EAA"/>
    <w:rsid w:val="00784AFF"/>
    <w:rsid w:val="00787BE6"/>
    <w:rsid w:val="00796A27"/>
    <w:rsid w:val="00796B99"/>
    <w:rsid w:val="007A2E55"/>
    <w:rsid w:val="007B0B2F"/>
    <w:rsid w:val="007C1306"/>
    <w:rsid w:val="007C2B57"/>
    <w:rsid w:val="007C7DF5"/>
    <w:rsid w:val="007D078B"/>
    <w:rsid w:val="007D34D9"/>
    <w:rsid w:val="007E1E54"/>
    <w:rsid w:val="007E3354"/>
    <w:rsid w:val="007F033B"/>
    <w:rsid w:val="007F343C"/>
    <w:rsid w:val="007F5E18"/>
    <w:rsid w:val="008021B8"/>
    <w:rsid w:val="00805B23"/>
    <w:rsid w:val="00807FBA"/>
    <w:rsid w:val="008171F9"/>
    <w:rsid w:val="00824606"/>
    <w:rsid w:val="008263C0"/>
    <w:rsid w:val="0083202C"/>
    <w:rsid w:val="00836813"/>
    <w:rsid w:val="00836987"/>
    <w:rsid w:val="00840AEB"/>
    <w:rsid w:val="00846F4D"/>
    <w:rsid w:val="008555B9"/>
    <w:rsid w:val="00856070"/>
    <w:rsid w:val="00860D0A"/>
    <w:rsid w:val="00870893"/>
    <w:rsid w:val="00870A6E"/>
    <w:rsid w:val="00873225"/>
    <w:rsid w:val="00880B59"/>
    <w:rsid w:val="00883EE3"/>
    <w:rsid w:val="008934ED"/>
    <w:rsid w:val="008954F7"/>
    <w:rsid w:val="008A1C41"/>
    <w:rsid w:val="008B4714"/>
    <w:rsid w:val="008B4960"/>
    <w:rsid w:val="008B6B29"/>
    <w:rsid w:val="008D1B2E"/>
    <w:rsid w:val="008D52FB"/>
    <w:rsid w:val="008E5951"/>
    <w:rsid w:val="008F003E"/>
    <w:rsid w:val="008F4414"/>
    <w:rsid w:val="008F72B8"/>
    <w:rsid w:val="00901DF1"/>
    <w:rsid w:val="00901EFB"/>
    <w:rsid w:val="00907426"/>
    <w:rsid w:val="00907A38"/>
    <w:rsid w:val="00916CB1"/>
    <w:rsid w:val="0092087F"/>
    <w:rsid w:val="00920D1E"/>
    <w:rsid w:val="00923492"/>
    <w:rsid w:val="00925DEB"/>
    <w:rsid w:val="00927CFA"/>
    <w:rsid w:val="00941F48"/>
    <w:rsid w:val="00952D14"/>
    <w:rsid w:val="0096685B"/>
    <w:rsid w:val="00966E92"/>
    <w:rsid w:val="00972250"/>
    <w:rsid w:val="00972B3B"/>
    <w:rsid w:val="009818B2"/>
    <w:rsid w:val="0098215E"/>
    <w:rsid w:val="00982287"/>
    <w:rsid w:val="009827E6"/>
    <w:rsid w:val="009833AB"/>
    <w:rsid w:val="009834AE"/>
    <w:rsid w:val="009848B1"/>
    <w:rsid w:val="00984A50"/>
    <w:rsid w:val="0098606F"/>
    <w:rsid w:val="009902D6"/>
    <w:rsid w:val="00991CB6"/>
    <w:rsid w:val="0099410E"/>
    <w:rsid w:val="00996E1E"/>
    <w:rsid w:val="00997786"/>
    <w:rsid w:val="009A2FBC"/>
    <w:rsid w:val="009A5EC2"/>
    <w:rsid w:val="009B3651"/>
    <w:rsid w:val="009C2AC9"/>
    <w:rsid w:val="009E305A"/>
    <w:rsid w:val="009E3563"/>
    <w:rsid w:val="009E70AA"/>
    <w:rsid w:val="009F3079"/>
    <w:rsid w:val="00A01C70"/>
    <w:rsid w:val="00A03CFD"/>
    <w:rsid w:val="00A041D4"/>
    <w:rsid w:val="00A04BDF"/>
    <w:rsid w:val="00A05041"/>
    <w:rsid w:val="00A05990"/>
    <w:rsid w:val="00A169CE"/>
    <w:rsid w:val="00A17397"/>
    <w:rsid w:val="00A200AC"/>
    <w:rsid w:val="00A231EF"/>
    <w:rsid w:val="00A23407"/>
    <w:rsid w:val="00A23F84"/>
    <w:rsid w:val="00A30A25"/>
    <w:rsid w:val="00A36501"/>
    <w:rsid w:val="00A420E5"/>
    <w:rsid w:val="00A42F11"/>
    <w:rsid w:val="00A44BB2"/>
    <w:rsid w:val="00A626F6"/>
    <w:rsid w:val="00A65C7A"/>
    <w:rsid w:val="00A71660"/>
    <w:rsid w:val="00A747E8"/>
    <w:rsid w:val="00A80280"/>
    <w:rsid w:val="00A820F5"/>
    <w:rsid w:val="00A8420D"/>
    <w:rsid w:val="00A85346"/>
    <w:rsid w:val="00AA1C1B"/>
    <w:rsid w:val="00AA3145"/>
    <w:rsid w:val="00AA43BA"/>
    <w:rsid w:val="00AA7AD8"/>
    <w:rsid w:val="00AB36B7"/>
    <w:rsid w:val="00AB4278"/>
    <w:rsid w:val="00AC4B56"/>
    <w:rsid w:val="00AD1747"/>
    <w:rsid w:val="00AD24CE"/>
    <w:rsid w:val="00AE34B3"/>
    <w:rsid w:val="00AE3D83"/>
    <w:rsid w:val="00AE51DD"/>
    <w:rsid w:val="00AF1A52"/>
    <w:rsid w:val="00AF1BF6"/>
    <w:rsid w:val="00AF4D56"/>
    <w:rsid w:val="00AF6E14"/>
    <w:rsid w:val="00B154B4"/>
    <w:rsid w:val="00B15615"/>
    <w:rsid w:val="00B240BE"/>
    <w:rsid w:val="00B24B19"/>
    <w:rsid w:val="00B31BC2"/>
    <w:rsid w:val="00B329E0"/>
    <w:rsid w:val="00B352CD"/>
    <w:rsid w:val="00B35C45"/>
    <w:rsid w:val="00B37239"/>
    <w:rsid w:val="00B37C1C"/>
    <w:rsid w:val="00B42736"/>
    <w:rsid w:val="00B4460E"/>
    <w:rsid w:val="00B50A42"/>
    <w:rsid w:val="00B50B3B"/>
    <w:rsid w:val="00B55343"/>
    <w:rsid w:val="00B5658F"/>
    <w:rsid w:val="00B60F55"/>
    <w:rsid w:val="00B6617F"/>
    <w:rsid w:val="00B67DB8"/>
    <w:rsid w:val="00B71894"/>
    <w:rsid w:val="00B76BC2"/>
    <w:rsid w:val="00B80100"/>
    <w:rsid w:val="00B859C8"/>
    <w:rsid w:val="00B87609"/>
    <w:rsid w:val="00B8779C"/>
    <w:rsid w:val="00B91795"/>
    <w:rsid w:val="00B96BB9"/>
    <w:rsid w:val="00BA149E"/>
    <w:rsid w:val="00BA7606"/>
    <w:rsid w:val="00BB2EC5"/>
    <w:rsid w:val="00BC0877"/>
    <w:rsid w:val="00BC4474"/>
    <w:rsid w:val="00BC55F9"/>
    <w:rsid w:val="00BC6A90"/>
    <w:rsid w:val="00BD0BE2"/>
    <w:rsid w:val="00BE2BFD"/>
    <w:rsid w:val="00BF0FD5"/>
    <w:rsid w:val="00BF3837"/>
    <w:rsid w:val="00BF57CB"/>
    <w:rsid w:val="00C108DE"/>
    <w:rsid w:val="00C11E94"/>
    <w:rsid w:val="00C22EE2"/>
    <w:rsid w:val="00C27BC6"/>
    <w:rsid w:val="00C33B75"/>
    <w:rsid w:val="00C35225"/>
    <w:rsid w:val="00C353BB"/>
    <w:rsid w:val="00C35B37"/>
    <w:rsid w:val="00C43915"/>
    <w:rsid w:val="00C53D04"/>
    <w:rsid w:val="00C54E9B"/>
    <w:rsid w:val="00C639E9"/>
    <w:rsid w:val="00C665C5"/>
    <w:rsid w:val="00C66E00"/>
    <w:rsid w:val="00C83194"/>
    <w:rsid w:val="00CA270B"/>
    <w:rsid w:val="00CA5162"/>
    <w:rsid w:val="00CB07B6"/>
    <w:rsid w:val="00CB1589"/>
    <w:rsid w:val="00CB6687"/>
    <w:rsid w:val="00CB7665"/>
    <w:rsid w:val="00CC0C75"/>
    <w:rsid w:val="00CC0F09"/>
    <w:rsid w:val="00CD5B5B"/>
    <w:rsid w:val="00CD5DCB"/>
    <w:rsid w:val="00CD6EE6"/>
    <w:rsid w:val="00CD7C7A"/>
    <w:rsid w:val="00CE5F20"/>
    <w:rsid w:val="00CF63F3"/>
    <w:rsid w:val="00D04D4B"/>
    <w:rsid w:val="00D15B60"/>
    <w:rsid w:val="00D16DB9"/>
    <w:rsid w:val="00D24FC6"/>
    <w:rsid w:val="00D30F83"/>
    <w:rsid w:val="00D37BE8"/>
    <w:rsid w:val="00D37EEF"/>
    <w:rsid w:val="00D439F4"/>
    <w:rsid w:val="00D4420B"/>
    <w:rsid w:val="00D46042"/>
    <w:rsid w:val="00D51718"/>
    <w:rsid w:val="00D61250"/>
    <w:rsid w:val="00D62E5C"/>
    <w:rsid w:val="00D72946"/>
    <w:rsid w:val="00D76469"/>
    <w:rsid w:val="00D777D9"/>
    <w:rsid w:val="00D862DC"/>
    <w:rsid w:val="00D95314"/>
    <w:rsid w:val="00D95BCE"/>
    <w:rsid w:val="00DA08C8"/>
    <w:rsid w:val="00DA1473"/>
    <w:rsid w:val="00DB08DA"/>
    <w:rsid w:val="00DC38B2"/>
    <w:rsid w:val="00DC5431"/>
    <w:rsid w:val="00DC6AFA"/>
    <w:rsid w:val="00DC6B9C"/>
    <w:rsid w:val="00DE2A3B"/>
    <w:rsid w:val="00DE5B17"/>
    <w:rsid w:val="00E00B1F"/>
    <w:rsid w:val="00E025A7"/>
    <w:rsid w:val="00E02FBD"/>
    <w:rsid w:val="00E04BBE"/>
    <w:rsid w:val="00E05402"/>
    <w:rsid w:val="00E06672"/>
    <w:rsid w:val="00E06B1D"/>
    <w:rsid w:val="00E14803"/>
    <w:rsid w:val="00E20049"/>
    <w:rsid w:val="00E20892"/>
    <w:rsid w:val="00E24BFF"/>
    <w:rsid w:val="00E27726"/>
    <w:rsid w:val="00E32ABD"/>
    <w:rsid w:val="00E40720"/>
    <w:rsid w:val="00E44E04"/>
    <w:rsid w:val="00E55357"/>
    <w:rsid w:val="00E60327"/>
    <w:rsid w:val="00E65776"/>
    <w:rsid w:val="00E66DF6"/>
    <w:rsid w:val="00E67BA9"/>
    <w:rsid w:val="00E74FA6"/>
    <w:rsid w:val="00E77594"/>
    <w:rsid w:val="00E83F2B"/>
    <w:rsid w:val="00E8509A"/>
    <w:rsid w:val="00E909F1"/>
    <w:rsid w:val="00E9379F"/>
    <w:rsid w:val="00E94FE5"/>
    <w:rsid w:val="00E97F3E"/>
    <w:rsid w:val="00EA0B93"/>
    <w:rsid w:val="00EB2BFD"/>
    <w:rsid w:val="00EB410B"/>
    <w:rsid w:val="00EC1890"/>
    <w:rsid w:val="00EC2074"/>
    <w:rsid w:val="00EC21D2"/>
    <w:rsid w:val="00EC422E"/>
    <w:rsid w:val="00EC44B8"/>
    <w:rsid w:val="00ED0CDF"/>
    <w:rsid w:val="00ED549D"/>
    <w:rsid w:val="00EF1772"/>
    <w:rsid w:val="00EF3606"/>
    <w:rsid w:val="00EF47DF"/>
    <w:rsid w:val="00F07E00"/>
    <w:rsid w:val="00F07F77"/>
    <w:rsid w:val="00F17D95"/>
    <w:rsid w:val="00F229F8"/>
    <w:rsid w:val="00F24E59"/>
    <w:rsid w:val="00F32430"/>
    <w:rsid w:val="00F33142"/>
    <w:rsid w:val="00F35CA0"/>
    <w:rsid w:val="00F367AE"/>
    <w:rsid w:val="00F513E9"/>
    <w:rsid w:val="00F702A6"/>
    <w:rsid w:val="00F82758"/>
    <w:rsid w:val="00F85E2A"/>
    <w:rsid w:val="00F906C8"/>
    <w:rsid w:val="00F92BAD"/>
    <w:rsid w:val="00F94499"/>
    <w:rsid w:val="00F96F4D"/>
    <w:rsid w:val="00FA2105"/>
    <w:rsid w:val="00FA42A9"/>
    <w:rsid w:val="00FA4B3F"/>
    <w:rsid w:val="00FA65A4"/>
    <w:rsid w:val="00FD0077"/>
    <w:rsid w:val="00FD0E98"/>
    <w:rsid w:val="00FD1989"/>
    <w:rsid w:val="00FE2310"/>
    <w:rsid w:val="00FE65F2"/>
    <w:rsid w:val="00FE77E2"/>
    <w:rsid w:val="00FF033E"/>
    <w:rsid w:val="00FF0DCD"/>
    <w:rsid w:val="00FF1D79"/>
    <w:rsid w:val="00FF5280"/>
    <w:rsid w:val="00FF570A"/>
    <w:rsid w:val="00FF6F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15D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4A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84A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984A50"/>
    <w:rPr>
      <w:rFonts w:ascii="Times New Roman" w:hAnsi="Times New Roman" w:cs="Times New Roman"/>
    </w:rPr>
  </w:style>
  <w:style w:type="character" w:customStyle="1" w:styleId="DocumentMapChar">
    <w:name w:val="Document Map Char"/>
    <w:basedOn w:val="DefaultParagraphFont"/>
    <w:link w:val="DocumentMap"/>
    <w:uiPriority w:val="99"/>
    <w:semiHidden/>
    <w:rsid w:val="00984A50"/>
    <w:rPr>
      <w:rFonts w:ascii="Times New Roman" w:hAnsi="Times New Roman" w:cs="Times New Roman"/>
    </w:rPr>
  </w:style>
  <w:style w:type="paragraph" w:styleId="NormalWeb">
    <w:name w:val="Normal (Web)"/>
    <w:basedOn w:val="Normal"/>
    <w:uiPriority w:val="99"/>
    <w:unhideWhenUsed/>
    <w:rsid w:val="00984A50"/>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984A50"/>
  </w:style>
  <w:style w:type="paragraph" w:styleId="Header">
    <w:name w:val="header"/>
    <w:basedOn w:val="Normal"/>
    <w:link w:val="HeaderChar"/>
    <w:uiPriority w:val="99"/>
    <w:unhideWhenUsed/>
    <w:rsid w:val="00984A50"/>
    <w:pPr>
      <w:tabs>
        <w:tab w:val="center" w:pos="4680"/>
        <w:tab w:val="right" w:pos="9360"/>
      </w:tabs>
    </w:pPr>
  </w:style>
  <w:style w:type="character" w:customStyle="1" w:styleId="HeaderChar">
    <w:name w:val="Header Char"/>
    <w:basedOn w:val="DefaultParagraphFont"/>
    <w:link w:val="Header"/>
    <w:uiPriority w:val="99"/>
    <w:rsid w:val="00984A50"/>
  </w:style>
  <w:style w:type="paragraph" w:styleId="Footer">
    <w:name w:val="footer"/>
    <w:basedOn w:val="Normal"/>
    <w:link w:val="FooterChar"/>
    <w:uiPriority w:val="99"/>
    <w:unhideWhenUsed/>
    <w:rsid w:val="00984A50"/>
    <w:pPr>
      <w:tabs>
        <w:tab w:val="center" w:pos="4680"/>
        <w:tab w:val="right" w:pos="9360"/>
      </w:tabs>
    </w:pPr>
  </w:style>
  <w:style w:type="character" w:customStyle="1" w:styleId="FooterChar">
    <w:name w:val="Footer Char"/>
    <w:basedOn w:val="DefaultParagraphFont"/>
    <w:link w:val="Footer"/>
    <w:uiPriority w:val="99"/>
    <w:rsid w:val="00984A50"/>
  </w:style>
  <w:style w:type="paragraph" w:styleId="ListParagraph">
    <w:name w:val="List Paragraph"/>
    <w:basedOn w:val="Normal"/>
    <w:uiPriority w:val="34"/>
    <w:qFormat/>
    <w:rsid w:val="007560C3"/>
    <w:pPr>
      <w:ind w:left="720"/>
      <w:contextualSpacing/>
    </w:pPr>
  </w:style>
  <w:style w:type="paragraph" w:styleId="BalloonText">
    <w:name w:val="Balloon Text"/>
    <w:basedOn w:val="Normal"/>
    <w:link w:val="BalloonTextChar"/>
    <w:uiPriority w:val="99"/>
    <w:semiHidden/>
    <w:unhideWhenUsed/>
    <w:rsid w:val="00B37C1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37C1C"/>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C66E00"/>
    <w:rPr>
      <w:sz w:val="16"/>
      <w:szCs w:val="16"/>
    </w:rPr>
  </w:style>
  <w:style w:type="paragraph" w:styleId="CommentText">
    <w:name w:val="annotation text"/>
    <w:basedOn w:val="Normal"/>
    <w:link w:val="CommentTextChar"/>
    <w:uiPriority w:val="99"/>
    <w:semiHidden/>
    <w:unhideWhenUsed/>
    <w:rsid w:val="00C66E00"/>
    <w:rPr>
      <w:sz w:val="20"/>
      <w:szCs w:val="20"/>
    </w:rPr>
  </w:style>
  <w:style w:type="character" w:customStyle="1" w:styleId="CommentTextChar">
    <w:name w:val="Comment Text Char"/>
    <w:basedOn w:val="DefaultParagraphFont"/>
    <w:link w:val="CommentText"/>
    <w:uiPriority w:val="99"/>
    <w:semiHidden/>
    <w:rsid w:val="00C66E00"/>
    <w:rPr>
      <w:sz w:val="20"/>
      <w:szCs w:val="20"/>
    </w:rPr>
  </w:style>
  <w:style w:type="paragraph" w:styleId="CommentSubject">
    <w:name w:val="annotation subject"/>
    <w:basedOn w:val="CommentText"/>
    <w:next w:val="CommentText"/>
    <w:link w:val="CommentSubjectChar"/>
    <w:uiPriority w:val="99"/>
    <w:semiHidden/>
    <w:unhideWhenUsed/>
    <w:rsid w:val="006B3489"/>
    <w:rPr>
      <w:b/>
      <w:bCs/>
    </w:rPr>
  </w:style>
  <w:style w:type="character" w:customStyle="1" w:styleId="CommentSubjectChar">
    <w:name w:val="Comment Subject Char"/>
    <w:basedOn w:val="CommentTextChar"/>
    <w:link w:val="CommentSubject"/>
    <w:uiPriority w:val="99"/>
    <w:semiHidden/>
    <w:rsid w:val="006B348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chart" Target="charts/chart1.xml"/><Relationship Id="rId28" Type="http://schemas.openxmlformats.org/officeDocument/2006/relationships/chart" Target="charts/chart2.xml"/><Relationship Id="rId29" Type="http://schemas.openxmlformats.org/officeDocument/2006/relationships/chart" Target="charts/chart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chart" Target="charts/chart4.xml"/><Relationship Id="rId31" Type="http://schemas.openxmlformats.org/officeDocument/2006/relationships/fontTable" Target="fontTable.xml"/><Relationship Id="rId32" Type="http://schemas.microsoft.com/office/2011/relationships/people" Target="people.xml"/><Relationship Id="rId9" Type="http://schemas.openxmlformats.org/officeDocument/2006/relationships/oleObject" Target="embeddings/oleObject1.bin"/><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1.wmf"/><Relationship Id="rId33"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tiff"/></Relationships>
</file>

<file path=word/charts/_rels/chart1.xml.rels><?xml version="1.0" encoding="UTF-8" standalone="yes"?>
<Relationships xmlns="http://schemas.openxmlformats.org/package/2006/relationships"><Relationship Id="rId1" Type="http://schemas.openxmlformats.org/officeDocument/2006/relationships/oleObject" Target="file://localhost/Users/Luyao/Dropbox/Thesis/Data_Analysis/1130_GGUM/09.26.16_N&amp;O_results/01.16.17_TCCs_FD.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Luyao/Dropbox/Thesis/Data_Analysis/1130_GGUM/09.26.16_N&amp;O_results/01.16.17_TCCs_FD.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localhost/Users/Luyao/Dropbox/Thesis/Data_Analysis/1130_GGUM/09.26.16_N&amp;O_results/01.16.17_TCCs_FD.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Luyao/Dropbox/Thesis/Data_Analysis/1130_GGUM/09.26.16_N&amp;O_results/01.16.17_TCCs_F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1" i="0"/>
            </a:pPr>
            <a:r>
              <a:rPr lang="en-US"/>
              <a:t>Test Characteristic</a:t>
            </a:r>
            <a:r>
              <a:rPr lang="en-US" baseline="0"/>
              <a:t> Curves</a:t>
            </a:r>
            <a:endParaRPr lang="en-US"/>
          </a:p>
        </c:rich>
      </c:tx>
      <c:overlay val="0"/>
    </c:title>
    <c:autoTitleDeleted val="0"/>
    <c:plotArea>
      <c:layout/>
      <c:scatterChart>
        <c:scatterStyle val="smoothMarker"/>
        <c:varyColors val="0"/>
        <c:ser>
          <c:idx val="1"/>
          <c:order val="0"/>
          <c:tx>
            <c:v>TCC</c:v>
          </c:tx>
          <c:spPr>
            <a:effectLst/>
          </c:spPr>
          <c:xVal>
            <c:numRef>
              <c:f>'/Users/Luyao/Dropbox/Thesis/Data_Analysis/1130_GGUM/09.26.16_N&amp;O_results/Neuroticism/[NUS_MODFIT_GGUM_4cat_-61920.xlsx]ORFvals'!$C$1:$BK$1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'/Users/Luyao/Dropbox/Thesis/Data_Analysis/1130_GGUM/09.26.16_N&amp;O_results/Neuroticism/[NUS_MODFIT_GGUM_4cat_-61920.xlsx]ORFvals'!$C$802:$BK$802</c:f>
              <c:numCache>
                <c:formatCode>General</c:formatCode>
                <c:ptCount val="61"/>
                <c:pt idx="0">
                  <c:v>1.706664460291165</c:v>
                </c:pt>
                <c:pt idx="1">
                  <c:v>1.70958929031649</c:v>
                </c:pt>
                <c:pt idx="2">
                  <c:v>1.711321604301477</c:v>
                </c:pt>
                <c:pt idx="3">
                  <c:v>1.71190469324281</c:v>
                </c:pt>
                <c:pt idx="4">
                  <c:v>1.711389823087408</c:v>
                </c:pt>
                <c:pt idx="5">
                  <c:v>1.709835554373182</c:v>
                </c:pt>
                <c:pt idx="6">
                  <c:v>1.707306412757804</c:v>
                </c:pt>
                <c:pt idx="7">
                  <c:v>1.703870890877098</c:v>
                </c:pt>
                <c:pt idx="8">
                  <c:v>1.699598968028203</c:v>
                </c:pt>
                <c:pt idx="9">
                  <c:v>1.694559523324454</c:v>
                </c:pt>
                <c:pt idx="10">
                  <c:v>1.688818107891821</c:v>
                </c:pt>
                <c:pt idx="11">
                  <c:v>1.682435488084299</c:v>
                </c:pt>
                <c:pt idx="12">
                  <c:v>1.675467193008611</c:v>
                </c:pt>
                <c:pt idx="13">
                  <c:v>1.667964066170782</c:v>
                </c:pt>
                <c:pt idx="14">
                  <c:v>1.659973614210783</c:v>
                </c:pt>
                <c:pt idx="15">
                  <c:v>1.651541814534878</c:v>
                </c:pt>
                <c:pt idx="16">
                  <c:v>1.642714987601901</c:v>
                </c:pt>
                <c:pt idx="17">
                  <c:v>1.63354132679705</c:v>
                </c:pt>
                <c:pt idx="18">
                  <c:v>1.624071684322178</c:v>
                </c:pt>
                <c:pt idx="19">
                  <c:v>1.614359246787611</c:v>
                </c:pt>
                <c:pt idx="20">
                  <c:v>1.604457845371245</c:v>
                </c:pt>
                <c:pt idx="21">
                  <c:v>1.594418879018975</c:v>
                </c:pt>
                <c:pt idx="22">
                  <c:v>1.584287184730291</c:v>
                </c:pt>
                <c:pt idx="23">
                  <c:v>1.574096589066968</c:v>
                </c:pt>
                <c:pt idx="24">
                  <c:v>1.563866176175623</c:v>
                </c:pt>
                <c:pt idx="25">
                  <c:v>1.553598355446702</c:v>
                </c:pt>
                <c:pt idx="26">
                  <c:v>1.543279519436023</c:v>
                </c:pt>
                <c:pt idx="27">
                  <c:v>1.532883493558554</c:v>
                </c:pt>
                <c:pt idx="28">
                  <c:v>1.522377276093801</c:v>
                </c:pt>
                <c:pt idx="29">
                  <c:v>1.51172800491683</c:v>
                </c:pt>
                <c:pt idx="30">
                  <c:v>1.500909871711362</c:v>
                </c:pt>
                <c:pt idx="31">
                  <c:v>1.489909883738251</c:v>
                </c:pt>
                <c:pt idx="32">
                  <c:v>1.478731817926188</c:v>
                </c:pt>
                <c:pt idx="33">
                  <c:v>1.46739819931071</c:v>
                </c:pt>
                <c:pt idx="34">
                  <c:v>1.455950478923402</c:v>
                </c:pt>
                <c:pt idx="35">
                  <c:v>1.444447716665438</c:v>
                </c:pt>
                <c:pt idx="36">
                  <c:v>1.432964035271249</c:v>
                </c:pt>
                <c:pt idx="37">
                  <c:v>1.421584992536549</c:v>
                </c:pt>
                <c:pt idx="38">
                  <c:v>1.410402900382872</c:v>
                </c:pt>
                <c:pt idx="39">
                  <c:v>1.399511051637</c:v>
                </c:pt>
                <c:pt idx="40">
                  <c:v>1.38899683023823</c:v>
                </c:pt>
                <c:pt idx="41">
                  <c:v>1.378933800620917</c:v>
                </c:pt>
                <c:pt idx="42">
                  <c:v>1.369373103777901</c:v>
                </c:pt>
                <c:pt idx="43">
                  <c:v>1.36033480391676</c:v>
                </c:pt>
                <c:pt idx="44">
                  <c:v>1.351800162133119</c:v>
                </c:pt>
                <c:pt idx="45">
                  <c:v>1.343706066140731</c:v>
                </c:pt>
                <c:pt idx="46">
                  <c:v>1.335942922982655</c:v>
                </c:pt>
                <c:pt idx="47">
                  <c:v>1.328357155000963</c:v>
                </c:pt>
                <c:pt idx="48">
                  <c:v>1.320758991868603</c:v>
                </c:pt>
                <c:pt idx="49">
                  <c:v>1.312935524653864</c:v>
                </c:pt>
                <c:pt idx="50">
                  <c:v>1.304668041745275</c:v>
                </c:pt>
                <c:pt idx="51">
                  <c:v>1.295751657019244</c:v>
                </c:pt>
                <c:pt idx="52">
                  <c:v>1.286014435498081</c:v>
                </c:pt>
                <c:pt idx="53">
                  <c:v>1.27533294104745</c:v>
                </c:pt>
                <c:pt idx="54">
                  <c:v>1.263641602381941</c:v>
                </c:pt>
                <c:pt idx="55">
                  <c:v>1.250934494267846</c:v>
                </c:pt>
                <c:pt idx="56">
                  <c:v>1.23725973083811</c:v>
                </c:pt>
                <c:pt idx="57">
                  <c:v>1.222708152304004</c:v>
                </c:pt>
                <c:pt idx="58">
                  <c:v>1.207398893698067</c:v>
                </c:pt>
                <c:pt idx="59">
                  <c:v>1.191464554535426</c:v>
                </c:pt>
                <c:pt idx="60">
                  <c:v>1.175038153654447</c:v>
                </c:pt>
              </c:numCache>
            </c:numRef>
          </c:yVal>
          <c:smooth val="1"/>
        </c:ser>
        <c:ser>
          <c:idx val="0"/>
          <c:order val="1"/>
          <c:tx>
            <c:v>TCC</c:v>
          </c:tx>
          <c:spPr>
            <a:effectLst/>
          </c:spPr>
          <c:marker>
            <c:symbol val="triangle"/>
            <c:size val="5"/>
            <c:spPr>
              <a:solidFill>
                <a:srgbClr val="00FF00"/>
              </a:solidFill>
              <a:ln>
                <a:solidFill>
                  <a:srgbClr val="00FF00"/>
                </a:solidFill>
                <a:prstDash val="solid"/>
              </a:ln>
            </c:spPr>
          </c:marker>
          <c:xVal>
            <c:numRef>
              <c:f>'/Users/Luyao/Dropbox/Thesis/Data_Analysis/1130_GGUM/09.26.16_N&amp;O_results/Neuroticism/[NCH_MODFIT_GGUM_4cat_-61920.xlsx]ORFvals'!$C$1:$BK$1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'/Users/Luyao/Dropbox/Thesis/Data_Analysis/1130_GGUM/09.26.16_N&amp;O_results/Neuroticism/[NCH_MODFIT_GGUM_4cat_-61920.xlsx]ORFvals'!$C$802:$BK$802</c:f>
              <c:numCache>
                <c:formatCode>General</c:formatCode>
                <c:ptCount val="61"/>
                <c:pt idx="0">
                  <c:v>1.774345767579477</c:v>
                </c:pt>
                <c:pt idx="1">
                  <c:v>1.76484064018838</c:v>
                </c:pt>
                <c:pt idx="2">
                  <c:v>1.754603606246768</c:v>
                </c:pt>
                <c:pt idx="3">
                  <c:v>1.743825699039007</c:v>
                </c:pt>
                <c:pt idx="4">
                  <c:v>1.732705555762324</c:v>
                </c:pt>
                <c:pt idx="5">
                  <c:v>1.721433887210899</c:v>
                </c:pt>
                <c:pt idx="6">
                  <c:v>1.710180037115456</c:v>
                </c:pt>
                <c:pt idx="7">
                  <c:v>1.69908284476287</c:v>
                </c:pt>
                <c:pt idx="8">
                  <c:v>1.688245956604281</c:v>
                </c:pt>
                <c:pt idx="9">
                  <c:v>1.677736285744898</c:v>
                </c:pt>
                <c:pt idx="10">
                  <c:v>1.667584084723644</c:v>
                </c:pt>
                <c:pt idx="11">
                  <c:v>1.657783763601526</c:v>
                </c:pt>
                <c:pt idx="12">
                  <c:v>1.64829547757764</c:v>
                </c:pt>
                <c:pt idx="13">
                  <c:v>1.639048146561136</c:v>
                </c:pt>
                <c:pt idx="14">
                  <c:v>1.62994481717571</c:v>
                </c:pt>
                <c:pt idx="15">
                  <c:v>1.620871175459254</c:v>
                </c:pt>
                <c:pt idx="16">
                  <c:v>1.611707583871163</c:v>
                </c:pt>
                <c:pt idx="17">
                  <c:v>1.602344199717883</c:v>
                </c:pt>
                <c:pt idx="18">
                  <c:v>1.592697544702242</c:v>
                </c:pt>
                <c:pt idx="19">
                  <c:v>1.582725608953629</c:v>
                </c:pt>
                <c:pt idx="20">
                  <c:v>1.572437805821532</c:v>
                </c:pt>
                <c:pt idx="21">
                  <c:v>1.561896570899991</c:v>
                </c:pt>
                <c:pt idx="22">
                  <c:v>1.551209378800905</c:v>
                </c:pt>
                <c:pt idx="23">
                  <c:v>1.54051274588505</c:v>
                </c:pt>
                <c:pt idx="24">
                  <c:v>1.529952002999203</c:v>
                </c:pt>
                <c:pt idx="25">
                  <c:v>1.519661163593668</c:v>
                </c:pt>
                <c:pt idx="26">
                  <c:v>1.509746137041295</c:v>
                </c:pt>
                <c:pt idx="27">
                  <c:v>1.500272858723846</c:v>
                </c:pt>
                <c:pt idx="28">
                  <c:v>1.4912606195726</c:v>
                </c:pt>
                <c:pt idx="29">
                  <c:v>1.482680267547408</c:v>
                </c:pt>
                <c:pt idx="30">
                  <c:v>1.474456747928588</c:v>
                </c:pt>
                <c:pt idx="31">
                  <c:v>1.46647532627363</c:v>
                </c:pt>
                <c:pt idx="32">
                  <c:v>1.45859070999721</c:v>
                </c:pt>
                <c:pt idx="33">
                  <c:v>1.450638229859984</c:v>
                </c:pt>
                <c:pt idx="34">
                  <c:v>1.442446325632139</c:v>
                </c:pt>
                <c:pt idx="35">
                  <c:v>1.433849765332638</c:v>
                </c:pt>
                <c:pt idx="36">
                  <c:v>1.424703204606065</c:v>
                </c:pt>
                <c:pt idx="37">
                  <c:v>1.414894738783363</c:v>
                </c:pt>
                <c:pt idx="38">
                  <c:v>1.404358920635366</c:v>
                </c:pt>
                <c:pt idx="39">
                  <c:v>1.39308827056971</c:v>
                </c:pt>
                <c:pt idx="40">
                  <c:v>1.381141650218127</c:v>
                </c:pt>
                <c:pt idx="41">
                  <c:v>1.368647246120441</c:v>
                </c:pt>
                <c:pt idx="42">
                  <c:v>1.355797796370302</c:v>
                </c:pt>
                <c:pt idx="43">
                  <c:v>1.342836653031301</c:v>
                </c:pt>
                <c:pt idx="44">
                  <c:v>1.33003549391456</c:v>
                </c:pt>
                <c:pt idx="45">
                  <c:v>1.317667298624936</c:v>
                </c:pt>
                <c:pt idx="46">
                  <c:v>1.305980138300824</c:v>
                </c:pt>
                <c:pt idx="47">
                  <c:v>1.295177133602404</c:v>
                </c:pt>
                <c:pt idx="48">
                  <c:v>1.285405601516403</c:v>
                </c:pt>
                <c:pt idx="49">
                  <c:v>1.276755256361143</c:v>
                </c:pt>
                <c:pt idx="50">
                  <c:v>1.269262962896197</c:v>
                </c:pt>
                <c:pt idx="51">
                  <c:v>1.26292076021433</c:v>
                </c:pt>
                <c:pt idx="52">
                  <c:v>1.257684439541532</c:v>
                </c:pt>
                <c:pt idx="53">
                  <c:v>1.25348110341743</c:v>
                </c:pt>
                <c:pt idx="54">
                  <c:v>1.250215188656032</c:v>
                </c:pt>
                <c:pt idx="55">
                  <c:v>1.247773095275105</c:v>
                </c:pt>
                <c:pt idx="56">
                  <c:v>1.246026831421376</c:v>
                </c:pt>
                <c:pt idx="57">
                  <c:v>1.244837101729488</c:v>
                </c:pt>
                <c:pt idx="58">
                  <c:v>1.244056178252826</c:v>
                </c:pt>
                <c:pt idx="59">
                  <c:v>1.24353078907748</c:v>
                </c:pt>
                <c:pt idx="60">
                  <c:v>1.243105173876855</c:v>
                </c:pt>
              </c:numCache>
            </c:numRef>
          </c:yVal>
          <c:smooth val="1"/>
        </c:ser>
        <c:dLbls>
          <c:showLegendKey val="0"/>
          <c:showVal val="0"/>
          <c:showCatName val="0"/>
          <c:showSerName val="0"/>
          <c:showPercent val="0"/>
          <c:showBubbleSize val="0"/>
        </c:dLbls>
        <c:axId val="-2070597072"/>
        <c:axId val="-2067298832"/>
      </c:scatterChart>
      <c:valAx>
        <c:axId val="-2070597072"/>
        <c:scaling>
          <c:orientation val="minMax"/>
          <c:max val="3.0"/>
          <c:min val="-3.0"/>
        </c:scaling>
        <c:delete val="0"/>
        <c:axPos val="b"/>
        <c:title>
          <c:tx>
            <c:rich>
              <a:bodyPr/>
              <a:lstStyle/>
              <a:p>
                <a:pPr>
                  <a:defRPr b="1" i="0"/>
                </a:pPr>
                <a:r>
                  <a:rPr lang="en-US"/>
                  <a:t>Theta</a:t>
                </a:r>
              </a:p>
            </c:rich>
          </c:tx>
          <c:overlay val="0"/>
        </c:title>
        <c:numFmt formatCode="0.0" sourceLinked="0"/>
        <c:majorTickMark val="out"/>
        <c:minorTickMark val="out"/>
        <c:tickLblPos val="nextTo"/>
        <c:txPr>
          <a:bodyPr/>
          <a:lstStyle/>
          <a:p>
            <a:pPr>
              <a:defRPr b="1" i="0"/>
            </a:pPr>
            <a:endParaRPr lang="en-US"/>
          </a:p>
        </c:txPr>
        <c:crossAx val="-2067298832"/>
        <c:crosses val="autoZero"/>
        <c:crossBetween val="midCat"/>
        <c:majorUnit val="1.0"/>
        <c:minorUnit val="0.25"/>
      </c:valAx>
      <c:valAx>
        <c:axId val="-2067298832"/>
        <c:scaling>
          <c:orientation val="minMax"/>
          <c:max val="3.0"/>
        </c:scaling>
        <c:delete val="0"/>
        <c:axPos val="l"/>
        <c:title>
          <c:tx>
            <c:rich>
              <a:bodyPr/>
              <a:lstStyle/>
              <a:p>
                <a:pPr>
                  <a:defRPr b="1" i="0"/>
                </a:pPr>
                <a:r>
                  <a:rPr lang="en-US"/>
                  <a:t>AVE. Expected Item Score</a:t>
                </a:r>
              </a:p>
            </c:rich>
          </c:tx>
          <c:overlay val="0"/>
        </c:title>
        <c:numFmt formatCode="0.0" sourceLinked="0"/>
        <c:majorTickMark val="out"/>
        <c:minorTickMark val="out"/>
        <c:tickLblPos val="nextTo"/>
        <c:txPr>
          <a:bodyPr/>
          <a:lstStyle/>
          <a:p>
            <a:pPr>
              <a:defRPr b="1" i="0"/>
            </a:pPr>
            <a:endParaRPr lang="en-US"/>
          </a:p>
        </c:txPr>
        <c:crossAx val="-2070597072"/>
        <c:crossesAt val="-3.0"/>
        <c:crossBetween val="midCat"/>
        <c:majorUnit val="1.0"/>
        <c:minorUnit val="0.25"/>
      </c:valAx>
      <c:spPr>
        <a:noFill/>
      </c:spPr>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1" i="0"/>
            </a:pPr>
            <a:r>
              <a:rPr lang="en-US"/>
              <a:t>TCC Plot</a:t>
            </a:r>
          </a:p>
        </c:rich>
      </c:tx>
      <c:overlay val="0"/>
    </c:title>
    <c:autoTitleDeleted val="0"/>
    <c:plotArea>
      <c:layout/>
      <c:scatterChart>
        <c:scatterStyle val="smoothMarker"/>
        <c:varyColors val="0"/>
        <c:ser>
          <c:idx val="1"/>
          <c:order val="0"/>
          <c:tx>
            <c:v>TCC</c:v>
          </c:tx>
          <c:spPr>
            <a:effectLst/>
          </c:spPr>
          <c:xVal>
            <c:numRef>
              <c:f>'/Users/Luyao/Dropbox/Thesis/Data_Analysis/1130_GGUM/09.26.16_N&amp;O_results/Neuroticism/[NUS_MODFIT_SGR_-61920_NC=200.xlsx]ORFvals'!$C$1:$BK$1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'/Users/Luyao/Dropbox/Thesis/Data_Analysis/1130_GGUM/09.26.16_N&amp;O_results/Neuroticism/[NUS_MODFIT_SGR_-61920_NC=200.xlsx]ORFvals'!$C$802:$BK$802</c:f>
              <c:numCache>
                <c:formatCode>General</c:formatCode>
                <c:ptCount val="61"/>
                <c:pt idx="0">
                  <c:v>0.506279624963969</c:v>
                </c:pt>
                <c:pt idx="1">
                  <c:v>0.535565398791618</c:v>
                </c:pt>
                <c:pt idx="2">
                  <c:v>0.566815845072964</c:v>
                </c:pt>
                <c:pt idx="3">
                  <c:v>0.600063375705714</c:v>
                </c:pt>
                <c:pt idx="4">
                  <c:v>0.635295949850993</c:v>
                </c:pt>
                <c:pt idx="5">
                  <c:v>0.672449850460559</c:v>
                </c:pt>
                <c:pt idx="6">
                  <c:v>0.711406821179763</c:v>
                </c:pt>
                <c:pt idx="7">
                  <c:v>0.751996848120746</c:v>
                </c:pt>
                <c:pt idx="8">
                  <c:v>0.794007001606367</c:v>
                </c:pt>
                <c:pt idx="9">
                  <c:v>0.837195755013054</c:v>
                </c:pt>
                <c:pt idx="10">
                  <c:v>0.881311304045493</c:v>
                </c:pt>
                <c:pt idx="11">
                  <c:v>0.926111734600577</c:v>
                </c:pt>
                <c:pt idx="12">
                  <c:v>0.971384443352541</c:v>
                </c:pt>
                <c:pt idx="13">
                  <c:v>1.016962023235803</c:v>
                </c:pt>
                <c:pt idx="14">
                  <c:v>1.06273198696192</c:v>
                </c:pt>
                <c:pt idx="15">
                  <c:v>1.108638345636248</c:v>
                </c:pt>
                <c:pt idx="16">
                  <c:v>1.154674220670846</c:v>
                </c:pt>
                <c:pt idx="17">
                  <c:v>1.200866201619927</c:v>
                </c:pt>
                <c:pt idx="18">
                  <c:v>1.247252774645084</c:v>
                </c:pt>
                <c:pt idx="19">
                  <c:v>1.293860487189024</c:v>
                </c:pt>
                <c:pt idx="20">
                  <c:v>1.340682270109452</c:v>
                </c:pt>
                <c:pt idx="21">
                  <c:v>1.38766227355954</c:v>
                </c:pt>
                <c:pt idx="22">
                  <c:v>1.434690570541906</c:v>
                </c:pt>
                <c:pt idx="23">
                  <c:v>1.481609223380742</c:v>
                </c:pt>
                <c:pt idx="24">
                  <c:v>1.528228849912107</c:v>
                </c:pt>
                <c:pt idx="25">
                  <c:v>1.574352569001751</c:v>
                </c:pt>
                <c:pt idx="26">
                  <c:v>1.619802697967473</c:v>
                </c:pt>
                <c:pt idx="27">
                  <c:v>1.664445234997898</c:v>
                </c:pt>
                <c:pt idx="28">
                  <c:v>1.70820798556577</c:v>
                </c:pt>
                <c:pt idx="29">
                  <c:v>1.751089788597083</c:v>
                </c:pt>
                <c:pt idx="30">
                  <c:v>1.793160097889491</c:v>
                </c:pt>
                <c:pt idx="31">
                  <c:v>1.834549702038192</c:v>
                </c:pt>
                <c:pt idx="32">
                  <c:v>1.875434398298073</c:v>
                </c:pt>
                <c:pt idx="33">
                  <c:v>1.91601398781421</c:v>
                </c:pt>
                <c:pt idx="34">
                  <c:v>1.956489157559846</c:v>
                </c:pt>
                <c:pt idx="35">
                  <c:v>1.997038763047265</c:v>
                </c:pt>
                <c:pt idx="36">
                  <c:v>2.037799760538221</c:v>
                </c:pt>
                <c:pt idx="37">
                  <c:v>2.078851568536756</c:v>
                </c:pt>
                <c:pt idx="38">
                  <c:v>2.120206028248553</c:v>
                </c:pt>
                <c:pt idx="39">
                  <c:v>2.161803515439242</c:v>
                </c:pt>
                <c:pt idx="40">
                  <c:v>2.203515259122292</c:v>
                </c:pt>
                <c:pt idx="41">
                  <c:v>2.245151553356368</c:v>
                </c:pt>
                <c:pt idx="42">
                  <c:v>2.286475175418773</c:v>
                </c:pt>
                <c:pt idx="43">
                  <c:v>2.327218810059079</c:v>
                </c:pt>
                <c:pt idx="44">
                  <c:v>2.367104664803472</c:v>
                </c:pt>
                <c:pt idx="45">
                  <c:v>2.405863997573823</c:v>
                </c:pt>
                <c:pt idx="46">
                  <c:v>2.443254256611203</c:v>
                </c:pt>
                <c:pt idx="47">
                  <c:v>2.479072050629746</c:v>
                </c:pt>
                <c:pt idx="48">
                  <c:v>2.51316104620878</c:v>
                </c:pt>
                <c:pt idx="49">
                  <c:v>2.545414806403889</c:v>
                </c:pt>
                <c:pt idx="50">
                  <c:v>2.575775274484102</c:v>
                </c:pt>
                <c:pt idx="51">
                  <c:v>2.604227974617552</c:v>
                </c:pt>
                <c:pt idx="52">
                  <c:v>2.630795096657756</c:v>
                </c:pt>
                <c:pt idx="53">
                  <c:v>2.655527556840081</c:v>
                </c:pt>
                <c:pt idx="54">
                  <c:v>2.678496963183808</c:v>
                </c:pt>
                <c:pt idx="55">
                  <c:v>2.699788208886537</c:v>
                </c:pt>
                <c:pt idx="56">
                  <c:v>2.719493191154887</c:v>
                </c:pt>
                <c:pt idx="57">
                  <c:v>2.737705924357857</c:v>
                </c:pt>
                <c:pt idx="58">
                  <c:v>2.754519105456778</c:v>
                </c:pt>
                <c:pt idx="59">
                  <c:v>2.770022016762056</c:v>
                </c:pt>
                <c:pt idx="60">
                  <c:v>2.784299531052836</c:v>
                </c:pt>
              </c:numCache>
            </c:numRef>
          </c:yVal>
          <c:smooth val="1"/>
        </c:ser>
        <c:ser>
          <c:idx val="0"/>
          <c:order val="1"/>
          <c:tx>
            <c:v>TCC</c:v>
          </c:tx>
          <c:spPr>
            <a:effectLst/>
          </c:spPr>
          <c:marker>
            <c:symbol val="triangle"/>
            <c:size val="5"/>
            <c:spPr>
              <a:solidFill>
                <a:srgbClr val="00FF00"/>
              </a:solidFill>
              <a:ln>
                <a:solidFill>
                  <a:srgbClr val="00FF00"/>
                </a:solidFill>
                <a:prstDash val="solid"/>
              </a:ln>
            </c:spPr>
          </c:marker>
          <c:xVal>
            <c:numRef>
              <c:f>'/Users/Luyao/Dropbox/Thesis/Data_Analysis/1130_GGUM/09.26.16_N&amp;O_results/Neuroticism/[NCH_MODFIT_SGR_-61920_NC=200.xlsx]ORFvals'!$C$1:$BK$1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'/Users/Luyao/Dropbox/Thesis/Data_Analysis/1130_GGUM/09.26.16_N&amp;O_results/Neuroticism/[NCH_MODFIT_SGR_-61920_NC=200.xlsx]ORFvals'!$C$802:$BK$802</c:f>
              <c:numCache>
                <c:formatCode>General</c:formatCode>
                <c:ptCount val="61"/>
                <c:pt idx="0">
                  <c:v>0.821295620809362</c:v>
                </c:pt>
                <c:pt idx="1">
                  <c:v>0.8534601846604</c:v>
                </c:pt>
                <c:pt idx="2">
                  <c:v>0.886137449714218</c:v>
                </c:pt>
                <c:pt idx="3">
                  <c:v>0.919251784964049</c:v>
                </c:pt>
                <c:pt idx="4">
                  <c:v>0.952713434134903</c:v>
                </c:pt>
                <c:pt idx="5">
                  <c:v>0.986428030318631</c:v>
                </c:pt>
                <c:pt idx="6">
                  <c:v>1.020304566195511</c:v>
                </c:pt>
                <c:pt idx="7">
                  <c:v>1.054261498081995</c:v>
                </c:pt>
                <c:pt idx="8">
                  <c:v>1.088231956276261</c:v>
                </c:pt>
                <c:pt idx="9">
                  <c:v>1.12216878364508</c:v>
                </c:pt>
                <c:pt idx="10">
                  <c:v>1.156049019709618</c:v>
                </c:pt>
                <c:pt idx="11">
                  <c:v>1.189876690097328</c:v>
                </c:pt>
                <c:pt idx="12">
                  <c:v>1.223682888096526</c:v>
                </c:pt>
                <c:pt idx="13">
                  <c:v>1.257522774159068</c:v>
                </c:pt>
                <c:pt idx="14">
                  <c:v>1.291469591481922</c:v>
                </c:pt>
                <c:pt idx="15">
                  <c:v>1.325605788712479</c:v>
                </c:pt>
                <c:pt idx="16">
                  <c:v>1.360011115625786</c:v>
                </c:pt>
                <c:pt idx="17">
                  <c:v>1.39474769345581</c:v>
                </c:pt>
                <c:pt idx="18">
                  <c:v>1.429843006157471</c:v>
                </c:pt>
                <c:pt idx="19">
                  <c:v>1.465273426018303</c:v>
                </c:pt>
                <c:pt idx="20">
                  <c:v>1.500952489001575</c:v>
                </c:pt>
                <c:pt idx="21">
                  <c:v>1.536728467279582</c:v>
                </c:pt>
                <c:pt idx="22">
                  <c:v>1.572394036432344</c:v>
                </c:pt>
                <c:pt idx="23">
                  <c:v>1.607707441788671</c:v>
                </c:pt>
                <c:pt idx="24">
                  <c:v>1.642421198159016</c:v>
                </c:pt>
                <c:pt idx="25">
                  <c:v>1.676312682386565</c:v>
                </c:pt>
                <c:pt idx="26">
                  <c:v>1.709211380674165</c:v>
                </c:pt>
                <c:pt idx="27">
                  <c:v>1.741019141519545</c:v>
                </c:pt>
                <c:pt idx="28">
                  <c:v>1.771721525394428</c:v>
                </c:pt>
                <c:pt idx="29">
                  <c:v>1.80138983844488</c:v>
                </c:pt>
                <c:pt idx="30">
                  <c:v>1.830174712022676</c:v>
                </c:pt>
                <c:pt idx="31">
                  <c:v>1.858293067104484</c:v>
                </c:pt>
                <c:pt idx="32">
                  <c:v>1.886010742820558</c:v>
                </c:pt>
                <c:pt idx="33">
                  <c:v>1.913622854754766</c:v>
                </c:pt>
                <c:pt idx="34">
                  <c:v>1.941433264515926</c:v>
                </c:pt>
                <c:pt idx="35">
                  <c:v>1.969733773009584</c:v>
                </c:pt>
                <c:pt idx="36">
                  <c:v>1.998783174982351</c:v>
                </c:pt>
                <c:pt idx="37">
                  <c:v>2.028786360209458</c:v>
                </c:pt>
                <c:pt idx="38">
                  <c:v>2.059874252224305</c:v>
                </c:pt>
                <c:pt idx="39">
                  <c:v>2.092086388219398</c:v>
                </c:pt>
                <c:pt idx="40">
                  <c:v>2.125359036851942</c:v>
                </c:pt>
                <c:pt idx="41">
                  <c:v>2.159522422156318</c:v>
                </c:pt>
                <c:pt idx="42">
                  <c:v>2.194310240387765</c:v>
                </c:pt>
                <c:pt idx="43">
                  <c:v>2.229382690565683</c:v>
                </c:pt>
                <c:pt idx="44">
                  <c:v>2.264360762293595</c:v>
                </c:pt>
                <c:pt idx="45">
                  <c:v>2.298865703377648</c:v>
                </c:pt>
                <c:pt idx="46">
                  <c:v>2.332555420786563</c:v>
                </c:pt>
                <c:pt idx="47">
                  <c:v>2.365150550208173</c:v>
                </c:pt>
                <c:pt idx="48">
                  <c:v>2.396446709171773</c:v>
                </c:pt>
                <c:pt idx="49">
                  <c:v>2.426313947283483</c:v>
                </c:pt>
                <c:pt idx="50">
                  <c:v>2.454687425055979</c:v>
                </c:pt>
                <c:pt idx="51">
                  <c:v>2.481554037538773</c:v>
                </c:pt>
                <c:pt idx="52">
                  <c:v>2.506938651189096</c:v>
                </c:pt>
                <c:pt idx="53">
                  <c:v>2.530891998729587</c:v>
                </c:pt>
                <c:pt idx="54">
                  <c:v>2.553480937677971</c:v>
                </c:pt>
                <c:pt idx="55">
                  <c:v>2.5747810181223</c:v>
                </c:pt>
                <c:pt idx="56">
                  <c:v>2.594871023742126</c:v>
                </c:pt>
                <c:pt idx="57">
                  <c:v>2.613829123429546</c:v>
                </c:pt>
                <c:pt idx="58">
                  <c:v>2.631730323026727</c:v>
                </c:pt>
                <c:pt idx="59">
                  <c:v>2.648644954151796</c:v>
                </c:pt>
                <c:pt idx="60">
                  <c:v>2.664637963810338</c:v>
                </c:pt>
              </c:numCache>
            </c:numRef>
          </c:yVal>
          <c:smooth val="1"/>
        </c:ser>
        <c:dLbls>
          <c:showLegendKey val="0"/>
          <c:showVal val="0"/>
          <c:showCatName val="0"/>
          <c:showSerName val="0"/>
          <c:showPercent val="0"/>
          <c:showBubbleSize val="0"/>
        </c:dLbls>
        <c:axId val="-2069950880"/>
        <c:axId val="-2069972560"/>
      </c:scatterChart>
      <c:valAx>
        <c:axId val="-2069950880"/>
        <c:scaling>
          <c:orientation val="minMax"/>
          <c:max val="3.0"/>
          <c:min val="-3.0"/>
        </c:scaling>
        <c:delete val="0"/>
        <c:axPos val="b"/>
        <c:title>
          <c:tx>
            <c:rich>
              <a:bodyPr/>
              <a:lstStyle/>
              <a:p>
                <a:pPr>
                  <a:defRPr b="1" i="0"/>
                </a:pPr>
                <a:r>
                  <a:rPr lang="en-US"/>
                  <a:t>Theta</a:t>
                </a:r>
              </a:p>
            </c:rich>
          </c:tx>
          <c:overlay val="0"/>
        </c:title>
        <c:numFmt formatCode="0.0" sourceLinked="0"/>
        <c:majorTickMark val="out"/>
        <c:minorTickMark val="out"/>
        <c:tickLblPos val="nextTo"/>
        <c:txPr>
          <a:bodyPr/>
          <a:lstStyle/>
          <a:p>
            <a:pPr>
              <a:defRPr b="1" i="0"/>
            </a:pPr>
            <a:endParaRPr lang="en-US"/>
          </a:p>
        </c:txPr>
        <c:crossAx val="-2069972560"/>
        <c:crosses val="autoZero"/>
        <c:crossBetween val="midCat"/>
        <c:majorUnit val="1.0"/>
        <c:minorUnit val="0.25"/>
      </c:valAx>
      <c:valAx>
        <c:axId val="-2069972560"/>
        <c:scaling>
          <c:orientation val="minMax"/>
          <c:max val="3.0"/>
        </c:scaling>
        <c:delete val="0"/>
        <c:axPos val="l"/>
        <c:title>
          <c:tx>
            <c:rich>
              <a:bodyPr/>
              <a:lstStyle/>
              <a:p>
                <a:pPr>
                  <a:defRPr b="1" i="0"/>
                </a:pPr>
                <a:r>
                  <a:rPr lang="en-US"/>
                  <a:t>AVE. Expected Item Score</a:t>
                </a:r>
              </a:p>
            </c:rich>
          </c:tx>
          <c:overlay val="0"/>
        </c:title>
        <c:numFmt formatCode="0.0" sourceLinked="0"/>
        <c:majorTickMark val="out"/>
        <c:minorTickMark val="out"/>
        <c:tickLblPos val="nextTo"/>
        <c:txPr>
          <a:bodyPr/>
          <a:lstStyle/>
          <a:p>
            <a:pPr>
              <a:defRPr b="1" i="0"/>
            </a:pPr>
            <a:endParaRPr lang="en-US"/>
          </a:p>
        </c:txPr>
        <c:crossAx val="-2069950880"/>
        <c:crossesAt val="-3.0"/>
        <c:crossBetween val="midCat"/>
        <c:majorUnit val="1.0"/>
        <c:minorUnit val="0.25"/>
      </c:valAx>
      <c:spPr>
        <a:noFill/>
      </c:spPr>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1" i="0"/>
            </a:pPr>
            <a:r>
              <a:rPr lang="en-US"/>
              <a:t>TCC Plot</a:t>
            </a:r>
          </a:p>
        </c:rich>
      </c:tx>
      <c:overlay val="0"/>
    </c:title>
    <c:autoTitleDeleted val="0"/>
    <c:plotArea>
      <c:layout/>
      <c:scatterChart>
        <c:scatterStyle val="smoothMarker"/>
        <c:varyColors val="0"/>
        <c:ser>
          <c:idx val="1"/>
          <c:order val="0"/>
          <c:tx>
            <c:v>TCC</c:v>
          </c:tx>
          <c:spPr>
            <a:effectLst/>
          </c:spPr>
          <c:xVal>
            <c:numRef>
              <c:f>'/Users/Luyao/Dropbox/Thesis/Data_Analysis/1130_GGUM/09.26.16_N&amp;O_results/Openness/[OUS_MODFIT_GGUM_4cat_-1910121619.xlsx]ORFvals'!$C$1:$BK$1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'/Users/Luyao/Dropbox/Thesis/Data_Analysis/1130_GGUM/09.26.16_N&amp;O_results/Openness/[OUS_MODFIT_GGUM_4cat_-1910121619.xlsx]ORFvals'!$C$802:$BK$802</c:f>
              <c:numCache>
                <c:formatCode>General</c:formatCode>
                <c:ptCount val="61"/>
                <c:pt idx="0">
                  <c:v>1.595914189163186</c:v>
                </c:pt>
                <c:pt idx="1">
                  <c:v>1.592571507013503</c:v>
                </c:pt>
                <c:pt idx="2">
                  <c:v>1.588710290725339</c:v>
                </c:pt>
                <c:pt idx="3">
                  <c:v>1.584249211198818</c:v>
                </c:pt>
                <c:pt idx="4">
                  <c:v>1.579158613392728</c:v>
                </c:pt>
                <c:pt idx="5">
                  <c:v>1.573466878904675</c:v>
                </c:pt>
                <c:pt idx="6">
                  <c:v>1.567255707869059</c:v>
                </c:pt>
                <c:pt idx="7">
                  <c:v>1.560645077971751</c:v>
                </c:pt>
                <c:pt idx="8">
                  <c:v>1.55377122481943</c:v>
                </c:pt>
                <c:pt idx="9">
                  <c:v>1.546762667409078</c:v>
                </c:pt>
                <c:pt idx="10">
                  <c:v>1.539719767994079</c:v>
                </c:pt>
                <c:pt idx="11">
                  <c:v>1.532702447571348</c:v>
                </c:pt>
                <c:pt idx="12">
                  <c:v>1.52572855291208</c:v>
                </c:pt>
                <c:pt idx="13">
                  <c:v>1.518782438473537</c:v>
                </c:pt>
                <c:pt idx="14">
                  <c:v>1.511830487980157</c:v>
                </c:pt>
                <c:pt idx="15">
                  <c:v>1.504838610885433</c:v>
                </c:pt>
                <c:pt idx="16">
                  <c:v>1.497786832662628</c:v>
                </c:pt>
                <c:pt idx="17">
                  <c:v>1.490677749650906</c:v>
                </c:pt>
                <c:pt idx="18">
                  <c:v>1.48353796587232</c:v>
                </c:pt>
                <c:pt idx="19">
                  <c:v>1.476413699598766</c:v>
                </c:pt>
                <c:pt idx="20">
                  <c:v>1.469362956162158</c:v>
                </c:pt>
                <c:pt idx="21">
                  <c:v>1.462446915270659</c:v>
                </c:pt>
                <c:pt idx="22">
                  <c:v>1.455722698779395</c:v>
                </c:pt>
                <c:pt idx="23">
                  <c:v>1.449238803975483</c:v>
                </c:pt>
                <c:pt idx="24">
                  <c:v>1.44303353049628</c:v>
                </c:pt>
                <c:pt idx="25">
                  <c:v>1.437135940534654</c:v>
                </c:pt>
                <c:pt idx="26">
                  <c:v>1.431568402257606</c:v>
                </c:pt>
                <c:pt idx="27">
                  <c:v>1.426349588139444</c:v>
                </c:pt>
                <c:pt idx="28">
                  <c:v>1.42149686632453</c:v>
                </c:pt>
                <c:pt idx="29">
                  <c:v>1.417027249352064</c:v>
                </c:pt>
                <c:pt idx="30">
                  <c:v>1.41295639987258</c:v>
                </c:pt>
                <c:pt idx="31">
                  <c:v>1.409295635958352</c:v>
                </c:pt>
                <c:pt idx="32">
                  <c:v>1.40604744415491</c:v>
                </c:pt>
                <c:pt idx="33">
                  <c:v>1.403200653506177</c:v>
                </c:pt>
                <c:pt idx="34">
                  <c:v>1.400726967608524</c:v>
                </c:pt>
                <c:pt idx="35">
                  <c:v>1.398580665451812</c:v>
                </c:pt>
                <c:pt idx="36">
                  <c:v>1.396702633208652</c:v>
                </c:pt>
                <c:pt idx="37">
                  <c:v>1.39502843636005</c:v>
                </c:pt>
                <c:pt idx="38">
                  <c:v>1.393498375530099</c:v>
                </c:pt>
                <c:pt idx="39">
                  <c:v>1.39206629754913</c:v>
                </c:pt>
                <c:pt idx="40">
                  <c:v>1.390704124154978</c:v>
                </c:pt>
                <c:pt idx="41">
                  <c:v>1.389400638908043</c:v>
                </c:pt>
                <c:pt idx="42">
                  <c:v>1.388155230281962</c:v>
                </c:pt>
                <c:pt idx="43">
                  <c:v>1.386968938231973</c:v>
                </c:pt>
                <c:pt idx="44">
                  <c:v>1.385835634813497</c:v>
                </c:pt>
                <c:pt idx="45">
                  <c:v>1.384735549211497</c:v>
                </c:pt>
                <c:pt idx="46">
                  <c:v>1.38363217314021</c:v>
                </c:pt>
                <c:pt idx="47">
                  <c:v>1.382472453725792</c:v>
                </c:pt>
                <c:pt idx="48">
                  <c:v>1.381189454094866</c:v>
                </c:pt>
                <c:pt idx="49">
                  <c:v>1.379706403061403</c:v>
                </c:pt>
                <c:pt idx="50">
                  <c:v>1.377941147083911</c:v>
                </c:pt>
                <c:pt idx="51">
                  <c:v>1.375810289285538</c:v>
                </c:pt>
                <c:pt idx="52">
                  <c:v>1.37323261033073</c:v>
                </c:pt>
                <c:pt idx="53">
                  <c:v>1.370131629573584</c:v>
                </c:pt>
                <c:pt idx="54">
                  <c:v>1.366437347749496</c:v>
                </c:pt>
                <c:pt idx="55">
                  <c:v>1.362087312902071</c:v>
                </c:pt>
                <c:pt idx="56">
                  <c:v>1.357027184061291</c:v>
                </c:pt>
                <c:pt idx="57">
                  <c:v>1.351210953155876</c:v>
                </c:pt>
                <c:pt idx="58">
                  <c:v>1.34460094597173</c:v>
                </c:pt>
                <c:pt idx="59">
                  <c:v>1.337167677300869</c:v>
                </c:pt>
                <c:pt idx="60">
                  <c:v>1.32888960130217</c:v>
                </c:pt>
              </c:numCache>
            </c:numRef>
          </c:yVal>
          <c:smooth val="1"/>
        </c:ser>
        <c:ser>
          <c:idx val="0"/>
          <c:order val="1"/>
          <c:tx>
            <c:v>TCC</c:v>
          </c:tx>
          <c:spPr>
            <a:effectLst/>
          </c:spPr>
          <c:marker>
            <c:symbol val="triangle"/>
            <c:size val="5"/>
            <c:spPr>
              <a:solidFill>
                <a:srgbClr val="00FF00"/>
              </a:solidFill>
              <a:ln>
                <a:solidFill>
                  <a:srgbClr val="00FF00"/>
                </a:solidFill>
                <a:prstDash val="solid"/>
              </a:ln>
            </c:spPr>
          </c:marker>
          <c:xVal>
            <c:numRef>
              <c:f>'/Users/Luyao/Dropbox/Thesis/Data_Analysis/1130_GGUM/09.26.16_N&amp;O_results/Openness/[OCH_MODFIT_GGUM_4cat_-1910121619.xlsx]ORFvals'!$C$1:$BK$1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'/Users/Luyao/Dropbox/Thesis/Data_Analysis/1130_GGUM/09.26.16_N&amp;O_results/Openness/[OCH_MODFIT_GGUM_4cat_-1910121619.xlsx]ORFvals'!$C$802:$BK$802</c:f>
              <c:numCache>
                <c:formatCode>General</c:formatCode>
                <c:ptCount val="61"/>
                <c:pt idx="0">
                  <c:v>1.72656097537292</c:v>
                </c:pt>
                <c:pt idx="1">
                  <c:v>1.713556889401056</c:v>
                </c:pt>
                <c:pt idx="2">
                  <c:v>1.70041808409134</c:v>
                </c:pt>
                <c:pt idx="3">
                  <c:v>1.687199623346254</c:v>
                </c:pt>
                <c:pt idx="4">
                  <c:v>1.67388476213085</c:v>
                </c:pt>
                <c:pt idx="5">
                  <c:v>1.660406554899946</c:v>
                </c:pt>
                <c:pt idx="6">
                  <c:v>1.646678078127361</c:v>
                </c:pt>
                <c:pt idx="7">
                  <c:v>1.632625100780305</c:v>
                </c:pt>
                <c:pt idx="8">
                  <c:v>1.618215276505031</c:v>
                </c:pt>
                <c:pt idx="9">
                  <c:v>1.603478322958358</c:v>
                </c:pt>
                <c:pt idx="10">
                  <c:v>1.58851284714465</c:v>
                </c:pt>
                <c:pt idx="11">
                  <c:v>1.573478225708586</c:v>
                </c:pt>
                <c:pt idx="12">
                  <c:v>1.558573904677215</c:v>
                </c:pt>
                <c:pt idx="13">
                  <c:v>1.54401195756829</c:v>
                </c:pt>
                <c:pt idx="14">
                  <c:v>1.529989952285734</c:v>
                </c:pt>
                <c:pt idx="15">
                  <c:v>1.516669770048928</c:v>
                </c:pt>
                <c:pt idx="16">
                  <c:v>1.504165202544487</c:v>
                </c:pt>
                <c:pt idx="17">
                  <c:v>1.49253845987099</c:v>
                </c:pt>
                <c:pt idx="18">
                  <c:v>1.481803931267776</c:v>
                </c:pt>
                <c:pt idx="19">
                  <c:v>1.471936672753767</c:v>
                </c:pt>
                <c:pt idx="20">
                  <c:v>1.462882933168502</c:v>
                </c:pt>
                <c:pt idx="21">
                  <c:v>1.454570393790435</c:v>
                </c:pt>
                <c:pt idx="22">
                  <c:v>1.446916506751692</c:v>
                </c:pt>
                <c:pt idx="23">
                  <c:v>1.439834142152955</c:v>
                </c:pt>
                <c:pt idx="24">
                  <c:v>1.433234470912923</c:v>
                </c:pt>
                <c:pt idx="25">
                  <c:v>1.427027492293919</c:v>
                </c:pt>
                <c:pt idx="26">
                  <c:v>1.421120851380236</c:v>
                </c:pt>
                <c:pt idx="27">
                  <c:v>1.415417652710566</c:v>
                </c:pt>
                <c:pt idx="28">
                  <c:v>1.409813959513708</c:v>
                </c:pt>
                <c:pt idx="29">
                  <c:v>1.40419665980617</c:v>
                </c:pt>
                <c:pt idx="30">
                  <c:v>1.398442434891356</c:v>
                </c:pt>
                <c:pt idx="31">
                  <c:v>1.392418691736788</c:v>
                </c:pt>
                <c:pt idx="32">
                  <c:v>1.385987467762013</c:v>
                </c:pt>
                <c:pt idx="33">
                  <c:v>1.379013354015286</c:v>
                </c:pt>
                <c:pt idx="34">
                  <c:v>1.371376188562573</c:v>
                </c:pt>
                <c:pt idx="35">
                  <c:v>1.362988373181438</c:v>
                </c:pt>
                <c:pt idx="36">
                  <c:v>1.353814992071514</c:v>
                </c:pt>
                <c:pt idx="37">
                  <c:v>1.343892679023914</c:v>
                </c:pt>
                <c:pt idx="38">
                  <c:v>1.333341276025601</c:v>
                </c:pt>
                <c:pt idx="39">
                  <c:v>1.32236220610975</c:v>
                </c:pt>
                <c:pt idx="40">
                  <c:v>1.311220328052788</c:v>
                </c:pt>
                <c:pt idx="41">
                  <c:v>1.300211470040026</c:v>
                </c:pt>
                <c:pt idx="42">
                  <c:v>1.289623400247889</c:v>
                </c:pt>
                <c:pt idx="43">
                  <c:v>1.279700504067195</c:v>
                </c:pt>
                <c:pt idx="44">
                  <c:v>1.270620424643487</c:v>
                </c:pt>
                <c:pt idx="45">
                  <c:v>1.26248579797012</c:v>
                </c:pt>
                <c:pt idx="46">
                  <c:v>1.2553290073795</c:v>
                </c:pt>
                <c:pt idx="47">
                  <c:v>1.249124932262204</c:v>
                </c:pt>
                <c:pt idx="48">
                  <c:v>1.243806419589608</c:v>
                </c:pt>
                <c:pt idx="49">
                  <c:v>1.239278686174343</c:v>
                </c:pt>
                <c:pt idx="50">
                  <c:v>1.235430779667152</c:v>
                </c:pt>
                <c:pt idx="51">
                  <c:v>1.232143744335231</c:v>
                </c:pt>
                <c:pt idx="52">
                  <c:v>1.229295989030521</c:v>
                </c:pt>
                <c:pt idx="53">
                  <c:v>1.226766645895617</c:v>
                </c:pt>
                <c:pt idx="54">
                  <c:v>1.224437668165556</c:v>
                </c:pt>
                <c:pt idx="55">
                  <c:v>1.22219524153856</c:v>
                </c:pt>
                <c:pt idx="56">
                  <c:v>1.219930890981621</c:v>
                </c:pt>
                <c:pt idx="57">
                  <c:v>1.217542496665601</c:v>
                </c:pt>
                <c:pt idx="58">
                  <c:v>1.214935293758291</c:v>
                </c:pt>
                <c:pt idx="59">
                  <c:v>1.212022818105054</c:v>
                </c:pt>
                <c:pt idx="60">
                  <c:v>1.20872767904055</c:v>
                </c:pt>
              </c:numCache>
            </c:numRef>
          </c:yVal>
          <c:smooth val="1"/>
        </c:ser>
        <c:dLbls>
          <c:showLegendKey val="0"/>
          <c:showVal val="0"/>
          <c:showCatName val="0"/>
          <c:showSerName val="0"/>
          <c:showPercent val="0"/>
          <c:showBubbleSize val="0"/>
        </c:dLbls>
        <c:axId val="-2067349808"/>
        <c:axId val="-2103165824"/>
      </c:scatterChart>
      <c:valAx>
        <c:axId val="-2067349808"/>
        <c:scaling>
          <c:orientation val="minMax"/>
          <c:max val="3.0"/>
          <c:min val="-3.0"/>
        </c:scaling>
        <c:delete val="0"/>
        <c:axPos val="b"/>
        <c:title>
          <c:tx>
            <c:rich>
              <a:bodyPr/>
              <a:lstStyle/>
              <a:p>
                <a:pPr>
                  <a:defRPr b="1" i="0"/>
                </a:pPr>
                <a:r>
                  <a:rPr lang="en-US"/>
                  <a:t>Theta</a:t>
                </a:r>
              </a:p>
            </c:rich>
          </c:tx>
          <c:overlay val="0"/>
        </c:title>
        <c:numFmt formatCode="0.0" sourceLinked="0"/>
        <c:majorTickMark val="out"/>
        <c:minorTickMark val="out"/>
        <c:tickLblPos val="nextTo"/>
        <c:txPr>
          <a:bodyPr/>
          <a:lstStyle/>
          <a:p>
            <a:pPr>
              <a:defRPr b="1" i="0"/>
            </a:pPr>
            <a:endParaRPr lang="en-US"/>
          </a:p>
        </c:txPr>
        <c:crossAx val="-2103165824"/>
        <c:crosses val="autoZero"/>
        <c:crossBetween val="midCat"/>
        <c:majorUnit val="1.0"/>
        <c:minorUnit val="0.25"/>
      </c:valAx>
      <c:valAx>
        <c:axId val="-2103165824"/>
        <c:scaling>
          <c:orientation val="minMax"/>
          <c:max val="3.0"/>
        </c:scaling>
        <c:delete val="0"/>
        <c:axPos val="l"/>
        <c:title>
          <c:tx>
            <c:rich>
              <a:bodyPr/>
              <a:lstStyle/>
              <a:p>
                <a:pPr>
                  <a:defRPr b="1" i="0"/>
                </a:pPr>
                <a:r>
                  <a:rPr lang="en-US"/>
                  <a:t>AVE. Expected Item Score</a:t>
                </a:r>
              </a:p>
            </c:rich>
          </c:tx>
          <c:overlay val="0"/>
        </c:title>
        <c:numFmt formatCode="0.0" sourceLinked="0"/>
        <c:majorTickMark val="out"/>
        <c:minorTickMark val="out"/>
        <c:tickLblPos val="nextTo"/>
        <c:txPr>
          <a:bodyPr/>
          <a:lstStyle/>
          <a:p>
            <a:pPr>
              <a:defRPr b="1" i="0"/>
            </a:pPr>
            <a:endParaRPr lang="en-US"/>
          </a:p>
        </c:txPr>
        <c:crossAx val="-2067349808"/>
        <c:crossesAt val="-3.0"/>
        <c:crossBetween val="midCat"/>
        <c:majorUnit val="1.0"/>
        <c:minorUnit val="0.25"/>
      </c:valAx>
      <c:spPr>
        <a:noFill/>
      </c:spPr>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1" i="0"/>
            </a:pPr>
            <a:r>
              <a:rPr lang="en-US"/>
              <a:t>TCC Plot</a:t>
            </a:r>
          </a:p>
        </c:rich>
      </c:tx>
      <c:overlay val="0"/>
    </c:title>
    <c:autoTitleDeleted val="0"/>
    <c:plotArea>
      <c:layout/>
      <c:scatterChart>
        <c:scatterStyle val="smoothMarker"/>
        <c:varyColors val="0"/>
        <c:ser>
          <c:idx val="1"/>
          <c:order val="0"/>
          <c:tx>
            <c:v>TCC</c:v>
          </c:tx>
          <c:spPr>
            <a:effectLst/>
          </c:spPr>
          <c:xVal>
            <c:numRef>
              <c:f>'/Users/Luyao/Dropbox/Thesis/Data_Analysis/1130_GGUM/09.26.16_N&amp;O_results/Openness/[OUS_MODFIT_SGR_-191619.xlsx]ORFvals'!$C$1:$BK$1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'/Users/Luyao/Dropbox/Thesis/Data_Analysis/1130_GGUM/09.26.16_N&amp;O_results/Openness/[OUS_MODFIT_SGR_-191619.xlsx]ORFvals'!$C$802:$BK$802</c:f>
              <c:numCache>
                <c:formatCode>General</c:formatCode>
                <c:ptCount val="61"/>
                <c:pt idx="0">
                  <c:v>0.760947009277075</c:v>
                </c:pt>
                <c:pt idx="1">
                  <c:v>0.801486809506827</c:v>
                </c:pt>
                <c:pt idx="2">
                  <c:v>0.842683935801593</c:v>
                </c:pt>
                <c:pt idx="3">
                  <c:v>0.884376954010002</c:v>
                </c:pt>
                <c:pt idx="4">
                  <c:v>0.926467890260668</c:v>
                </c:pt>
                <c:pt idx="5">
                  <c:v>0.96892128216567</c:v>
                </c:pt>
                <c:pt idx="6">
                  <c:v>1.011754160001202</c:v>
                </c:pt>
                <c:pt idx="7">
                  <c:v>1.055019526098008</c:v>
                </c:pt>
                <c:pt idx="8">
                  <c:v>1.098784951753682</c:v>
                </c:pt>
                <c:pt idx="9">
                  <c:v>1.143107645369886</c:v>
                </c:pt>
                <c:pt idx="10">
                  <c:v>1.188008436048872</c:v>
                </c:pt>
                <c:pt idx="11">
                  <c:v>1.233449088385993</c:v>
                </c:pt>
                <c:pt idx="12">
                  <c:v>1.279318787283986</c:v>
                </c:pt>
                <c:pt idx="13">
                  <c:v>1.325434771544616</c:v>
                </c:pt>
                <c:pt idx="14">
                  <c:v>1.371558209397244</c:v>
                </c:pt>
                <c:pt idx="15">
                  <c:v>1.417420982782335</c:v>
                </c:pt>
                <c:pt idx="16">
                  <c:v>1.462755326485882</c:v>
                </c:pt>
                <c:pt idx="17">
                  <c:v>1.507318694067827</c:v>
                </c:pt>
                <c:pt idx="18">
                  <c:v>1.550910156582256</c:v>
                </c:pt>
                <c:pt idx="19">
                  <c:v>1.593379031056417</c:v>
                </c:pt>
                <c:pt idx="20">
                  <c:v>1.634628650134722</c:v>
                </c:pt>
                <c:pt idx="21">
                  <c:v>1.674617854261427</c:v>
                </c:pt>
                <c:pt idx="22">
                  <c:v>1.713361263757598</c:v>
                </c:pt>
                <c:pt idx="23">
                  <c:v>1.750928131709148</c:v>
                </c:pt>
                <c:pt idx="24">
                  <c:v>1.787439193095468</c:v>
                </c:pt>
                <c:pt idx="25">
                  <c:v>1.82306120443183</c:v>
                </c:pt>
                <c:pt idx="26">
                  <c:v>1.857999306094951</c:v>
                </c:pt>
                <c:pt idx="27">
                  <c:v>1.892487551957968</c:v>
                </c:pt>
                <c:pt idx="28">
                  <c:v>1.926777820148853</c:v>
                </c:pt>
                <c:pt idx="29">
                  <c:v>1.961126951333111</c:v>
                </c:pt>
                <c:pt idx="30">
                  <c:v>1.995781601461102</c:v>
                </c:pt>
                <c:pt idx="31">
                  <c:v>2.030960268809446</c:v>
                </c:pt>
                <c:pt idx="32">
                  <c:v>2.066832604301716</c:v>
                </c:pt>
                <c:pt idx="33">
                  <c:v>2.10349764075456</c:v>
                </c:pt>
                <c:pt idx="34">
                  <c:v>2.140964718113631</c:v>
                </c:pt>
                <c:pt idx="35">
                  <c:v>2.179142607014874</c:v>
                </c:pt>
                <c:pt idx="36">
                  <c:v>2.217842056301418</c:v>
                </c:pt>
                <c:pt idx="37">
                  <c:v>2.256793701589887</c:v>
                </c:pt>
                <c:pt idx="38">
                  <c:v>2.295677965642631</c:v>
                </c:pt>
                <c:pt idx="39">
                  <c:v>2.334159257009</c:v>
                </c:pt>
                <c:pt idx="40">
                  <c:v>2.371916195507082</c:v>
                </c:pt>
                <c:pt idx="41">
                  <c:v>2.40866280150529</c:v>
                </c:pt>
                <c:pt idx="42">
                  <c:v>2.444159999202796</c:v>
                </c:pt>
                <c:pt idx="43">
                  <c:v>2.478219707787274</c:v>
                </c:pt>
                <c:pt idx="44">
                  <c:v>2.510704416494271</c:v>
                </c:pt>
                <c:pt idx="45">
                  <c:v>2.541524331842045</c:v>
                </c:pt>
                <c:pt idx="46">
                  <c:v>2.570633149107567</c:v>
                </c:pt>
                <c:pt idx="47">
                  <c:v>2.598022870948883</c:v>
                </c:pt>
                <c:pt idx="48">
                  <c:v>2.623717911072786</c:v>
                </c:pt>
                <c:pt idx="49">
                  <c:v>2.647768764688732</c:v>
                </c:pt>
                <c:pt idx="50">
                  <c:v>2.670245603200845</c:v>
                </c:pt>
                <c:pt idx="51">
                  <c:v>2.69123216545092</c:v>
                </c:pt>
                <c:pt idx="52">
                  <c:v>2.710820261539213</c:v>
                </c:pt>
                <c:pt idx="53">
                  <c:v>2.729105104767303</c:v>
                </c:pt>
                <c:pt idx="54">
                  <c:v>2.746181575119258</c:v>
                </c:pt>
                <c:pt idx="55">
                  <c:v>2.762141417974734</c:v>
                </c:pt>
                <c:pt idx="56">
                  <c:v>2.777071307004758</c:v>
                </c:pt>
                <c:pt idx="57">
                  <c:v>2.79105165355445</c:v>
                </c:pt>
                <c:pt idx="58">
                  <c:v>2.804156023345982</c:v>
                </c:pt>
                <c:pt idx="59">
                  <c:v>2.816451019230121</c:v>
                </c:pt>
                <c:pt idx="60">
                  <c:v>2.827996499553527</c:v>
                </c:pt>
              </c:numCache>
            </c:numRef>
          </c:yVal>
          <c:smooth val="1"/>
        </c:ser>
        <c:ser>
          <c:idx val="0"/>
          <c:order val="1"/>
          <c:tx>
            <c:v>TCC</c:v>
          </c:tx>
          <c:spPr>
            <a:effectLst/>
          </c:spPr>
          <c:marker>
            <c:symbol val="triangle"/>
            <c:size val="5"/>
            <c:spPr>
              <a:solidFill>
                <a:srgbClr val="00FF00"/>
              </a:solidFill>
              <a:ln>
                <a:solidFill>
                  <a:srgbClr val="00FF00"/>
                </a:solidFill>
                <a:prstDash val="solid"/>
              </a:ln>
            </c:spPr>
          </c:marker>
          <c:xVal>
            <c:numRef>
              <c:f>'/Users/Luyao/Dropbox/Thesis/Data_Analysis/1130_GGUM/09.26.16_N&amp;O_results/Openness/[OCH_MODFIT_SGR_-191619.xlsx]ORFvals'!$C$1:$BK$1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'/Users/Luyao/Dropbox/Thesis/Data_Analysis/1130_GGUM/09.26.16_N&amp;O_results/Openness/[OCH_MODFIT_SGR_-191619.xlsx]ORFvals'!$C$802:$BK$802</c:f>
              <c:numCache>
                <c:formatCode>General</c:formatCode>
                <c:ptCount val="61"/>
                <c:pt idx="0">
                  <c:v>0.966988904648624</c:v>
                </c:pt>
                <c:pt idx="1">
                  <c:v>0.996619354369897</c:v>
                </c:pt>
                <c:pt idx="2">
                  <c:v>1.025663260642872</c:v>
                </c:pt>
                <c:pt idx="3">
                  <c:v>1.054313216245063</c:v>
                </c:pt>
                <c:pt idx="4">
                  <c:v>1.082792497038049</c:v>
                </c:pt>
                <c:pt idx="5">
                  <c:v>1.111333227653315</c:v>
                </c:pt>
                <c:pt idx="6">
                  <c:v>1.140154692474823</c:v>
                </c:pt>
                <c:pt idx="7">
                  <c:v>1.169442624941773</c:v>
                </c:pt>
                <c:pt idx="8">
                  <c:v>1.199331289533635</c:v>
                </c:pt>
                <c:pt idx="9">
                  <c:v>1.229891167686875</c:v>
                </c:pt>
                <c:pt idx="10">
                  <c:v>1.261125077800239</c:v>
                </c:pt>
                <c:pt idx="11">
                  <c:v>1.292973958948604</c:v>
                </c:pt>
                <c:pt idx="12">
                  <c:v>1.325330703888437</c:v>
                </c:pt>
                <c:pt idx="13">
                  <c:v>1.358057788545448</c:v>
                </c:pt>
                <c:pt idx="14">
                  <c:v>1.39100360230054</c:v>
                </c:pt>
                <c:pt idx="15">
                  <c:v>1.42401382384169</c:v>
                </c:pt>
                <c:pt idx="16">
                  <c:v>1.456936951746928</c:v>
                </c:pt>
                <c:pt idx="17">
                  <c:v>1.489625628303629</c:v>
                </c:pt>
                <c:pt idx="18">
                  <c:v>1.521936627363128</c:v>
                </c:pt>
                <c:pt idx="19">
                  <c:v>1.553732155786474</c:v>
                </c:pt>
                <c:pt idx="20">
                  <c:v>1.584883918021505</c:v>
                </c:pt>
                <c:pt idx="21">
                  <c:v>1.615279892076118</c:v>
                </c:pt>
                <c:pt idx="22">
                  <c:v>1.644832562519499</c:v>
                </c:pt>
                <c:pt idx="23">
                  <c:v>1.67348682045752</c:v>
                </c:pt>
                <c:pt idx="24">
                  <c:v>1.701225927447016</c:v>
                </c:pt>
                <c:pt idx="25">
                  <c:v>1.728074618972874</c:v>
                </c:pt>
                <c:pt idx="26">
                  <c:v>1.75409922284704</c:v>
                </c:pt>
                <c:pt idx="27">
                  <c:v>1.779405267274092</c:v>
                </c:pt>
                <c:pt idx="28">
                  <c:v>1.80413329805212</c:v>
                </c:pt>
                <c:pt idx="29">
                  <c:v>1.828453530146774</c:v>
                </c:pt>
                <c:pt idx="30">
                  <c:v>1.852559640774466</c:v>
                </c:pt>
                <c:pt idx="31">
                  <c:v>1.87666160998781</c:v>
                </c:pt>
                <c:pt idx="32">
                  <c:v>1.900977163373745</c:v>
                </c:pt>
                <c:pt idx="33">
                  <c:v>1.925721200753925</c:v>
                </c:pt>
                <c:pt idx="34">
                  <c:v>1.951092749771076</c:v>
                </c:pt>
                <c:pt idx="35">
                  <c:v>1.977259604545683</c:v>
                </c:pt>
                <c:pt idx="36">
                  <c:v>2.004341938288492</c:v>
                </c:pt>
                <c:pt idx="37">
                  <c:v>2.032397586836937</c:v>
                </c:pt>
                <c:pt idx="38">
                  <c:v>2.061412757731333</c:v>
                </c:pt>
                <c:pt idx="39">
                  <c:v>2.091301731713755</c:v>
                </c:pt>
                <c:pt idx="40">
                  <c:v>2.121917099778587</c:v>
                </c:pt>
                <c:pt idx="41">
                  <c:v>2.15306866788899</c:v>
                </c:pt>
                <c:pt idx="42">
                  <c:v>2.184545997752288</c:v>
                </c:pt>
                <c:pt idx="43">
                  <c:v>2.216138500185125</c:v>
                </c:pt>
                <c:pt idx="44">
                  <c:v>2.24764871438509</c:v>
                </c:pt>
                <c:pt idx="45">
                  <c:v>2.278897792368306</c:v>
                </c:pt>
                <c:pt idx="46">
                  <c:v>2.309725299438146</c:v>
                </c:pt>
                <c:pt idx="47">
                  <c:v>2.339986820740135</c:v>
                </c:pt>
                <c:pt idx="48">
                  <c:v>2.369552357784268</c:v>
                </c:pt>
                <c:pt idx="49">
                  <c:v>2.398306895687062</c:v>
                </c:pt>
                <c:pt idx="50">
                  <c:v>2.426152859878697</c:v>
                </c:pt>
                <c:pt idx="51">
                  <c:v>2.453013182011916</c:v>
                </c:pt>
                <c:pt idx="52">
                  <c:v>2.478833555211658</c:v>
                </c:pt>
                <c:pt idx="53">
                  <c:v>2.50358294638422</c:v>
                </c:pt>
                <c:pt idx="54">
                  <c:v>2.527252139311788</c:v>
                </c:pt>
                <c:pt idx="55">
                  <c:v>2.549850663177457</c:v>
                </c:pt>
                <c:pt idx="56">
                  <c:v>2.571402758832941</c:v>
                </c:pt>
                <c:pt idx="57">
                  <c:v>2.591943063108372</c:v>
                </c:pt>
                <c:pt idx="58">
                  <c:v>2.611512551364531</c:v>
                </c:pt>
                <c:pt idx="59">
                  <c:v>2.630155079001728</c:v>
                </c:pt>
                <c:pt idx="60">
                  <c:v>2.647914677407081</c:v>
                </c:pt>
              </c:numCache>
            </c:numRef>
          </c:yVal>
          <c:smooth val="1"/>
        </c:ser>
        <c:dLbls>
          <c:showLegendKey val="0"/>
          <c:showVal val="0"/>
          <c:showCatName val="0"/>
          <c:showSerName val="0"/>
          <c:showPercent val="0"/>
          <c:showBubbleSize val="0"/>
        </c:dLbls>
        <c:axId val="-2100452448"/>
        <c:axId val="2147155744"/>
      </c:scatterChart>
      <c:valAx>
        <c:axId val="-2100452448"/>
        <c:scaling>
          <c:orientation val="minMax"/>
          <c:max val="3.0"/>
          <c:min val="-3.0"/>
        </c:scaling>
        <c:delete val="0"/>
        <c:axPos val="b"/>
        <c:title>
          <c:tx>
            <c:rich>
              <a:bodyPr/>
              <a:lstStyle/>
              <a:p>
                <a:pPr>
                  <a:defRPr b="1" i="0"/>
                </a:pPr>
                <a:r>
                  <a:rPr lang="en-US"/>
                  <a:t>Theta</a:t>
                </a:r>
              </a:p>
            </c:rich>
          </c:tx>
          <c:overlay val="0"/>
        </c:title>
        <c:numFmt formatCode="0.0" sourceLinked="0"/>
        <c:majorTickMark val="out"/>
        <c:minorTickMark val="out"/>
        <c:tickLblPos val="nextTo"/>
        <c:txPr>
          <a:bodyPr/>
          <a:lstStyle/>
          <a:p>
            <a:pPr>
              <a:defRPr b="1" i="0"/>
            </a:pPr>
            <a:endParaRPr lang="en-US"/>
          </a:p>
        </c:txPr>
        <c:crossAx val="2147155744"/>
        <c:crosses val="autoZero"/>
        <c:crossBetween val="midCat"/>
        <c:majorUnit val="1.0"/>
        <c:minorUnit val="0.25"/>
      </c:valAx>
      <c:valAx>
        <c:axId val="2147155744"/>
        <c:scaling>
          <c:orientation val="minMax"/>
          <c:max val="3.0"/>
        </c:scaling>
        <c:delete val="0"/>
        <c:axPos val="l"/>
        <c:title>
          <c:tx>
            <c:rich>
              <a:bodyPr/>
              <a:lstStyle/>
              <a:p>
                <a:pPr>
                  <a:defRPr b="1" i="0"/>
                </a:pPr>
                <a:r>
                  <a:rPr lang="en-US"/>
                  <a:t>AVE. Expected Item Score</a:t>
                </a:r>
              </a:p>
            </c:rich>
          </c:tx>
          <c:overlay val="0"/>
        </c:title>
        <c:numFmt formatCode="0.0" sourceLinked="0"/>
        <c:majorTickMark val="out"/>
        <c:minorTickMark val="out"/>
        <c:tickLblPos val="nextTo"/>
        <c:txPr>
          <a:bodyPr/>
          <a:lstStyle/>
          <a:p>
            <a:pPr>
              <a:defRPr b="1" i="0"/>
            </a:pPr>
            <a:endParaRPr lang="en-US"/>
          </a:p>
        </c:txPr>
        <c:crossAx val="-2100452448"/>
        <c:crossesAt val="-3.0"/>
        <c:crossBetween val="midCat"/>
        <c:majorUnit val="1.0"/>
        <c:minorUnit val="0.25"/>
      </c:valAx>
      <c:spPr>
        <a:noFill/>
      </c:spPr>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D607BB9-04EF-B642-9CF1-B62BAB63D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65</Pages>
  <Words>14108</Words>
  <Characters>80419</Characters>
  <Application>Microsoft Macintosh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94339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Luyao Zhang</dc:creator>
  <cp:keywords/>
  <dc:description/>
  <cp:lastModifiedBy>Luyao Zhang</cp:lastModifiedBy>
  <cp:revision>288</cp:revision>
  <dcterms:created xsi:type="dcterms:W3CDTF">2017-01-16T18:08:00Z</dcterms:created>
  <dcterms:modified xsi:type="dcterms:W3CDTF">2017-01-18T16:57:00Z</dcterms:modified>
</cp:coreProperties>
</file>